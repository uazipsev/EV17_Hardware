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54493" w14:textId="70D31967" w:rsidR="00C95CE5" w:rsidRDefault="00FA3026" w:rsidP="007B305C">
      <w:pPr>
        <w:rPr>
          <w:sz w:val="24"/>
          <w:szCs w:val="24"/>
          <w:lang w:val="en-US"/>
        </w:rPr>
      </w:pPr>
      <w:bookmarkStart w:id="0" w:name="_GoBack"/>
      <w:r>
        <w:rPr>
          <w:sz w:val="24"/>
          <w:szCs w:val="24"/>
          <w:lang w:val="en-US"/>
        </w:rPr>
        <w:pict w14:anchorId="5B878D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5pt;height:188pt">
            <v:imagedata r:id="rId8" o:title="Logo"/>
          </v:shape>
        </w:pict>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864"/>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FA3026"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1"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1"/>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77777777" w:rsidR="00730C30" w:rsidRDefault="00C95CE5">
      <w:pPr>
        <w:pStyle w:val="TOC1"/>
        <w:tabs>
          <w:tab w:val="right" w:leader="dot" w:pos="9638"/>
        </w:tabs>
        <w:rPr>
          <w:rFonts w:asciiTheme="minorHAnsi" w:eastAsiaTheme="minorEastAsia" w:hAnsiTheme="minorHAnsi" w:cstheme="minorBidi"/>
          <w:noProof/>
          <w:lang w:val="en-US" w:eastAsia="en-US"/>
        </w:rPr>
      </w:pPr>
      <w:r>
        <w:lastRenderedPageBreak/>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730C30">
        <w:rPr>
          <w:noProof/>
        </w:rPr>
        <w:t>iii</w:t>
      </w:r>
      <w:r w:rsidR="00730C30">
        <w:rPr>
          <w:noProof/>
        </w:rPr>
        <w:fldChar w:fldCharType="end"/>
      </w:r>
    </w:p>
    <w:p w14:paraId="12739FF5"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Pr>
          <w:noProof/>
        </w:rPr>
        <w:t>ix</w:t>
      </w:r>
      <w:r>
        <w:rPr>
          <w:noProof/>
        </w:rPr>
        <w:fldChar w:fldCharType="end"/>
      </w:r>
    </w:p>
    <w:p w14:paraId="78CC484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Pr>
          <w:noProof/>
        </w:rPr>
        <w:t>xiii</w:t>
      </w:r>
      <w:r>
        <w:rPr>
          <w:noProof/>
        </w:rPr>
        <w:fldChar w:fldCharType="end"/>
      </w:r>
    </w:p>
    <w:p w14:paraId="4FFEAB0E"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Pr>
          <w:noProof/>
        </w:rPr>
        <w:t>xiv</w:t>
      </w:r>
      <w:r>
        <w:rPr>
          <w:noProof/>
        </w:rPr>
        <w:fldChar w:fldCharType="end"/>
      </w:r>
    </w:p>
    <w:p w14:paraId="77F5264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Pr>
          <w:noProof/>
        </w:rPr>
        <w:t>2</w:t>
      </w:r>
      <w:r>
        <w:rPr>
          <w:noProof/>
        </w:rPr>
        <w:fldChar w:fldCharType="end"/>
      </w:r>
    </w:p>
    <w:p w14:paraId="12CB5F99"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Pr>
          <w:noProof/>
        </w:rPr>
        <w:t>2</w:t>
      </w:r>
      <w:r>
        <w:rPr>
          <w:noProof/>
        </w:rPr>
        <w:fldChar w:fldCharType="end"/>
      </w:r>
    </w:p>
    <w:p w14:paraId="1F1F1B5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Pr>
          <w:noProof/>
        </w:rPr>
        <w:t>2</w:t>
      </w:r>
      <w:r>
        <w:rPr>
          <w:noProof/>
        </w:rPr>
        <w:fldChar w:fldCharType="end"/>
      </w:r>
    </w:p>
    <w:p w14:paraId="0769B42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Pr>
          <w:noProof/>
        </w:rPr>
        <w:t>2</w:t>
      </w:r>
      <w:r>
        <w:rPr>
          <w:noProof/>
        </w:rPr>
        <w:fldChar w:fldCharType="end"/>
      </w:r>
    </w:p>
    <w:p w14:paraId="7D2FF45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Pr>
          <w:noProof/>
        </w:rPr>
        <w:t>5</w:t>
      </w:r>
      <w:r>
        <w:rPr>
          <w:noProof/>
        </w:rPr>
        <w:fldChar w:fldCharType="end"/>
      </w:r>
    </w:p>
    <w:p w14:paraId="33BD506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Pr>
          <w:noProof/>
        </w:rPr>
        <w:t>7</w:t>
      </w:r>
      <w:r>
        <w:rPr>
          <w:noProof/>
        </w:rPr>
        <w:fldChar w:fldCharType="end"/>
      </w:r>
    </w:p>
    <w:p w14:paraId="00C1312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Pr>
          <w:noProof/>
        </w:rPr>
        <w:t>9</w:t>
      </w:r>
      <w:r>
        <w:rPr>
          <w:noProof/>
        </w:rPr>
        <w:fldChar w:fldCharType="end"/>
      </w:r>
    </w:p>
    <w:p w14:paraId="0E8709B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Pr>
          <w:noProof/>
        </w:rPr>
        <w:t>9</w:t>
      </w:r>
      <w:r>
        <w:rPr>
          <w:noProof/>
        </w:rPr>
        <w:fldChar w:fldCharType="end"/>
      </w:r>
    </w:p>
    <w:p w14:paraId="6D8DABC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Pr>
          <w:noProof/>
        </w:rPr>
        <w:t>10</w:t>
      </w:r>
      <w:r>
        <w:rPr>
          <w:noProof/>
        </w:rPr>
        <w:fldChar w:fldCharType="end"/>
      </w:r>
    </w:p>
    <w:p w14:paraId="6F04740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Pr>
          <w:noProof/>
        </w:rPr>
        <w:t>11</w:t>
      </w:r>
      <w:r>
        <w:rPr>
          <w:noProof/>
        </w:rPr>
        <w:fldChar w:fldCharType="end"/>
      </w:r>
    </w:p>
    <w:p w14:paraId="18E53580"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Pr>
          <w:noProof/>
        </w:rPr>
        <w:t>11</w:t>
      </w:r>
      <w:r>
        <w:rPr>
          <w:noProof/>
        </w:rPr>
        <w:fldChar w:fldCharType="end"/>
      </w:r>
    </w:p>
    <w:p w14:paraId="2C421F1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Pr>
          <w:noProof/>
        </w:rPr>
        <w:t>11</w:t>
      </w:r>
      <w:r>
        <w:rPr>
          <w:noProof/>
        </w:rPr>
        <w:fldChar w:fldCharType="end"/>
      </w:r>
    </w:p>
    <w:p w14:paraId="7FAF293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2.3.2</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_Toc440411844 \h </w:instrText>
      </w:r>
      <w:r>
        <w:rPr>
          <w:noProof/>
        </w:rPr>
      </w:r>
      <w:r>
        <w:rPr>
          <w:noProof/>
        </w:rPr>
        <w:fldChar w:fldCharType="separate"/>
      </w:r>
      <w:r>
        <w:rPr>
          <w:noProof/>
        </w:rPr>
        <w:t>12</w:t>
      </w:r>
      <w:r>
        <w:rPr>
          <w:noProof/>
        </w:rPr>
        <w:fldChar w:fldCharType="end"/>
      </w:r>
    </w:p>
    <w:p w14:paraId="7DCD12D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Pr>
          <w:noProof/>
        </w:rPr>
        <w:t>12</w:t>
      </w:r>
      <w:r>
        <w:rPr>
          <w:noProof/>
        </w:rPr>
        <w:fldChar w:fldCharType="end"/>
      </w:r>
    </w:p>
    <w:p w14:paraId="3F58F004"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Pr>
          <w:noProof/>
        </w:rPr>
        <w:t>13</w:t>
      </w:r>
      <w:r>
        <w:rPr>
          <w:noProof/>
        </w:rPr>
        <w:fldChar w:fldCharType="end"/>
      </w:r>
    </w:p>
    <w:p w14:paraId="51FC938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Pr>
          <w:noProof/>
        </w:rPr>
        <w:t>13</w:t>
      </w:r>
      <w:r>
        <w:rPr>
          <w:noProof/>
        </w:rPr>
        <w:fldChar w:fldCharType="end"/>
      </w:r>
    </w:p>
    <w:p w14:paraId="61B5A11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Pr>
          <w:noProof/>
        </w:rPr>
        <w:t>13</w:t>
      </w:r>
      <w:r>
        <w:rPr>
          <w:noProof/>
        </w:rPr>
        <w:fldChar w:fldCharType="end"/>
      </w:r>
    </w:p>
    <w:p w14:paraId="0FF144B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Pr>
          <w:noProof/>
        </w:rPr>
        <w:t>14</w:t>
      </w:r>
      <w:r>
        <w:rPr>
          <w:noProof/>
        </w:rPr>
        <w:fldChar w:fldCharType="end"/>
      </w:r>
    </w:p>
    <w:p w14:paraId="35E6397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Pr>
          <w:noProof/>
        </w:rPr>
        <w:t>14</w:t>
      </w:r>
      <w:r>
        <w:rPr>
          <w:noProof/>
        </w:rPr>
        <w:fldChar w:fldCharType="end"/>
      </w:r>
    </w:p>
    <w:p w14:paraId="5C382070"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Pr>
          <w:noProof/>
        </w:rPr>
        <w:t>15</w:t>
      </w:r>
      <w:r>
        <w:rPr>
          <w:noProof/>
        </w:rPr>
        <w:fldChar w:fldCharType="end"/>
      </w:r>
    </w:p>
    <w:p w14:paraId="7041531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Pr>
          <w:noProof/>
        </w:rPr>
        <w:t>15</w:t>
      </w:r>
      <w:r>
        <w:rPr>
          <w:noProof/>
        </w:rPr>
        <w:fldChar w:fldCharType="end"/>
      </w:r>
    </w:p>
    <w:p w14:paraId="151D4A2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Pr>
          <w:noProof/>
        </w:rPr>
        <w:t>16</w:t>
      </w:r>
      <w:r>
        <w:rPr>
          <w:noProof/>
        </w:rPr>
        <w:fldChar w:fldCharType="end"/>
      </w:r>
    </w:p>
    <w:p w14:paraId="1FB1DDC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Pr>
          <w:noProof/>
        </w:rPr>
        <w:t>16</w:t>
      </w:r>
      <w:r>
        <w:rPr>
          <w:noProof/>
        </w:rPr>
        <w:fldChar w:fldCharType="end"/>
      </w:r>
    </w:p>
    <w:p w14:paraId="05961CE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Pr>
          <w:noProof/>
        </w:rPr>
        <w:t>17</w:t>
      </w:r>
      <w:r>
        <w:rPr>
          <w:noProof/>
        </w:rPr>
        <w:fldChar w:fldCharType="end"/>
      </w:r>
    </w:p>
    <w:p w14:paraId="6AE0465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Pr>
          <w:noProof/>
        </w:rPr>
        <w:t>17</w:t>
      </w:r>
      <w:r>
        <w:rPr>
          <w:noProof/>
        </w:rPr>
        <w:fldChar w:fldCharType="end"/>
      </w:r>
    </w:p>
    <w:p w14:paraId="38F7C28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Pr>
          <w:noProof/>
        </w:rPr>
        <w:t>17</w:t>
      </w:r>
      <w:r>
        <w:rPr>
          <w:noProof/>
        </w:rPr>
        <w:fldChar w:fldCharType="end"/>
      </w:r>
    </w:p>
    <w:p w14:paraId="13EDF0F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Pr>
          <w:noProof/>
        </w:rPr>
        <w:t>18</w:t>
      </w:r>
      <w:r>
        <w:rPr>
          <w:noProof/>
        </w:rPr>
        <w:fldChar w:fldCharType="end"/>
      </w:r>
    </w:p>
    <w:p w14:paraId="2A40D66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Pr>
          <w:noProof/>
        </w:rPr>
        <w:t>18</w:t>
      </w:r>
      <w:r>
        <w:rPr>
          <w:noProof/>
        </w:rPr>
        <w:fldChar w:fldCharType="end"/>
      </w:r>
    </w:p>
    <w:p w14:paraId="146DA4C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Pr>
          <w:noProof/>
        </w:rPr>
        <w:t>18</w:t>
      </w:r>
      <w:r>
        <w:rPr>
          <w:noProof/>
        </w:rPr>
        <w:fldChar w:fldCharType="end"/>
      </w:r>
    </w:p>
    <w:p w14:paraId="4D582A9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Pr>
          <w:noProof/>
        </w:rPr>
        <w:t>19</w:t>
      </w:r>
      <w:r>
        <w:rPr>
          <w:noProof/>
        </w:rPr>
        <w:fldChar w:fldCharType="end"/>
      </w:r>
    </w:p>
    <w:p w14:paraId="4A66755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Pr>
          <w:noProof/>
        </w:rPr>
        <w:t>20</w:t>
      </w:r>
      <w:r>
        <w:rPr>
          <w:noProof/>
        </w:rPr>
        <w:fldChar w:fldCharType="end"/>
      </w:r>
    </w:p>
    <w:p w14:paraId="57B14574"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Pr>
          <w:noProof/>
        </w:rPr>
        <w:t>21</w:t>
      </w:r>
      <w:r>
        <w:rPr>
          <w:noProof/>
        </w:rPr>
        <w:fldChar w:fldCharType="end"/>
      </w:r>
    </w:p>
    <w:p w14:paraId="46C256B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Pr>
          <w:noProof/>
        </w:rPr>
        <w:t>21</w:t>
      </w:r>
      <w:r>
        <w:rPr>
          <w:noProof/>
        </w:rPr>
        <w:fldChar w:fldCharType="end"/>
      </w:r>
    </w:p>
    <w:p w14:paraId="2885BA0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Pr>
          <w:noProof/>
        </w:rPr>
        <w:t>21</w:t>
      </w:r>
      <w:r>
        <w:rPr>
          <w:noProof/>
        </w:rPr>
        <w:fldChar w:fldCharType="end"/>
      </w:r>
    </w:p>
    <w:p w14:paraId="2D3F12B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Pr>
          <w:noProof/>
        </w:rPr>
        <w:t>23</w:t>
      </w:r>
      <w:r>
        <w:rPr>
          <w:noProof/>
        </w:rPr>
        <w:fldChar w:fldCharType="end"/>
      </w:r>
    </w:p>
    <w:p w14:paraId="67BE8ED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Pr>
          <w:noProof/>
        </w:rPr>
        <w:t>23</w:t>
      </w:r>
      <w:r>
        <w:rPr>
          <w:noProof/>
        </w:rPr>
        <w:fldChar w:fldCharType="end"/>
      </w:r>
    </w:p>
    <w:p w14:paraId="147B829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Pr>
          <w:noProof/>
        </w:rPr>
        <w:t>23</w:t>
      </w:r>
      <w:r>
        <w:rPr>
          <w:noProof/>
        </w:rPr>
        <w:fldChar w:fldCharType="end"/>
      </w:r>
    </w:p>
    <w:p w14:paraId="614D873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Pr>
          <w:noProof/>
        </w:rPr>
        <w:t>23</w:t>
      </w:r>
      <w:r>
        <w:rPr>
          <w:noProof/>
        </w:rPr>
        <w:fldChar w:fldCharType="end"/>
      </w:r>
    </w:p>
    <w:p w14:paraId="764910D5"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Pr>
          <w:noProof/>
        </w:rPr>
        <w:t>26</w:t>
      </w:r>
      <w:r>
        <w:rPr>
          <w:noProof/>
        </w:rPr>
        <w:fldChar w:fldCharType="end"/>
      </w:r>
    </w:p>
    <w:p w14:paraId="6C17C2F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Pr>
          <w:noProof/>
        </w:rPr>
        <w:t>26</w:t>
      </w:r>
      <w:r>
        <w:rPr>
          <w:noProof/>
        </w:rPr>
        <w:fldChar w:fldCharType="end"/>
      </w:r>
    </w:p>
    <w:p w14:paraId="66A0A82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Pr>
          <w:noProof/>
        </w:rPr>
        <w:t>28</w:t>
      </w:r>
      <w:r>
        <w:rPr>
          <w:noProof/>
        </w:rPr>
        <w:fldChar w:fldCharType="end"/>
      </w:r>
    </w:p>
    <w:p w14:paraId="3C5F88D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Pr>
          <w:noProof/>
        </w:rPr>
        <w:t>28</w:t>
      </w:r>
      <w:r>
        <w:rPr>
          <w:noProof/>
        </w:rPr>
        <w:fldChar w:fldCharType="end"/>
      </w:r>
    </w:p>
    <w:p w14:paraId="3812053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Pr>
          <w:noProof/>
        </w:rPr>
        <w:t>29</w:t>
      </w:r>
      <w:r>
        <w:rPr>
          <w:noProof/>
        </w:rPr>
        <w:fldChar w:fldCharType="end"/>
      </w:r>
    </w:p>
    <w:p w14:paraId="265FBA2C"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Pr>
          <w:noProof/>
        </w:rPr>
        <w:t>31</w:t>
      </w:r>
      <w:r>
        <w:rPr>
          <w:noProof/>
        </w:rPr>
        <w:fldChar w:fldCharType="end"/>
      </w:r>
    </w:p>
    <w:p w14:paraId="4175E8A0"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Pr>
          <w:noProof/>
        </w:rPr>
        <w:t>31</w:t>
      </w:r>
      <w:r>
        <w:rPr>
          <w:noProof/>
        </w:rPr>
        <w:fldChar w:fldCharType="end"/>
      </w:r>
    </w:p>
    <w:p w14:paraId="636A164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Pr>
          <w:noProof/>
        </w:rPr>
        <w:t>32</w:t>
      </w:r>
      <w:r>
        <w:rPr>
          <w:noProof/>
        </w:rPr>
        <w:fldChar w:fldCharType="end"/>
      </w:r>
    </w:p>
    <w:p w14:paraId="77E52E3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Pr>
          <w:noProof/>
        </w:rPr>
        <w:t>33</w:t>
      </w:r>
      <w:r>
        <w:rPr>
          <w:noProof/>
        </w:rPr>
        <w:fldChar w:fldCharType="end"/>
      </w:r>
    </w:p>
    <w:p w14:paraId="2E2B6D1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Pr>
          <w:noProof/>
        </w:rPr>
        <w:t>33</w:t>
      </w:r>
      <w:r>
        <w:rPr>
          <w:noProof/>
        </w:rPr>
        <w:fldChar w:fldCharType="end"/>
      </w:r>
    </w:p>
    <w:p w14:paraId="5305F01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Pr>
          <w:noProof/>
        </w:rPr>
        <w:t>33</w:t>
      </w:r>
      <w:r>
        <w:rPr>
          <w:noProof/>
        </w:rPr>
        <w:fldChar w:fldCharType="end"/>
      </w:r>
    </w:p>
    <w:p w14:paraId="25D8742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Pr>
          <w:noProof/>
        </w:rPr>
        <w:t>35</w:t>
      </w:r>
      <w:r>
        <w:rPr>
          <w:noProof/>
        </w:rPr>
        <w:fldChar w:fldCharType="end"/>
      </w:r>
    </w:p>
    <w:p w14:paraId="7BEDC9A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Pr>
          <w:noProof/>
        </w:rPr>
        <w:t>35</w:t>
      </w:r>
      <w:r>
        <w:rPr>
          <w:noProof/>
        </w:rPr>
        <w:fldChar w:fldCharType="end"/>
      </w:r>
    </w:p>
    <w:p w14:paraId="6C5EB7D4"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Pr>
          <w:noProof/>
        </w:rPr>
        <w:t>35</w:t>
      </w:r>
      <w:r>
        <w:rPr>
          <w:noProof/>
        </w:rPr>
        <w:fldChar w:fldCharType="end"/>
      </w:r>
    </w:p>
    <w:p w14:paraId="08BF330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Pr>
          <w:noProof/>
        </w:rPr>
        <w:t>36</w:t>
      </w:r>
      <w:r>
        <w:rPr>
          <w:noProof/>
        </w:rPr>
        <w:fldChar w:fldCharType="end"/>
      </w:r>
    </w:p>
    <w:p w14:paraId="2A158CD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Pr>
          <w:noProof/>
        </w:rPr>
        <w:t>36</w:t>
      </w:r>
      <w:r>
        <w:rPr>
          <w:noProof/>
        </w:rPr>
        <w:fldChar w:fldCharType="end"/>
      </w:r>
    </w:p>
    <w:p w14:paraId="17C963F6"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Pr>
          <w:noProof/>
        </w:rPr>
        <w:t>37</w:t>
      </w:r>
      <w:r>
        <w:rPr>
          <w:noProof/>
        </w:rPr>
        <w:fldChar w:fldCharType="end"/>
      </w:r>
    </w:p>
    <w:p w14:paraId="240C82E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Pr>
          <w:noProof/>
        </w:rPr>
        <w:t>37</w:t>
      </w:r>
      <w:r>
        <w:rPr>
          <w:noProof/>
        </w:rPr>
        <w:fldChar w:fldCharType="end"/>
      </w:r>
    </w:p>
    <w:p w14:paraId="0F0683A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Pr>
          <w:noProof/>
        </w:rPr>
        <w:t>37</w:t>
      </w:r>
      <w:r>
        <w:rPr>
          <w:noProof/>
        </w:rPr>
        <w:fldChar w:fldCharType="end"/>
      </w:r>
    </w:p>
    <w:p w14:paraId="07F660B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Pr>
          <w:noProof/>
        </w:rPr>
        <w:t>41</w:t>
      </w:r>
      <w:r>
        <w:rPr>
          <w:noProof/>
        </w:rPr>
        <w:fldChar w:fldCharType="end"/>
      </w:r>
    </w:p>
    <w:p w14:paraId="11E7F57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Pr>
          <w:noProof/>
        </w:rPr>
        <w:t>42</w:t>
      </w:r>
      <w:r>
        <w:rPr>
          <w:noProof/>
        </w:rPr>
        <w:fldChar w:fldCharType="end"/>
      </w:r>
    </w:p>
    <w:p w14:paraId="0ABF97B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Pr>
          <w:noProof/>
        </w:rPr>
        <w:t>42</w:t>
      </w:r>
      <w:r>
        <w:rPr>
          <w:noProof/>
        </w:rPr>
        <w:fldChar w:fldCharType="end"/>
      </w:r>
    </w:p>
    <w:p w14:paraId="732B182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Pr>
          <w:noProof/>
        </w:rPr>
        <w:t>42</w:t>
      </w:r>
      <w:r>
        <w:rPr>
          <w:noProof/>
        </w:rPr>
        <w:fldChar w:fldCharType="end"/>
      </w:r>
    </w:p>
    <w:p w14:paraId="574A422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Pr>
          <w:noProof/>
        </w:rPr>
        <w:t>46</w:t>
      </w:r>
      <w:r>
        <w:rPr>
          <w:noProof/>
        </w:rPr>
        <w:fldChar w:fldCharType="end"/>
      </w:r>
    </w:p>
    <w:p w14:paraId="56D8654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Pr>
          <w:noProof/>
        </w:rPr>
        <w:t>47</w:t>
      </w:r>
      <w:r>
        <w:rPr>
          <w:noProof/>
        </w:rPr>
        <w:fldChar w:fldCharType="end"/>
      </w:r>
    </w:p>
    <w:p w14:paraId="46B2147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Pr>
          <w:noProof/>
        </w:rPr>
        <w:t>49</w:t>
      </w:r>
      <w:r>
        <w:rPr>
          <w:noProof/>
        </w:rPr>
        <w:fldChar w:fldCharType="end"/>
      </w:r>
    </w:p>
    <w:p w14:paraId="38C89BA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Pr>
          <w:noProof/>
        </w:rPr>
        <w:t>49</w:t>
      </w:r>
      <w:r>
        <w:rPr>
          <w:noProof/>
        </w:rPr>
        <w:fldChar w:fldCharType="end"/>
      </w:r>
    </w:p>
    <w:p w14:paraId="0308683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Pr>
          <w:noProof/>
        </w:rPr>
        <w:t>51</w:t>
      </w:r>
      <w:r>
        <w:rPr>
          <w:noProof/>
        </w:rPr>
        <w:fldChar w:fldCharType="end"/>
      </w:r>
    </w:p>
    <w:p w14:paraId="74935DF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Pr>
          <w:noProof/>
        </w:rPr>
        <w:t>53</w:t>
      </w:r>
      <w:r>
        <w:rPr>
          <w:noProof/>
        </w:rPr>
        <w:fldChar w:fldCharType="end"/>
      </w:r>
    </w:p>
    <w:p w14:paraId="5489F32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Pr>
          <w:noProof/>
        </w:rPr>
        <w:t>54</w:t>
      </w:r>
      <w:r>
        <w:rPr>
          <w:noProof/>
        </w:rPr>
        <w:fldChar w:fldCharType="end"/>
      </w:r>
    </w:p>
    <w:p w14:paraId="4B42F9B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Pr>
          <w:noProof/>
        </w:rPr>
        <w:t>55</w:t>
      </w:r>
      <w:r>
        <w:rPr>
          <w:noProof/>
        </w:rPr>
        <w:fldChar w:fldCharType="end"/>
      </w:r>
    </w:p>
    <w:p w14:paraId="63729853"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Pr>
          <w:noProof/>
        </w:rPr>
        <w:t>56</w:t>
      </w:r>
      <w:r>
        <w:rPr>
          <w:noProof/>
        </w:rPr>
        <w:fldChar w:fldCharType="end"/>
      </w:r>
    </w:p>
    <w:p w14:paraId="3E4AA6D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Pr>
          <w:noProof/>
        </w:rPr>
        <w:t>56</w:t>
      </w:r>
      <w:r>
        <w:rPr>
          <w:noProof/>
        </w:rPr>
        <w:fldChar w:fldCharType="end"/>
      </w:r>
    </w:p>
    <w:p w14:paraId="50EFFF51"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Pr>
          <w:noProof/>
        </w:rPr>
        <w:t>56</w:t>
      </w:r>
      <w:r>
        <w:rPr>
          <w:noProof/>
        </w:rPr>
        <w:fldChar w:fldCharType="end"/>
      </w:r>
    </w:p>
    <w:p w14:paraId="2222A583"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Pr>
          <w:noProof/>
        </w:rPr>
        <w:t>56</w:t>
      </w:r>
      <w:r>
        <w:rPr>
          <w:noProof/>
        </w:rPr>
        <w:fldChar w:fldCharType="end"/>
      </w:r>
    </w:p>
    <w:p w14:paraId="26345953"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Pr>
          <w:noProof/>
        </w:rPr>
        <w:t>57</w:t>
      </w:r>
      <w:r>
        <w:rPr>
          <w:noProof/>
        </w:rPr>
        <w:fldChar w:fldCharType="end"/>
      </w:r>
    </w:p>
    <w:p w14:paraId="41538A9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Pr>
          <w:noProof/>
        </w:rPr>
        <w:t>57</w:t>
      </w:r>
      <w:r>
        <w:rPr>
          <w:noProof/>
        </w:rPr>
        <w:fldChar w:fldCharType="end"/>
      </w:r>
    </w:p>
    <w:p w14:paraId="3CF96B1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Pr>
          <w:noProof/>
        </w:rPr>
        <w:t>57</w:t>
      </w:r>
      <w:r>
        <w:rPr>
          <w:noProof/>
        </w:rPr>
        <w:fldChar w:fldCharType="end"/>
      </w:r>
    </w:p>
    <w:p w14:paraId="478F660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Pr>
          <w:noProof/>
        </w:rPr>
        <w:t>58</w:t>
      </w:r>
      <w:r>
        <w:rPr>
          <w:noProof/>
        </w:rPr>
        <w:fldChar w:fldCharType="end"/>
      </w:r>
    </w:p>
    <w:p w14:paraId="634A8F6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Pr>
          <w:noProof/>
        </w:rPr>
        <w:t>58</w:t>
      </w:r>
      <w:r>
        <w:rPr>
          <w:noProof/>
        </w:rPr>
        <w:fldChar w:fldCharType="end"/>
      </w:r>
    </w:p>
    <w:p w14:paraId="3E6C79B3"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Pr>
          <w:noProof/>
        </w:rPr>
        <w:t>59</w:t>
      </w:r>
      <w:r>
        <w:rPr>
          <w:noProof/>
        </w:rPr>
        <w:fldChar w:fldCharType="end"/>
      </w:r>
    </w:p>
    <w:p w14:paraId="62859799"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Pr>
          <w:noProof/>
        </w:rPr>
        <w:t>60</w:t>
      </w:r>
      <w:r>
        <w:rPr>
          <w:noProof/>
        </w:rPr>
        <w:fldChar w:fldCharType="end"/>
      </w:r>
    </w:p>
    <w:p w14:paraId="3A15C50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Pr>
          <w:noProof/>
        </w:rPr>
        <w:t>60</w:t>
      </w:r>
      <w:r>
        <w:rPr>
          <w:noProof/>
        </w:rPr>
        <w:fldChar w:fldCharType="end"/>
      </w:r>
    </w:p>
    <w:p w14:paraId="7034DF2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Pr>
          <w:noProof/>
        </w:rPr>
        <w:t>60</w:t>
      </w:r>
      <w:r>
        <w:rPr>
          <w:noProof/>
        </w:rPr>
        <w:fldChar w:fldCharType="end"/>
      </w:r>
    </w:p>
    <w:p w14:paraId="3761E92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Pr>
          <w:noProof/>
        </w:rPr>
        <w:t>61</w:t>
      </w:r>
      <w:r>
        <w:rPr>
          <w:noProof/>
        </w:rPr>
        <w:fldChar w:fldCharType="end"/>
      </w:r>
    </w:p>
    <w:p w14:paraId="423A857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Pr>
          <w:noProof/>
        </w:rPr>
        <w:t>62</w:t>
      </w:r>
      <w:r>
        <w:rPr>
          <w:noProof/>
        </w:rPr>
        <w:fldChar w:fldCharType="end"/>
      </w:r>
    </w:p>
    <w:p w14:paraId="5A1EE93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Pr>
          <w:noProof/>
        </w:rPr>
        <w:t>62</w:t>
      </w:r>
      <w:r>
        <w:rPr>
          <w:noProof/>
        </w:rPr>
        <w:fldChar w:fldCharType="end"/>
      </w:r>
    </w:p>
    <w:p w14:paraId="6EE5CBA7"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Pr>
          <w:noProof/>
        </w:rPr>
        <w:t>63</w:t>
      </w:r>
      <w:r>
        <w:rPr>
          <w:noProof/>
        </w:rPr>
        <w:fldChar w:fldCharType="end"/>
      </w:r>
    </w:p>
    <w:p w14:paraId="00C2BC5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Pr>
          <w:noProof/>
        </w:rPr>
        <w:t>63</w:t>
      </w:r>
      <w:r>
        <w:rPr>
          <w:noProof/>
        </w:rPr>
        <w:fldChar w:fldCharType="end"/>
      </w:r>
    </w:p>
    <w:p w14:paraId="49C0BE1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Pr>
          <w:noProof/>
        </w:rPr>
        <w:t>63</w:t>
      </w:r>
      <w:r>
        <w:rPr>
          <w:noProof/>
        </w:rPr>
        <w:fldChar w:fldCharType="end"/>
      </w:r>
    </w:p>
    <w:p w14:paraId="024A03D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Pr>
          <w:noProof/>
        </w:rPr>
        <w:t>64</w:t>
      </w:r>
      <w:r>
        <w:rPr>
          <w:noProof/>
        </w:rPr>
        <w:fldChar w:fldCharType="end"/>
      </w:r>
    </w:p>
    <w:p w14:paraId="6C8292A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Pr>
          <w:noProof/>
        </w:rPr>
        <w:t>65</w:t>
      </w:r>
      <w:r>
        <w:rPr>
          <w:noProof/>
        </w:rPr>
        <w:fldChar w:fldCharType="end"/>
      </w:r>
    </w:p>
    <w:p w14:paraId="6841871B"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Pr>
          <w:noProof/>
        </w:rPr>
        <w:t>66</w:t>
      </w:r>
      <w:r>
        <w:rPr>
          <w:noProof/>
        </w:rPr>
        <w:fldChar w:fldCharType="end"/>
      </w:r>
    </w:p>
    <w:p w14:paraId="34E9179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Pr>
          <w:noProof/>
        </w:rPr>
        <w:t>66</w:t>
      </w:r>
      <w:r>
        <w:rPr>
          <w:noProof/>
        </w:rPr>
        <w:fldChar w:fldCharType="end"/>
      </w:r>
    </w:p>
    <w:p w14:paraId="6D3B9EBA"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Pr>
          <w:noProof/>
        </w:rPr>
        <w:t>66</w:t>
      </w:r>
      <w:r>
        <w:rPr>
          <w:noProof/>
        </w:rPr>
        <w:fldChar w:fldCharType="end"/>
      </w:r>
    </w:p>
    <w:p w14:paraId="2345245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Pr>
          <w:noProof/>
        </w:rPr>
        <w:t>67</w:t>
      </w:r>
      <w:r>
        <w:rPr>
          <w:noProof/>
        </w:rPr>
        <w:fldChar w:fldCharType="end"/>
      </w:r>
    </w:p>
    <w:p w14:paraId="2E90885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Pr>
          <w:noProof/>
        </w:rPr>
        <w:t>68</w:t>
      </w:r>
      <w:r>
        <w:rPr>
          <w:noProof/>
        </w:rPr>
        <w:fldChar w:fldCharType="end"/>
      </w:r>
    </w:p>
    <w:p w14:paraId="79CBE7F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Pr>
          <w:noProof/>
        </w:rPr>
        <w:t>68</w:t>
      </w:r>
      <w:r>
        <w:rPr>
          <w:noProof/>
        </w:rPr>
        <w:fldChar w:fldCharType="end"/>
      </w:r>
    </w:p>
    <w:p w14:paraId="1E8EF7E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Pr>
          <w:noProof/>
        </w:rPr>
        <w:t>69</w:t>
      </w:r>
      <w:r>
        <w:rPr>
          <w:noProof/>
        </w:rPr>
        <w:fldChar w:fldCharType="end"/>
      </w:r>
    </w:p>
    <w:p w14:paraId="6DCA090D"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Pr>
          <w:noProof/>
        </w:rPr>
        <w:t>69</w:t>
      </w:r>
      <w:r>
        <w:rPr>
          <w:noProof/>
        </w:rPr>
        <w:fldChar w:fldCharType="end"/>
      </w:r>
    </w:p>
    <w:p w14:paraId="7ACA1C4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Pr>
          <w:noProof/>
        </w:rPr>
        <w:t>69</w:t>
      </w:r>
      <w:r>
        <w:rPr>
          <w:noProof/>
        </w:rPr>
        <w:fldChar w:fldCharType="end"/>
      </w:r>
    </w:p>
    <w:p w14:paraId="36ABA0A4" w14:textId="77777777"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Pr>
          <w:noProof/>
        </w:rPr>
        <w:t>70</w:t>
      </w:r>
      <w:r>
        <w:rPr>
          <w:noProof/>
        </w:rPr>
        <w:fldChar w:fldCharType="end"/>
      </w:r>
    </w:p>
    <w:p w14:paraId="713E8D1D"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Pr>
          <w:noProof/>
        </w:rPr>
        <w:t>70</w:t>
      </w:r>
      <w:r>
        <w:rPr>
          <w:noProof/>
        </w:rPr>
        <w:fldChar w:fldCharType="end"/>
      </w:r>
    </w:p>
    <w:p w14:paraId="07B8941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Pr>
          <w:noProof/>
        </w:rPr>
        <w:t>70</w:t>
      </w:r>
      <w:r>
        <w:rPr>
          <w:noProof/>
        </w:rPr>
        <w:fldChar w:fldCharType="end"/>
      </w:r>
    </w:p>
    <w:p w14:paraId="4F14ED7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Pr>
          <w:noProof/>
        </w:rPr>
        <w:t>71</w:t>
      </w:r>
      <w:r>
        <w:rPr>
          <w:noProof/>
        </w:rPr>
        <w:fldChar w:fldCharType="end"/>
      </w:r>
    </w:p>
    <w:p w14:paraId="70E7159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Pr>
          <w:noProof/>
        </w:rPr>
        <w:t>71</w:t>
      </w:r>
      <w:r>
        <w:rPr>
          <w:noProof/>
        </w:rPr>
        <w:fldChar w:fldCharType="end"/>
      </w:r>
    </w:p>
    <w:p w14:paraId="6C35465B" w14:textId="77777777"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Pr>
          <w:noProof/>
        </w:rPr>
        <w:t>72</w:t>
      </w:r>
      <w:r>
        <w:rPr>
          <w:noProof/>
        </w:rPr>
        <w:fldChar w:fldCharType="end"/>
      </w:r>
    </w:p>
    <w:p w14:paraId="52D909E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Pr>
          <w:noProof/>
        </w:rPr>
        <w:t>72</w:t>
      </w:r>
      <w:r>
        <w:rPr>
          <w:noProof/>
        </w:rPr>
        <w:fldChar w:fldCharType="end"/>
      </w:r>
    </w:p>
    <w:p w14:paraId="6B5E55C2"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Pr>
          <w:noProof/>
        </w:rPr>
        <w:t>72</w:t>
      </w:r>
      <w:r>
        <w:rPr>
          <w:noProof/>
        </w:rPr>
        <w:fldChar w:fldCharType="end"/>
      </w:r>
    </w:p>
    <w:p w14:paraId="1D0CE81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Pr>
          <w:noProof/>
        </w:rPr>
        <w:t>73</w:t>
      </w:r>
      <w:r>
        <w:rPr>
          <w:noProof/>
        </w:rPr>
        <w:fldChar w:fldCharType="end"/>
      </w:r>
    </w:p>
    <w:p w14:paraId="132F9FE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Pr>
          <w:noProof/>
        </w:rPr>
        <w:t>74</w:t>
      </w:r>
      <w:r>
        <w:rPr>
          <w:noProof/>
        </w:rPr>
        <w:fldChar w:fldCharType="end"/>
      </w:r>
    </w:p>
    <w:p w14:paraId="25173971"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Pr>
          <w:noProof/>
        </w:rPr>
        <w:t>75</w:t>
      </w:r>
      <w:r>
        <w:rPr>
          <w:noProof/>
        </w:rPr>
        <w:fldChar w:fldCharType="end"/>
      </w:r>
    </w:p>
    <w:p w14:paraId="07035E9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Pr>
          <w:noProof/>
        </w:rPr>
        <w:t>75</w:t>
      </w:r>
      <w:r>
        <w:rPr>
          <w:noProof/>
        </w:rPr>
        <w:fldChar w:fldCharType="end"/>
      </w:r>
    </w:p>
    <w:p w14:paraId="274FDB8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Pr>
          <w:noProof/>
        </w:rPr>
        <w:t>75</w:t>
      </w:r>
      <w:r>
        <w:rPr>
          <w:noProof/>
        </w:rPr>
        <w:fldChar w:fldCharType="end"/>
      </w:r>
    </w:p>
    <w:p w14:paraId="3DA6D298"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Pr>
          <w:noProof/>
        </w:rPr>
        <w:t>76</w:t>
      </w:r>
      <w:r>
        <w:rPr>
          <w:noProof/>
        </w:rPr>
        <w:fldChar w:fldCharType="end"/>
      </w:r>
    </w:p>
    <w:p w14:paraId="43E9DC4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Pr>
          <w:noProof/>
        </w:rPr>
        <w:t>77</w:t>
      </w:r>
      <w:r>
        <w:rPr>
          <w:noProof/>
        </w:rPr>
        <w:fldChar w:fldCharType="end"/>
      </w:r>
    </w:p>
    <w:p w14:paraId="7DB5299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Pr>
          <w:noProof/>
        </w:rPr>
        <w:t>78</w:t>
      </w:r>
      <w:r>
        <w:rPr>
          <w:noProof/>
        </w:rPr>
        <w:fldChar w:fldCharType="end"/>
      </w:r>
    </w:p>
    <w:p w14:paraId="2A09B23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Pr>
          <w:noProof/>
        </w:rPr>
        <w:t>78</w:t>
      </w:r>
      <w:r>
        <w:rPr>
          <w:noProof/>
        </w:rPr>
        <w:fldChar w:fldCharType="end"/>
      </w:r>
    </w:p>
    <w:p w14:paraId="5105D2F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Pr>
          <w:noProof/>
        </w:rPr>
        <w:t>79</w:t>
      </w:r>
      <w:r>
        <w:rPr>
          <w:noProof/>
        </w:rPr>
        <w:fldChar w:fldCharType="end"/>
      </w:r>
    </w:p>
    <w:p w14:paraId="677A8340"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Pr>
          <w:noProof/>
        </w:rPr>
        <w:t>79</w:t>
      </w:r>
      <w:r>
        <w:rPr>
          <w:noProof/>
        </w:rPr>
        <w:fldChar w:fldCharType="end"/>
      </w:r>
    </w:p>
    <w:p w14:paraId="620A1952"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Pr>
          <w:noProof/>
        </w:rPr>
        <w:t>80</w:t>
      </w:r>
      <w:r>
        <w:rPr>
          <w:noProof/>
        </w:rPr>
        <w:fldChar w:fldCharType="end"/>
      </w:r>
    </w:p>
    <w:p w14:paraId="387A4E4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Pr>
          <w:noProof/>
        </w:rPr>
        <w:t>81</w:t>
      </w:r>
      <w:r>
        <w:rPr>
          <w:noProof/>
        </w:rPr>
        <w:fldChar w:fldCharType="end"/>
      </w:r>
    </w:p>
    <w:p w14:paraId="471A04C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Pr>
          <w:noProof/>
        </w:rPr>
        <w:t>82</w:t>
      </w:r>
      <w:r>
        <w:rPr>
          <w:noProof/>
        </w:rPr>
        <w:fldChar w:fldCharType="end"/>
      </w:r>
    </w:p>
    <w:p w14:paraId="4C366AA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Pr>
          <w:noProof/>
        </w:rPr>
        <w:t>82</w:t>
      </w:r>
      <w:r>
        <w:rPr>
          <w:noProof/>
        </w:rPr>
        <w:fldChar w:fldCharType="end"/>
      </w:r>
    </w:p>
    <w:p w14:paraId="5EA7A95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Pr>
          <w:noProof/>
        </w:rPr>
        <w:t>82</w:t>
      </w:r>
      <w:r>
        <w:rPr>
          <w:noProof/>
        </w:rPr>
        <w:fldChar w:fldCharType="end"/>
      </w:r>
    </w:p>
    <w:p w14:paraId="611872C7"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Pr>
          <w:noProof/>
        </w:rPr>
        <w:t>82</w:t>
      </w:r>
      <w:r>
        <w:rPr>
          <w:noProof/>
        </w:rPr>
        <w:fldChar w:fldCharType="end"/>
      </w:r>
    </w:p>
    <w:p w14:paraId="01F82605"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Pr>
          <w:noProof/>
        </w:rPr>
        <w:t>84</w:t>
      </w:r>
      <w:r>
        <w:rPr>
          <w:noProof/>
        </w:rPr>
        <w:fldChar w:fldCharType="end"/>
      </w:r>
    </w:p>
    <w:p w14:paraId="27D74C9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Pr>
          <w:noProof/>
        </w:rPr>
        <w:t>84</w:t>
      </w:r>
      <w:r>
        <w:rPr>
          <w:noProof/>
        </w:rPr>
        <w:fldChar w:fldCharType="end"/>
      </w:r>
    </w:p>
    <w:p w14:paraId="09A2B86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Pr>
          <w:noProof/>
        </w:rPr>
        <w:t>85</w:t>
      </w:r>
      <w:r>
        <w:rPr>
          <w:noProof/>
        </w:rPr>
        <w:fldChar w:fldCharType="end"/>
      </w:r>
    </w:p>
    <w:p w14:paraId="4288BC4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Pr>
          <w:noProof/>
        </w:rPr>
        <w:t>85</w:t>
      </w:r>
      <w:r>
        <w:rPr>
          <w:noProof/>
        </w:rPr>
        <w:fldChar w:fldCharType="end"/>
      </w:r>
    </w:p>
    <w:p w14:paraId="12AAE0F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Pr>
          <w:noProof/>
        </w:rPr>
        <w:t>85</w:t>
      </w:r>
      <w:r>
        <w:rPr>
          <w:noProof/>
        </w:rPr>
        <w:fldChar w:fldCharType="end"/>
      </w:r>
    </w:p>
    <w:p w14:paraId="4085CF15"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Pr>
          <w:noProof/>
        </w:rPr>
        <w:t>86</w:t>
      </w:r>
      <w:r>
        <w:rPr>
          <w:noProof/>
        </w:rPr>
        <w:fldChar w:fldCharType="end"/>
      </w:r>
    </w:p>
    <w:p w14:paraId="6866208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Pr>
          <w:noProof/>
        </w:rPr>
        <w:t>86</w:t>
      </w:r>
      <w:r>
        <w:rPr>
          <w:noProof/>
        </w:rPr>
        <w:fldChar w:fldCharType="end"/>
      </w:r>
    </w:p>
    <w:p w14:paraId="30FBF62D"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Pr>
          <w:noProof/>
        </w:rPr>
        <w:t>87</w:t>
      </w:r>
      <w:r>
        <w:rPr>
          <w:noProof/>
        </w:rPr>
        <w:fldChar w:fldCharType="end"/>
      </w:r>
    </w:p>
    <w:p w14:paraId="4D1FE939"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Pr>
          <w:noProof/>
        </w:rPr>
        <w:t>88</w:t>
      </w:r>
      <w:r>
        <w:rPr>
          <w:noProof/>
        </w:rPr>
        <w:fldChar w:fldCharType="end"/>
      </w:r>
    </w:p>
    <w:p w14:paraId="5C43177B"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Pr>
          <w:noProof/>
        </w:rPr>
        <w:t>89</w:t>
      </w:r>
      <w:r>
        <w:rPr>
          <w:noProof/>
        </w:rPr>
        <w:fldChar w:fldCharType="end"/>
      </w:r>
    </w:p>
    <w:p w14:paraId="14E8B97B"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Pr>
          <w:noProof/>
        </w:rPr>
        <w:t>89</w:t>
      </w:r>
      <w:r>
        <w:rPr>
          <w:noProof/>
        </w:rPr>
        <w:fldChar w:fldCharType="end"/>
      </w:r>
    </w:p>
    <w:p w14:paraId="3F20577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Pr>
          <w:noProof/>
        </w:rPr>
        <w:t>91</w:t>
      </w:r>
      <w:r>
        <w:rPr>
          <w:noProof/>
        </w:rPr>
        <w:fldChar w:fldCharType="end"/>
      </w:r>
    </w:p>
    <w:p w14:paraId="56C8110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Pr>
          <w:noProof/>
        </w:rPr>
        <w:t>91</w:t>
      </w:r>
      <w:r>
        <w:rPr>
          <w:noProof/>
        </w:rPr>
        <w:fldChar w:fldCharType="end"/>
      </w:r>
    </w:p>
    <w:p w14:paraId="5442E8A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Pr>
          <w:noProof/>
        </w:rPr>
        <w:t>92</w:t>
      </w:r>
      <w:r>
        <w:rPr>
          <w:noProof/>
        </w:rPr>
        <w:fldChar w:fldCharType="end"/>
      </w:r>
    </w:p>
    <w:p w14:paraId="25E33837"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Pr>
          <w:noProof/>
        </w:rPr>
        <w:t>93</w:t>
      </w:r>
      <w:r>
        <w:rPr>
          <w:noProof/>
        </w:rPr>
        <w:fldChar w:fldCharType="end"/>
      </w:r>
    </w:p>
    <w:p w14:paraId="18F053A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Pr>
          <w:noProof/>
        </w:rPr>
        <w:t>94</w:t>
      </w:r>
      <w:r>
        <w:rPr>
          <w:noProof/>
        </w:rPr>
        <w:fldChar w:fldCharType="end"/>
      </w:r>
    </w:p>
    <w:p w14:paraId="56C5CD9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Pr>
          <w:noProof/>
        </w:rPr>
        <w:t>95</w:t>
      </w:r>
      <w:r>
        <w:rPr>
          <w:noProof/>
        </w:rPr>
        <w:fldChar w:fldCharType="end"/>
      </w:r>
    </w:p>
    <w:p w14:paraId="7D6CDBDD"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Pr>
          <w:noProof/>
        </w:rPr>
        <w:t>96</w:t>
      </w:r>
      <w:r>
        <w:rPr>
          <w:noProof/>
        </w:rPr>
        <w:fldChar w:fldCharType="end"/>
      </w:r>
    </w:p>
    <w:p w14:paraId="543BAE7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Pr>
          <w:noProof/>
        </w:rPr>
        <w:t>97</w:t>
      </w:r>
      <w:r>
        <w:rPr>
          <w:noProof/>
        </w:rPr>
        <w:fldChar w:fldCharType="end"/>
      </w:r>
    </w:p>
    <w:p w14:paraId="10A0C46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Pr>
          <w:noProof/>
        </w:rPr>
        <w:t>98</w:t>
      </w:r>
      <w:r>
        <w:rPr>
          <w:noProof/>
        </w:rPr>
        <w:fldChar w:fldCharType="end"/>
      </w:r>
    </w:p>
    <w:p w14:paraId="029B6D9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Pr>
          <w:noProof/>
        </w:rPr>
        <w:t>99</w:t>
      </w:r>
      <w:r>
        <w:rPr>
          <w:noProof/>
        </w:rPr>
        <w:fldChar w:fldCharType="end"/>
      </w:r>
    </w:p>
    <w:p w14:paraId="1FC859A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Pr>
          <w:noProof/>
        </w:rPr>
        <w:t>99</w:t>
      </w:r>
      <w:r>
        <w:rPr>
          <w:noProof/>
        </w:rPr>
        <w:fldChar w:fldCharType="end"/>
      </w:r>
    </w:p>
    <w:p w14:paraId="64252C8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Pr>
          <w:noProof/>
        </w:rPr>
        <w:t>100</w:t>
      </w:r>
      <w:r>
        <w:rPr>
          <w:noProof/>
        </w:rPr>
        <w:fldChar w:fldCharType="end"/>
      </w:r>
    </w:p>
    <w:p w14:paraId="012ADA8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Pr>
          <w:noProof/>
        </w:rPr>
        <w:t>101</w:t>
      </w:r>
      <w:r>
        <w:rPr>
          <w:noProof/>
        </w:rPr>
        <w:fldChar w:fldCharType="end"/>
      </w:r>
    </w:p>
    <w:p w14:paraId="640DC3C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Pr>
          <w:noProof/>
        </w:rPr>
        <w:t>101</w:t>
      </w:r>
      <w:r>
        <w:rPr>
          <w:noProof/>
        </w:rPr>
        <w:fldChar w:fldCharType="end"/>
      </w:r>
    </w:p>
    <w:p w14:paraId="7F1BC01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Pr>
          <w:noProof/>
        </w:rPr>
        <w:t>102</w:t>
      </w:r>
      <w:r>
        <w:rPr>
          <w:noProof/>
        </w:rPr>
        <w:fldChar w:fldCharType="end"/>
      </w:r>
    </w:p>
    <w:p w14:paraId="66A53D1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Pr>
          <w:noProof/>
        </w:rPr>
        <w:t>102</w:t>
      </w:r>
      <w:r>
        <w:rPr>
          <w:noProof/>
        </w:rPr>
        <w:fldChar w:fldCharType="end"/>
      </w:r>
    </w:p>
    <w:p w14:paraId="6C26B762"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Pr>
          <w:noProof/>
        </w:rPr>
        <w:t>103</w:t>
      </w:r>
      <w:r>
        <w:rPr>
          <w:noProof/>
        </w:rPr>
        <w:fldChar w:fldCharType="end"/>
      </w:r>
    </w:p>
    <w:p w14:paraId="245624B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Pr>
          <w:noProof/>
        </w:rPr>
        <w:t>103</w:t>
      </w:r>
      <w:r>
        <w:rPr>
          <w:noProof/>
        </w:rPr>
        <w:fldChar w:fldCharType="end"/>
      </w:r>
    </w:p>
    <w:p w14:paraId="17CC1D23"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Pr>
          <w:noProof/>
        </w:rPr>
        <w:t>103</w:t>
      </w:r>
      <w:r>
        <w:rPr>
          <w:noProof/>
        </w:rPr>
        <w:fldChar w:fldCharType="end"/>
      </w:r>
    </w:p>
    <w:p w14:paraId="0C867D38"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Pr>
          <w:noProof/>
        </w:rPr>
        <w:t>104</w:t>
      </w:r>
      <w:r>
        <w:rPr>
          <w:noProof/>
        </w:rPr>
        <w:fldChar w:fldCharType="end"/>
      </w:r>
    </w:p>
    <w:p w14:paraId="1E7E74FC" w14:textId="77777777"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Pr>
          <w:noProof/>
        </w:rPr>
        <w:t>105</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2" w:name="_Ref261212515"/>
      <w:bookmarkStart w:id="3" w:name="_Ref261212520"/>
      <w:bookmarkStart w:id="4" w:name="_Ref261212324"/>
      <w:bookmarkStart w:id="5" w:name="_Ref261212252"/>
      <w:bookmarkEnd w:id="2"/>
      <w:r>
        <w:lastRenderedPageBreak/>
        <w:br w:type="page"/>
      </w:r>
      <w:bookmarkStart w:id="6"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6"/>
    </w:p>
    <w:p w14:paraId="66AC8973" w14:textId="77777777"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730C30">
          <w:rPr>
            <w:noProof/>
            <w:webHidden/>
          </w:rPr>
          <w:t>2</w:t>
        </w:r>
        <w:r w:rsidR="00730C30">
          <w:rPr>
            <w:noProof/>
            <w:webHidden/>
          </w:rPr>
          <w:fldChar w:fldCharType="end"/>
        </w:r>
      </w:hyperlink>
    </w:p>
    <w:p w14:paraId="0421E5A3"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Pr="0045076D">
          <w:rPr>
            <w:rStyle w:val="Hyperlink"/>
            <w:noProof/>
          </w:rPr>
          <w:t>Figure 2. High Level Tractive System Battery Layout</w:t>
        </w:r>
        <w:r>
          <w:rPr>
            <w:noProof/>
            <w:webHidden/>
          </w:rPr>
          <w:tab/>
        </w:r>
        <w:r>
          <w:rPr>
            <w:noProof/>
            <w:webHidden/>
          </w:rPr>
          <w:fldChar w:fldCharType="begin"/>
        </w:r>
        <w:r>
          <w:rPr>
            <w:noProof/>
            <w:webHidden/>
          </w:rPr>
          <w:instrText xml:space="preserve"> PAGEREF _Toc440411989 \h </w:instrText>
        </w:r>
        <w:r>
          <w:rPr>
            <w:noProof/>
            <w:webHidden/>
          </w:rPr>
        </w:r>
        <w:r>
          <w:rPr>
            <w:noProof/>
            <w:webHidden/>
          </w:rPr>
          <w:fldChar w:fldCharType="separate"/>
        </w:r>
        <w:r>
          <w:rPr>
            <w:noProof/>
            <w:webHidden/>
          </w:rPr>
          <w:t>4</w:t>
        </w:r>
        <w:r>
          <w:rPr>
            <w:noProof/>
            <w:webHidden/>
          </w:rPr>
          <w:fldChar w:fldCharType="end"/>
        </w:r>
      </w:hyperlink>
    </w:p>
    <w:p w14:paraId="23733E1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Pr="0045076D">
          <w:rPr>
            <w:rStyle w:val="Hyperlink"/>
            <w:noProof/>
          </w:rPr>
          <w:t>Figure 3. Tractive System Master Switch and Key</w:t>
        </w:r>
        <w:r>
          <w:rPr>
            <w:noProof/>
            <w:webHidden/>
          </w:rPr>
          <w:tab/>
        </w:r>
        <w:r>
          <w:rPr>
            <w:noProof/>
            <w:webHidden/>
          </w:rPr>
          <w:fldChar w:fldCharType="begin"/>
        </w:r>
        <w:r>
          <w:rPr>
            <w:noProof/>
            <w:webHidden/>
          </w:rPr>
          <w:instrText xml:space="preserve"> PAGEREF _Toc440411990 \h </w:instrText>
        </w:r>
        <w:r>
          <w:rPr>
            <w:noProof/>
            <w:webHidden/>
          </w:rPr>
        </w:r>
        <w:r>
          <w:rPr>
            <w:noProof/>
            <w:webHidden/>
          </w:rPr>
          <w:fldChar w:fldCharType="separate"/>
        </w:r>
        <w:r>
          <w:rPr>
            <w:noProof/>
            <w:webHidden/>
          </w:rPr>
          <w:t>2</w:t>
        </w:r>
        <w:r>
          <w:rPr>
            <w:noProof/>
            <w:webHidden/>
          </w:rPr>
          <w:fldChar w:fldCharType="end"/>
        </w:r>
      </w:hyperlink>
    </w:p>
    <w:p w14:paraId="1720A6DC"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Pr="0045076D">
          <w:rPr>
            <w:rStyle w:val="Hyperlink"/>
            <w:noProof/>
          </w:rPr>
          <w:t>Figure 4 TSMS and GLVMS in the OFF position</w:t>
        </w:r>
        <w:r>
          <w:rPr>
            <w:noProof/>
            <w:webHidden/>
          </w:rPr>
          <w:tab/>
        </w:r>
        <w:r>
          <w:rPr>
            <w:noProof/>
            <w:webHidden/>
          </w:rPr>
          <w:fldChar w:fldCharType="begin"/>
        </w:r>
        <w:r>
          <w:rPr>
            <w:noProof/>
            <w:webHidden/>
          </w:rPr>
          <w:instrText xml:space="preserve"> PAGEREF _Toc440411991 \h </w:instrText>
        </w:r>
        <w:r>
          <w:rPr>
            <w:noProof/>
            <w:webHidden/>
          </w:rPr>
        </w:r>
        <w:r>
          <w:rPr>
            <w:noProof/>
            <w:webHidden/>
          </w:rPr>
          <w:fldChar w:fldCharType="separate"/>
        </w:r>
        <w:r>
          <w:rPr>
            <w:noProof/>
            <w:webHidden/>
          </w:rPr>
          <w:t>3</w:t>
        </w:r>
        <w:r>
          <w:rPr>
            <w:noProof/>
            <w:webHidden/>
          </w:rPr>
          <w:fldChar w:fldCharType="end"/>
        </w:r>
      </w:hyperlink>
    </w:p>
    <w:p w14:paraId="5AADFE7E"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Pr="0045076D">
          <w:rPr>
            <w:rStyle w:val="Hyperlink"/>
            <w:noProof/>
          </w:rPr>
          <w:t>Figure 5 TSMS and GLVMS in the ON position</w:t>
        </w:r>
        <w:r>
          <w:rPr>
            <w:noProof/>
            <w:webHidden/>
          </w:rPr>
          <w:tab/>
        </w:r>
        <w:r>
          <w:rPr>
            <w:noProof/>
            <w:webHidden/>
          </w:rPr>
          <w:fldChar w:fldCharType="begin"/>
        </w:r>
        <w:r>
          <w:rPr>
            <w:noProof/>
            <w:webHidden/>
          </w:rPr>
          <w:instrText xml:space="preserve"> PAGEREF _Toc440411992 \h </w:instrText>
        </w:r>
        <w:r>
          <w:rPr>
            <w:noProof/>
            <w:webHidden/>
          </w:rPr>
        </w:r>
        <w:r>
          <w:rPr>
            <w:noProof/>
            <w:webHidden/>
          </w:rPr>
          <w:fldChar w:fldCharType="separate"/>
        </w:r>
        <w:r>
          <w:rPr>
            <w:noProof/>
            <w:webHidden/>
          </w:rPr>
          <w:t>3</w:t>
        </w:r>
        <w:r>
          <w:rPr>
            <w:noProof/>
            <w:webHidden/>
          </w:rPr>
          <w:fldChar w:fldCharType="end"/>
        </w:r>
      </w:hyperlink>
    </w:p>
    <w:p w14:paraId="600906EE"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Pr="0045076D">
          <w:rPr>
            <w:rStyle w:val="Hyperlink"/>
            <w:noProof/>
          </w:rPr>
          <w:t>Figure 6 Safety Circuit Layout</w:t>
        </w:r>
        <w:r>
          <w:rPr>
            <w:noProof/>
            <w:webHidden/>
          </w:rPr>
          <w:tab/>
        </w:r>
        <w:r>
          <w:rPr>
            <w:noProof/>
            <w:webHidden/>
          </w:rPr>
          <w:fldChar w:fldCharType="begin"/>
        </w:r>
        <w:r>
          <w:rPr>
            <w:noProof/>
            <w:webHidden/>
          </w:rPr>
          <w:instrText xml:space="preserve"> PAGEREF _Toc440411993 \h </w:instrText>
        </w:r>
        <w:r>
          <w:rPr>
            <w:noProof/>
            <w:webHidden/>
          </w:rPr>
        </w:r>
        <w:r>
          <w:rPr>
            <w:noProof/>
            <w:webHidden/>
          </w:rPr>
          <w:fldChar w:fldCharType="separate"/>
        </w:r>
        <w:r>
          <w:rPr>
            <w:noProof/>
            <w:webHidden/>
          </w:rPr>
          <w:t>5</w:t>
        </w:r>
        <w:r>
          <w:rPr>
            <w:noProof/>
            <w:webHidden/>
          </w:rPr>
          <w:fldChar w:fldCharType="end"/>
        </w:r>
      </w:hyperlink>
    </w:p>
    <w:p w14:paraId="555BCC8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Pr="0045076D">
          <w:rPr>
            <w:rStyle w:val="Hyperlink"/>
            <w:noProof/>
          </w:rPr>
          <w:t>Figure 7 AIR Controller</w:t>
        </w:r>
        <w:r>
          <w:rPr>
            <w:noProof/>
            <w:webHidden/>
          </w:rPr>
          <w:tab/>
        </w:r>
        <w:r>
          <w:rPr>
            <w:noProof/>
            <w:webHidden/>
          </w:rPr>
          <w:fldChar w:fldCharType="begin"/>
        </w:r>
        <w:r>
          <w:rPr>
            <w:noProof/>
            <w:webHidden/>
          </w:rPr>
          <w:instrText xml:space="preserve"> PAGEREF _Toc440411994 \h </w:instrText>
        </w:r>
        <w:r>
          <w:rPr>
            <w:noProof/>
            <w:webHidden/>
          </w:rPr>
        </w:r>
        <w:r>
          <w:rPr>
            <w:noProof/>
            <w:webHidden/>
          </w:rPr>
          <w:fldChar w:fldCharType="separate"/>
        </w:r>
        <w:r>
          <w:rPr>
            <w:noProof/>
            <w:webHidden/>
          </w:rPr>
          <w:t>6</w:t>
        </w:r>
        <w:r>
          <w:rPr>
            <w:noProof/>
            <w:webHidden/>
          </w:rPr>
          <w:fldChar w:fldCharType="end"/>
        </w:r>
      </w:hyperlink>
    </w:p>
    <w:p w14:paraId="3DC2186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Pr="0045076D">
          <w:rPr>
            <w:rStyle w:val="Hyperlink"/>
            <w:noProof/>
          </w:rPr>
          <w:t>Figure 8 Pre-Charge/Discharge Circuit</w:t>
        </w:r>
        <w:r>
          <w:rPr>
            <w:noProof/>
            <w:webHidden/>
          </w:rPr>
          <w:tab/>
        </w:r>
        <w:r>
          <w:rPr>
            <w:noProof/>
            <w:webHidden/>
          </w:rPr>
          <w:fldChar w:fldCharType="begin"/>
        </w:r>
        <w:r>
          <w:rPr>
            <w:noProof/>
            <w:webHidden/>
          </w:rPr>
          <w:instrText xml:space="preserve"> PAGEREF _Toc440411995 \h </w:instrText>
        </w:r>
        <w:r>
          <w:rPr>
            <w:noProof/>
            <w:webHidden/>
          </w:rPr>
        </w:r>
        <w:r>
          <w:rPr>
            <w:noProof/>
            <w:webHidden/>
          </w:rPr>
          <w:fldChar w:fldCharType="separate"/>
        </w:r>
        <w:r>
          <w:rPr>
            <w:noProof/>
            <w:webHidden/>
          </w:rPr>
          <w:t>6</w:t>
        </w:r>
        <w:r>
          <w:rPr>
            <w:noProof/>
            <w:webHidden/>
          </w:rPr>
          <w:fldChar w:fldCharType="end"/>
        </w:r>
      </w:hyperlink>
    </w:p>
    <w:p w14:paraId="5A2E2A1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Pr="0045076D">
          <w:rPr>
            <w:rStyle w:val="Hyperlink"/>
            <w:noProof/>
          </w:rPr>
          <w:t>Figure 9 E-Stop Placement</w:t>
        </w:r>
        <w:r>
          <w:rPr>
            <w:noProof/>
            <w:webHidden/>
          </w:rPr>
          <w:tab/>
        </w:r>
        <w:r>
          <w:rPr>
            <w:noProof/>
            <w:webHidden/>
          </w:rPr>
          <w:fldChar w:fldCharType="begin"/>
        </w:r>
        <w:r>
          <w:rPr>
            <w:noProof/>
            <w:webHidden/>
          </w:rPr>
          <w:instrText xml:space="preserve"> PAGEREF _Toc440411996 \h </w:instrText>
        </w:r>
        <w:r>
          <w:rPr>
            <w:noProof/>
            <w:webHidden/>
          </w:rPr>
        </w:r>
        <w:r>
          <w:rPr>
            <w:noProof/>
            <w:webHidden/>
          </w:rPr>
          <w:fldChar w:fldCharType="separate"/>
        </w:r>
        <w:r>
          <w:rPr>
            <w:noProof/>
            <w:webHidden/>
          </w:rPr>
          <w:t>7</w:t>
        </w:r>
        <w:r>
          <w:rPr>
            <w:noProof/>
            <w:webHidden/>
          </w:rPr>
          <w:fldChar w:fldCharType="end"/>
        </w:r>
      </w:hyperlink>
    </w:p>
    <w:p w14:paraId="38108613"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Pr="0045076D">
          <w:rPr>
            <w:rStyle w:val="Hyperlink"/>
            <w:noProof/>
          </w:rPr>
          <w:t>Figure 10 E-Stop Placement</w:t>
        </w:r>
        <w:r>
          <w:rPr>
            <w:noProof/>
            <w:webHidden/>
          </w:rPr>
          <w:tab/>
        </w:r>
        <w:r>
          <w:rPr>
            <w:noProof/>
            <w:webHidden/>
          </w:rPr>
          <w:fldChar w:fldCharType="begin"/>
        </w:r>
        <w:r>
          <w:rPr>
            <w:noProof/>
            <w:webHidden/>
          </w:rPr>
          <w:instrText xml:space="preserve"> PAGEREF _Toc440411997 \h </w:instrText>
        </w:r>
        <w:r>
          <w:rPr>
            <w:noProof/>
            <w:webHidden/>
          </w:rPr>
        </w:r>
        <w:r>
          <w:rPr>
            <w:noProof/>
            <w:webHidden/>
          </w:rPr>
          <w:fldChar w:fldCharType="separate"/>
        </w:r>
        <w:r>
          <w:rPr>
            <w:noProof/>
            <w:webHidden/>
          </w:rPr>
          <w:t>8</w:t>
        </w:r>
        <w:r>
          <w:rPr>
            <w:noProof/>
            <w:webHidden/>
          </w:rPr>
          <w:fldChar w:fldCharType="end"/>
        </w:r>
      </w:hyperlink>
    </w:p>
    <w:p w14:paraId="6CF44DB5"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Pr="0045076D">
          <w:rPr>
            <w:rStyle w:val="Hyperlink"/>
            <w:noProof/>
          </w:rPr>
          <w:t>Figure 11 Inertia Switch Placement</w:t>
        </w:r>
        <w:r>
          <w:rPr>
            <w:noProof/>
            <w:webHidden/>
          </w:rPr>
          <w:tab/>
        </w:r>
        <w:r>
          <w:rPr>
            <w:noProof/>
            <w:webHidden/>
          </w:rPr>
          <w:fldChar w:fldCharType="begin"/>
        </w:r>
        <w:r>
          <w:rPr>
            <w:noProof/>
            <w:webHidden/>
          </w:rPr>
          <w:instrText xml:space="preserve"> PAGEREF _Toc440411998 \h </w:instrText>
        </w:r>
        <w:r>
          <w:rPr>
            <w:noProof/>
            <w:webHidden/>
          </w:rPr>
        </w:r>
        <w:r>
          <w:rPr>
            <w:noProof/>
            <w:webHidden/>
          </w:rPr>
          <w:fldChar w:fldCharType="separate"/>
        </w:r>
        <w:r>
          <w:rPr>
            <w:noProof/>
            <w:webHidden/>
          </w:rPr>
          <w:t>8</w:t>
        </w:r>
        <w:r>
          <w:rPr>
            <w:noProof/>
            <w:webHidden/>
          </w:rPr>
          <w:fldChar w:fldCharType="end"/>
        </w:r>
      </w:hyperlink>
    </w:p>
    <w:p w14:paraId="73560B8B"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Pr="0045076D">
          <w:rPr>
            <w:rStyle w:val="Hyperlink"/>
            <w:noProof/>
          </w:rPr>
          <w:t>Figure 12 Crash Sensor Placement</w:t>
        </w:r>
        <w:r>
          <w:rPr>
            <w:noProof/>
            <w:webHidden/>
          </w:rPr>
          <w:tab/>
        </w:r>
        <w:r>
          <w:rPr>
            <w:noProof/>
            <w:webHidden/>
          </w:rPr>
          <w:fldChar w:fldCharType="begin"/>
        </w:r>
        <w:r>
          <w:rPr>
            <w:noProof/>
            <w:webHidden/>
          </w:rPr>
          <w:instrText xml:space="preserve"> PAGEREF _Toc440411999 \h </w:instrText>
        </w:r>
        <w:r>
          <w:rPr>
            <w:noProof/>
            <w:webHidden/>
          </w:rPr>
        </w:r>
        <w:r>
          <w:rPr>
            <w:noProof/>
            <w:webHidden/>
          </w:rPr>
          <w:fldChar w:fldCharType="separate"/>
        </w:r>
        <w:r>
          <w:rPr>
            <w:noProof/>
            <w:webHidden/>
          </w:rPr>
          <w:t>9</w:t>
        </w:r>
        <w:r>
          <w:rPr>
            <w:noProof/>
            <w:webHidden/>
          </w:rPr>
          <w:fldChar w:fldCharType="end"/>
        </w:r>
      </w:hyperlink>
    </w:p>
    <w:p w14:paraId="4705B7D3"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Pr="0045076D">
          <w:rPr>
            <w:rStyle w:val="Hyperlink"/>
            <w:noProof/>
          </w:rPr>
          <w:t>Figure 13 BMS &amp; IMD Indicator Lights</w:t>
        </w:r>
        <w:r>
          <w:rPr>
            <w:noProof/>
            <w:webHidden/>
          </w:rPr>
          <w:tab/>
        </w:r>
        <w:r>
          <w:rPr>
            <w:noProof/>
            <w:webHidden/>
          </w:rPr>
          <w:fldChar w:fldCharType="begin"/>
        </w:r>
        <w:r>
          <w:rPr>
            <w:noProof/>
            <w:webHidden/>
          </w:rPr>
          <w:instrText xml:space="preserve"> PAGEREF _Toc440412000 \h </w:instrText>
        </w:r>
        <w:r>
          <w:rPr>
            <w:noProof/>
            <w:webHidden/>
          </w:rPr>
        </w:r>
        <w:r>
          <w:rPr>
            <w:noProof/>
            <w:webHidden/>
          </w:rPr>
          <w:fldChar w:fldCharType="separate"/>
        </w:r>
        <w:r>
          <w:rPr>
            <w:noProof/>
            <w:webHidden/>
          </w:rPr>
          <w:t>9</w:t>
        </w:r>
        <w:r>
          <w:rPr>
            <w:noProof/>
            <w:webHidden/>
          </w:rPr>
          <w:fldChar w:fldCharType="end"/>
        </w:r>
      </w:hyperlink>
    </w:p>
    <w:p w14:paraId="4169FBE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Pr="0045076D">
          <w:rPr>
            <w:rStyle w:val="Hyperlink"/>
            <w:noProof/>
          </w:rPr>
          <w:t>Figure 14 IMD Wiring Diagram</w:t>
        </w:r>
        <w:r>
          <w:rPr>
            <w:noProof/>
            <w:webHidden/>
          </w:rPr>
          <w:tab/>
        </w:r>
        <w:r>
          <w:rPr>
            <w:noProof/>
            <w:webHidden/>
          </w:rPr>
          <w:fldChar w:fldCharType="begin"/>
        </w:r>
        <w:r>
          <w:rPr>
            <w:noProof/>
            <w:webHidden/>
          </w:rPr>
          <w:instrText xml:space="preserve"> PAGEREF _Toc440412001 \h </w:instrText>
        </w:r>
        <w:r>
          <w:rPr>
            <w:noProof/>
            <w:webHidden/>
          </w:rPr>
        </w:r>
        <w:r>
          <w:rPr>
            <w:noProof/>
            <w:webHidden/>
          </w:rPr>
          <w:fldChar w:fldCharType="separate"/>
        </w:r>
        <w:r>
          <w:rPr>
            <w:noProof/>
            <w:webHidden/>
          </w:rPr>
          <w:t>10</w:t>
        </w:r>
        <w:r>
          <w:rPr>
            <w:noProof/>
            <w:webHidden/>
          </w:rPr>
          <w:fldChar w:fldCharType="end"/>
        </w:r>
      </w:hyperlink>
    </w:p>
    <w:p w14:paraId="19F0EBF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Pr="0045076D">
          <w:rPr>
            <w:rStyle w:val="Hyperlink"/>
            <w:noProof/>
          </w:rPr>
          <w:t>Figure 15 IMD Placement in Accumulator</w:t>
        </w:r>
        <w:r>
          <w:rPr>
            <w:noProof/>
            <w:webHidden/>
          </w:rPr>
          <w:tab/>
        </w:r>
        <w:r>
          <w:rPr>
            <w:noProof/>
            <w:webHidden/>
          </w:rPr>
          <w:fldChar w:fldCharType="begin"/>
        </w:r>
        <w:r>
          <w:rPr>
            <w:noProof/>
            <w:webHidden/>
          </w:rPr>
          <w:instrText xml:space="preserve"> PAGEREF _Toc440412002 \h </w:instrText>
        </w:r>
        <w:r>
          <w:rPr>
            <w:noProof/>
            <w:webHidden/>
          </w:rPr>
        </w:r>
        <w:r>
          <w:rPr>
            <w:noProof/>
            <w:webHidden/>
          </w:rPr>
          <w:fldChar w:fldCharType="separate"/>
        </w:r>
        <w:r>
          <w:rPr>
            <w:noProof/>
            <w:webHidden/>
          </w:rPr>
          <w:t>11</w:t>
        </w:r>
        <w:r>
          <w:rPr>
            <w:noProof/>
            <w:webHidden/>
          </w:rPr>
          <w:fldChar w:fldCharType="end"/>
        </w:r>
      </w:hyperlink>
    </w:p>
    <w:p w14:paraId="4A99148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Pr="0045076D">
          <w:rPr>
            <w:rStyle w:val="Hyperlink"/>
            <w:noProof/>
          </w:rPr>
          <w:t>Figure 16 Inertia Switch Placement in Car</w:t>
        </w:r>
        <w:r>
          <w:rPr>
            <w:noProof/>
            <w:webHidden/>
          </w:rPr>
          <w:tab/>
        </w:r>
        <w:r>
          <w:rPr>
            <w:noProof/>
            <w:webHidden/>
          </w:rPr>
          <w:fldChar w:fldCharType="begin"/>
        </w:r>
        <w:r>
          <w:rPr>
            <w:noProof/>
            <w:webHidden/>
          </w:rPr>
          <w:instrText xml:space="preserve"> PAGEREF _Toc440412003 \h </w:instrText>
        </w:r>
        <w:r>
          <w:rPr>
            <w:noProof/>
            <w:webHidden/>
          </w:rPr>
        </w:r>
        <w:r>
          <w:rPr>
            <w:noProof/>
            <w:webHidden/>
          </w:rPr>
          <w:fldChar w:fldCharType="separate"/>
        </w:r>
        <w:r>
          <w:rPr>
            <w:noProof/>
            <w:webHidden/>
          </w:rPr>
          <w:t>13</w:t>
        </w:r>
        <w:r>
          <w:rPr>
            <w:noProof/>
            <w:webHidden/>
          </w:rPr>
          <w:fldChar w:fldCharType="end"/>
        </w:r>
      </w:hyperlink>
    </w:p>
    <w:p w14:paraId="6DB683C5"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Pr="0045076D">
          <w:rPr>
            <w:rStyle w:val="Hyperlink"/>
            <w:noProof/>
          </w:rPr>
          <w:t>Figure 17. Brake Plausibility Schematic</w:t>
        </w:r>
        <w:r>
          <w:rPr>
            <w:noProof/>
            <w:webHidden/>
          </w:rPr>
          <w:tab/>
        </w:r>
        <w:r>
          <w:rPr>
            <w:noProof/>
            <w:webHidden/>
          </w:rPr>
          <w:fldChar w:fldCharType="begin"/>
        </w:r>
        <w:r>
          <w:rPr>
            <w:noProof/>
            <w:webHidden/>
          </w:rPr>
          <w:instrText xml:space="preserve"> PAGEREF _Toc440412004 \h </w:instrText>
        </w:r>
        <w:r>
          <w:rPr>
            <w:noProof/>
            <w:webHidden/>
          </w:rPr>
        </w:r>
        <w:r>
          <w:rPr>
            <w:noProof/>
            <w:webHidden/>
          </w:rPr>
          <w:fldChar w:fldCharType="separate"/>
        </w:r>
        <w:r>
          <w:rPr>
            <w:noProof/>
            <w:webHidden/>
          </w:rPr>
          <w:t>14</w:t>
        </w:r>
        <w:r>
          <w:rPr>
            <w:noProof/>
            <w:webHidden/>
          </w:rPr>
          <w:fldChar w:fldCharType="end"/>
        </w:r>
      </w:hyperlink>
    </w:p>
    <w:p w14:paraId="0DEA03E5"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Pr="0045076D">
          <w:rPr>
            <w:rStyle w:val="Hyperlink"/>
            <w:noProof/>
          </w:rPr>
          <w:t>Figure 18 Brake Plausibility/ECU Location</w:t>
        </w:r>
        <w:r>
          <w:rPr>
            <w:noProof/>
            <w:webHidden/>
          </w:rPr>
          <w:tab/>
        </w:r>
        <w:r>
          <w:rPr>
            <w:noProof/>
            <w:webHidden/>
          </w:rPr>
          <w:fldChar w:fldCharType="begin"/>
        </w:r>
        <w:r>
          <w:rPr>
            <w:noProof/>
            <w:webHidden/>
          </w:rPr>
          <w:instrText xml:space="preserve"> PAGEREF _Toc440412005 \h </w:instrText>
        </w:r>
        <w:r>
          <w:rPr>
            <w:noProof/>
            <w:webHidden/>
          </w:rPr>
        </w:r>
        <w:r>
          <w:rPr>
            <w:noProof/>
            <w:webHidden/>
          </w:rPr>
          <w:fldChar w:fldCharType="separate"/>
        </w:r>
        <w:r>
          <w:rPr>
            <w:noProof/>
            <w:webHidden/>
          </w:rPr>
          <w:t>15</w:t>
        </w:r>
        <w:r>
          <w:rPr>
            <w:noProof/>
            <w:webHidden/>
          </w:rPr>
          <w:fldChar w:fldCharType="end"/>
        </w:r>
      </w:hyperlink>
    </w:p>
    <w:p w14:paraId="65A42E3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Pr="0045076D">
          <w:rPr>
            <w:rStyle w:val="Hyperlink"/>
            <w:noProof/>
          </w:rPr>
          <w:t>Figure 19 IMD Schematic</w:t>
        </w:r>
        <w:r>
          <w:rPr>
            <w:noProof/>
            <w:webHidden/>
          </w:rPr>
          <w:tab/>
        </w:r>
        <w:r>
          <w:rPr>
            <w:noProof/>
            <w:webHidden/>
          </w:rPr>
          <w:fldChar w:fldCharType="begin"/>
        </w:r>
        <w:r>
          <w:rPr>
            <w:noProof/>
            <w:webHidden/>
          </w:rPr>
          <w:instrText xml:space="preserve"> PAGEREF _Toc440412006 \h </w:instrText>
        </w:r>
        <w:r>
          <w:rPr>
            <w:noProof/>
            <w:webHidden/>
          </w:rPr>
        </w:r>
        <w:r>
          <w:rPr>
            <w:noProof/>
            <w:webHidden/>
          </w:rPr>
          <w:fldChar w:fldCharType="separate"/>
        </w:r>
        <w:r>
          <w:rPr>
            <w:noProof/>
            <w:webHidden/>
          </w:rPr>
          <w:t>16</w:t>
        </w:r>
        <w:r>
          <w:rPr>
            <w:noProof/>
            <w:webHidden/>
          </w:rPr>
          <w:fldChar w:fldCharType="end"/>
        </w:r>
      </w:hyperlink>
    </w:p>
    <w:p w14:paraId="668F20B8"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Pr="0045076D">
          <w:rPr>
            <w:rStyle w:val="Hyperlink"/>
            <w:noProof/>
          </w:rPr>
          <w:t>Figure 20 IMD Placement in Accumulator (Global View)</w:t>
        </w:r>
        <w:r>
          <w:rPr>
            <w:noProof/>
            <w:webHidden/>
          </w:rPr>
          <w:tab/>
        </w:r>
        <w:r>
          <w:rPr>
            <w:noProof/>
            <w:webHidden/>
          </w:rPr>
          <w:fldChar w:fldCharType="begin"/>
        </w:r>
        <w:r>
          <w:rPr>
            <w:noProof/>
            <w:webHidden/>
          </w:rPr>
          <w:instrText xml:space="preserve"> PAGEREF _Toc440412007 \h </w:instrText>
        </w:r>
        <w:r>
          <w:rPr>
            <w:noProof/>
            <w:webHidden/>
          </w:rPr>
        </w:r>
        <w:r>
          <w:rPr>
            <w:noProof/>
            <w:webHidden/>
          </w:rPr>
          <w:fldChar w:fldCharType="separate"/>
        </w:r>
        <w:r>
          <w:rPr>
            <w:noProof/>
            <w:webHidden/>
          </w:rPr>
          <w:t>16</w:t>
        </w:r>
        <w:r>
          <w:rPr>
            <w:noProof/>
            <w:webHidden/>
          </w:rPr>
          <w:fldChar w:fldCharType="end"/>
        </w:r>
      </w:hyperlink>
    </w:p>
    <w:p w14:paraId="1BE71A0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Pr="0045076D">
          <w:rPr>
            <w:rStyle w:val="Hyperlink"/>
            <w:noProof/>
          </w:rPr>
          <w:t>Figure 21 Control Circuitry Placement</w:t>
        </w:r>
        <w:r>
          <w:rPr>
            <w:noProof/>
            <w:webHidden/>
          </w:rPr>
          <w:tab/>
        </w:r>
        <w:r>
          <w:rPr>
            <w:noProof/>
            <w:webHidden/>
          </w:rPr>
          <w:fldChar w:fldCharType="begin"/>
        </w:r>
        <w:r>
          <w:rPr>
            <w:noProof/>
            <w:webHidden/>
          </w:rPr>
          <w:instrText xml:space="preserve"> PAGEREF _Toc440412008 \h </w:instrText>
        </w:r>
        <w:r>
          <w:rPr>
            <w:noProof/>
            <w:webHidden/>
          </w:rPr>
        </w:r>
        <w:r>
          <w:rPr>
            <w:noProof/>
            <w:webHidden/>
          </w:rPr>
          <w:fldChar w:fldCharType="separate"/>
        </w:r>
        <w:r>
          <w:rPr>
            <w:noProof/>
            <w:webHidden/>
          </w:rPr>
          <w:t>17</w:t>
        </w:r>
        <w:r>
          <w:rPr>
            <w:noProof/>
            <w:webHidden/>
          </w:rPr>
          <w:fldChar w:fldCharType="end"/>
        </w:r>
      </w:hyperlink>
    </w:p>
    <w:p w14:paraId="0BDE103B"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Pr="0045076D">
          <w:rPr>
            <w:rStyle w:val="Hyperlink"/>
            <w:noProof/>
          </w:rPr>
          <w:t>Figure 22 Interlock Schematic</w:t>
        </w:r>
        <w:r>
          <w:rPr>
            <w:noProof/>
            <w:webHidden/>
          </w:rPr>
          <w:tab/>
        </w:r>
        <w:r>
          <w:rPr>
            <w:noProof/>
            <w:webHidden/>
          </w:rPr>
          <w:fldChar w:fldCharType="begin"/>
        </w:r>
        <w:r>
          <w:rPr>
            <w:noProof/>
            <w:webHidden/>
          </w:rPr>
          <w:instrText xml:space="preserve"> PAGEREF _Toc440412009 \h </w:instrText>
        </w:r>
        <w:r>
          <w:rPr>
            <w:noProof/>
            <w:webHidden/>
          </w:rPr>
        </w:r>
        <w:r>
          <w:rPr>
            <w:noProof/>
            <w:webHidden/>
          </w:rPr>
          <w:fldChar w:fldCharType="separate"/>
        </w:r>
        <w:r>
          <w:rPr>
            <w:noProof/>
            <w:webHidden/>
          </w:rPr>
          <w:t>18</w:t>
        </w:r>
        <w:r>
          <w:rPr>
            <w:noProof/>
            <w:webHidden/>
          </w:rPr>
          <w:fldChar w:fldCharType="end"/>
        </w:r>
      </w:hyperlink>
    </w:p>
    <w:p w14:paraId="612155D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Pr="0045076D">
          <w:rPr>
            <w:rStyle w:val="Hyperlink"/>
            <w:noProof/>
          </w:rPr>
          <w:t>Figure 23 HVD placement</w:t>
        </w:r>
        <w:r>
          <w:rPr>
            <w:noProof/>
            <w:webHidden/>
          </w:rPr>
          <w:tab/>
        </w:r>
        <w:r>
          <w:rPr>
            <w:noProof/>
            <w:webHidden/>
          </w:rPr>
          <w:fldChar w:fldCharType="begin"/>
        </w:r>
        <w:r>
          <w:rPr>
            <w:noProof/>
            <w:webHidden/>
          </w:rPr>
          <w:instrText xml:space="preserve"> PAGEREF _Toc440412010 \h </w:instrText>
        </w:r>
        <w:r>
          <w:rPr>
            <w:noProof/>
            <w:webHidden/>
          </w:rPr>
        </w:r>
        <w:r>
          <w:rPr>
            <w:noProof/>
            <w:webHidden/>
          </w:rPr>
          <w:fldChar w:fldCharType="separate"/>
        </w:r>
        <w:r>
          <w:rPr>
            <w:noProof/>
            <w:webHidden/>
          </w:rPr>
          <w:t>18</w:t>
        </w:r>
        <w:r>
          <w:rPr>
            <w:noProof/>
            <w:webHidden/>
          </w:rPr>
          <w:fldChar w:fldCharType="end"/>
        </w:r>
      </w:hyperlink>
    </w:p>
    <w:p w14:paraId="56E5F71C"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Pr="0045076D">
          <w:rPr>
            <w:rStyle w:val="Hyperlink"/>
            <w:noProof/>
          </w:rPr>
          <w:t>Figure 24 TSAL Control Schematic</w:t>
        </w:r>
        <w:r>
          <w:rPr>
            <w:noProof/>
            <w:webHidden/>
          </w:rPr>
          <w:tab/>
        </w:r>
        <w:r>
          <w:rPr>
            <w:noProof/>
            <w:webHidden/>
          </w:rPr>
          <w:fldChar w:fldCharType="begin"/>
        </w:r>
        <w:r>
          <w:rPr>
            <w:noProof/>
            <w:webHidden/>
          </w:rPr>
          <w:instrText xml:space="preserve"> PAGEREF _Toc440412011 \h </w:instrText>
        </w:r>
        <w:r>
          <w:rPr>
            <w:noProof/>
            <w:webHidden/>
          </w:rPr>
        </w:r>
        <w:r>
          <w:rPr>
            <w:noProof/>
            <w:webHidden/>
          </w:rPr>
          <w:fldChar w:fldCharType="separate"/>
        </w:r>
        <w:r>
          <w:rPr>
            <w:noProof/>
            <w:webHidden/>
          </w:rPr>
          <w:t>19</w:t>
        </w:r>
        <w:r>
          <w:rPr>
            <w:noProof/>
            <w:webHidden/>
          </w:rPr>
          <w:fldChar w:fldCharType="end"/>
        </w:r>
      </w:hyperlink>
    </w:p>
    <w:p w14:paraId="4F45D24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Pr="0045076D">
          <w:rPr>
            <w:rStyle w:val="Hyperlink"/>
            <w:noProof/>
          </w:rPr>
          <w:t>Figure 25 TSAL Schematic</w:t>
        </w:r>
        <w:r>
          <w:rPr>
            <w:noProof/>
            <w:webHidden/>
          </w:rPr>
          <w:tab/>
        </w:r>
        <w:r>
          <w:rPr>
            <w:noProof/>
            <w:webHidden/>
          </w:rPr>
          <w:fldChar w:fldCharType="begin"/>
        </w:r>
        <w:r>
          <w:rPr>
            <w:noProof/>
            <w:webHidden/>
          </w:rPr>
          <w:instrText xml:space="preserve"> PAGEREF _Toc440412012 \h </w:instrText>
        </w:r>
        <w:r>
          <w:rPr>
            <w:noProof/>
            <w:webHidden/>
          </w:rPr>
        </w:r>
        <w:r>
          <w:rPr>
            <w:noProof/>
            <w:webHidden/>
          </w:rPr>
          <w:fldChar w:fldCharType="separate"/>
        </w:r>
        <w:r>
          <w:rPr>
            <w:noProof/>
            <w:webHidden/>
          </w:rPr>
          <w:t>20</w:t>
        </w:r>
        <w:r>
          <w:rPr>
            <w:noProof/>
            <w:webHidden/>
          </w:rPr>
          <w:fldChar w:fldCharType="end"/>
        </w:r>
      </w:hyperlink>
    </w:p>
    <w:p w14:paraId="449FBC5D"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Pr="0045076D">
          <w:rPr>
            <w:rStyle w:val="Hyperlink"/>
            <w:noProof/>
          </w:rPr>
          <w:t>Figure 26 TSAL Posiition in Car</w:t>
        </w:r>
        <w:r>
          <w:rPr>
            <w:noProof/>
            <w:webHidden/>
          </w:rPr>
          <w:tab/>
        </w:r>
        <w:r>
          <w:rPr>
            <w:noProof/>
            <w:webHidden/>
          </w:rPr>
          <w:fldChar w:fldCharType="begin"/>
        </w:r>
        <w:r>
          <w:rPr>
            <w:noProof/>
            <w:webHidden/>
          </w:rPr>
          <w:instrText xml:space="preserve"> PAGEREF _Toc440412013 \h </w:instrText>
        </w:r>
        <w:r>
          <w:rPr>
            <w:noProof/>
            <w:webHidden/>
          </w:rPr>
        </w:r>
        <w:r>
          <w:rPr>
            <w:noProof/>
            <w:webHidden/>
          </w:rPr>
          <w:fldChar w:fldCharType="separate"/>
        </w:r>
        <w:r>
          <w:rPr>
            <w:noProof/>
            <w:webHidden/>
          </w:rPr>
          <w:t>20</w:t>
        </w:r>
        <w:r>
          <w:rPr>
            <w:noProof/>
            <w:webHidden/>
          </w:rPr>
          <w:fldChar w:fldCharType="end"/>
        </w:r>
      </w:hyperlink>
    </w:p>
    <w:p w14:paraId="3F0A10D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Pr="0045076D">
          <w:rPr>
            <w:rStyle w:val="Hyperlink"/>
            <w:noProof/>
          </w:rPr>
          <w:t>Figure 27 Tractive System Measurement Points</w:t>
        </w:r>
        <w:r>
          <w:rPr>
            <w:noProof/>
            <w:webHidden/>
          </w:rPr>
          <w:tab/>
        </w:r>
        <w:r>
          <w:rPr>
            <w:noProof/>
            <w:webHidden/>
          </w:rPr>
          <w:fldChar w:fldCharType="begin"/>
        </w:r>
        <w:r>
          <w:rPr>
            <w:noProof/>
            <w:webHidden/>
          </w:rPr>
          <w:instrText xml:space="preserve"> PAGEREF _Toc440412014 \h </w:instrText>
        </w:r>
        <w:r>
          <w:rPr>
            <w:noProof/>
            <w:webHidden/>
          </w:rPr>
        </w:r>
        <w:r>
          <w:rPr>
            <w:noProof/>
            <w:webHidden/>
          </w:rPr>
          <w:fldChar w:fldCharType="separate"/>
        </w:r>
        <w:r>
          <w:rPr>
            <w:noProof/>
            <w:webHidden/>
          </w:rPr>
          <w:t>21</w:t>
        </w:r>
        <w:r>
          <w:rPr>
            <w:noProof/>
            <w:webHidden/>
          </w:rPr>
          <w:fldChar w:fldCharType="end"/>
        </w:r>
      </w:hyperlink>
    </w:p>
    <w:p w14:paraId="0034751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Pr="0045076D">
          <w:rPr>
            <w:rStyle w:val="Hyperlink"/>
            <w:noProof/>
          </w:rPr>
          <w:t>Figure 28 Tractive System Measurement Resistors</w:t>
        </w:r>
        <w:r>
          <w:rPr>
            <w:noProof/>
            <w:webHidden/>
          </w:rPr>
          <w:tab/>
        </w:r>
        <w:r>
          <w:rPr>
            <w:noProof/>
            <w:webHidden/>
          </w:rPr>
          <w:fldChar w:fldCharType="begin"/>
        </w:r>
        <w:r>
          <w:rPr>
            <w:noProof/>
            <w:webHidden/>
          </w:rPr>
          <w:instrText xml:space="preserve"> PAGEREF _Toc440412015 \h </w:instrText>
        </w:r>
        <w:r>
          <w:rPr>
            <w:noProof/>
            <w:webHidden/>
          </w:rPr>
        </w:r>
        <w:r>
          <w:rPr>
            <w:noProof/>
            <w:webHidden/>
          </w:rPr>
          <w:fldChar w:fldCharType="separate"/>
        </w:r>
        <w:r>
          <w:rPr>
            <w:noProof/>
            <w:webHidden/>
          </w:rPr>
          <w:t>22</w:t>
        </w:r>
        <w:r>
          <w:rPr>
            <w:noProof/>
            <w:webHidden/>
          </w:rPr>
          <w:fldChar w:fldCharType="end"/>
        </w:r>
      </w:hyperlink>
    </w:p>
    <w:p w14:paraId="777C2E7E"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Pr="0045076D">
          <w:rPr>
            <w:rStyle w:val="Hyperlink"/>
            <w:noProof/>
          </w:rPr>
          <w:t>Figure 29 Tractive System Measurement Point in Car</w:t>
        </w:r>
        <w:r>
          <w:rPr>
            <w:noProof/>
            <w:webHidden/>
          </w:rPr>
          <w:tab/>
        </w:r>
        <w:r>
          <w:rPr>
            <w:noProof/>
            <w:webHidden/>
          </w:rPr>
          <w:fldChar w:fldCharType="begin"/>
        </w:r>
        <w:r>
          <w:rPr>
            <w:noProof/>
            <w:webHidden/>
          </w:rPr>
          <w:instrText xml:space="preserve"> PAGEREF _Toc440412016 \h </w:instrText>
        </w:r>
        <w:r>
          <w:rPr>
            <w:noProof/>
            <w:webHidden/>
          </w:rPr>
        </w:r>
        <w:r>
          <w:rPr>
            <w:noProof/>
            <w:webHidden/>
          </w:rPr>
          <w:fldChar w:fldCharType="separate"/>
        </w:r>
        <w:r>
          <w:rPr>
            <w:noProof/>
            <w:webHidden/>
          </w:rPr>
          <w:t>23</w:t>
        </w:r>
        <w:r>
          <w:rPr>
            <w:noProof/>
            <w:webHidden/>
          </w:rPr>
          <w:fldChar w:fldCharType="end"/>
        </w:r>
      </w:hyperlink>
    </w:p>
    <w:p w14:paraId="72109AB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Pr="0045076D">
          <w:rPr>
            <w:rStyle w:val="Hyperlink"/>
            <w:noProof/>
          </w:rPr>
          <w:t>Figure 30 Pre-Charge Schematic</w:t>
        </w:r>
        <w:r>
          <w:rPr>
            <w:noProof/>
            <w:webHidden/>
          </w:rPr>
          <w:tab/>
        </w:r>
        <w:r>
          <w:rPr>
            <w:noProof/>
            <w:webHidden/>
          </w:rPr>
          <w:fldChar w:fldCharType="begin"/>
        </w:r>
        <w:r>
          <w:rPr>
            <w:noProof/>
            <w:webHidden/>
          </w:rPr>
          <w:instrText xml:space="preserve"> PAGEREF _Toc440412017 \h </w:instrText>
        </w:r>
        <w:r>
          <w:rPr>
            <w:noProof/>
            <w:webHidden/>
          </w:rPr>
        </w:r>
        <w:r>
          <w:rPr>
            <w:noProof/>
            <w:webHidden/>
          </w:rPr>
          <w:fldChar w:fldCharType="separate"/>
        </w:r>
        <w:r>
          <w:rPr>
            <w:noProof/>
            <w:webHidden/>
          </w:rPr>
          <w:t>24</w:t>
        </w:r>
        <w:r>
          <w:rPr>
            <w:noProof/>
            <w:webHidden/>
          </w:rPr>
          <w:fldChar w:fldCharType="end"/>
        </w:r>
      </w:hyperlink>
    </w:p>
    <w:p w14:paraId="020D8D19"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Pr="0045076D">
          <w:rPr>
            <w:rStyle w:val="Hyperlink"/>
            <w:noProof/>
          </w:rPr>
          <w:t>Figure 31 Pre-Charge Schematic 2</w:t>
        </w:r>
        <w:r>
          <w:rPr>
            <w:noProof/>
            <w:webHidden/>
          </w:rPr>
          <w:tab/>
        </w:r>
        <w:r>
          <w:rPr>
            <w:noProof/>
            <w:webHidden/>
          </w:rPr>
          <w:fldChar w:fldCharType="begin"/>
        </w:r>
        <w:r>
          <w:rPr>
            <w:noProof/>
            <w:webHidden/>
          </w:rPr>
          <w:instrText xml:space="preserve"> PAGEREF _Toc440412018 \h </w:instrText>
        </w:r>
        <w:r>
          <w:rPr>
            <w:noProof/>
            <w:webHidden/>
          </w:rPr>
        </w:r>
        <w:r>
          <w:rPr>
            <w:noProof/>
            <w:webHidden/>
          </w:rPr>
          <w:fldChar w:fldCharType="separate"/>
        </w:r>
        <w:r>
          <w:rPr>
            <w:noProof/>
            <w:webHidden/>
          </w:rPr>
          <w:t>24</w:t>
        </w:r>
        <w:r>
          <w:rPr>
            <w:noProof/>
            <w:webHidden/>
          </w:rPr>
          <w:fldChar w:fldCharType="end"/>
        </w:r>
      </w:hyperlink>
    </w:p>
    <w:p w14:paraId="5CEAA75C"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Pr="0045076D">
          <w:rPr>
            <w:rStyle w:val="Hyperlink"/>
            <w:noProof/>
          </w:rPr>
          <w:t>Figure 32 Pre-Charge Graph</w:t>
        </w:r>
        <w:r>
          <w:rPr>
            <w:noProof/>
            <w:webHidden/>
          </w:rPr>
          <w:tab/>
        </w:r>
        <w:r>
          <w:rPr>
            <w:noProof/>
            <w:webHidden/>
          </w:rPr>
          <w:fldChar w:fldCharType="begin"/>
        </w:r>
        <w:r>
          <w:rPr>
            <w:noProof/>
            <w:webHidden/>
          </w:rPr>
          <w:instrText xml:space="preserve"> PAGEREF _Toc440412019 \h </w:instrText>
        </w:r>
        <w:r>
          <w:rPr>
            <w:noProof/>
            <w:webHidden/>
          </w:rPr>
        </w:r>
        <w:r>
          <w:rPr>
            <w:noProof/>
            <w:webHidden/>
          </w:rPr>
          <w:fldChar w:fldCharType="separate"/>
        </w:r>
        <w:r>
          <w:rPr>
            <w:noProof/>
            <w:webHidden/>
          </w:rPr>
          <w:t>25</w:t>
        </w:r>
        <w:r>
          <w:rPr>
            <w:noProof/>
            <w:webHidden/>
          </w:rPr>
          <w:fldChar w:fldCharType="end"/>
        </w:r>
      </w:hyperlink>
    </w:p>
    <w:p w14:paraId="312365DE"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Pr="0045076D">
          <w:rPr>
            <w:rStyle w:val="Hyperlink"/>
            <w:noProof/>
          </w:rPr>
          <w:t>Figure 33 Pre-Charge Relay and Resistor Positions</w:t>
        </w:r>
        <w:r>
          <w:rPr>
            <w:noProof/>
            <w:webHidden/>
          </w:rPr>
          <w:tab/>
        </w:r>
        <w:r>
          <w:rPr>
            <w:noProof/>
            <w:webHidden/>
          </w:rPr>
          <w:fldChar w:fldCharType="begin"/>
        </w:r>
        <w:r>
          <w:rPr>
            <w:noProof/>
            <w:webHidden/>
          </w:rPr>
          <w:instrText xml:space="preserve"> PAGEREF _Toc440412020 \h </w:instrText>
        </w:r>
        <w:r>
          <w:rPr>
            <w:noProof/>
            <w:webHidden/>
          </w:rPr>
        </w:r>
        <w:r>
          <w:rPr>
            <w:noProof/>
            <w:webHidden/>
          </w:rPr>
          <w:fldChar w:fldCharType="separate"/>
        </w:r>
        <w:r>
          <w:rPr>
            <w:noProof/>
            <w:webHidden/>
          </w:rPr>
          <w:t>27</w:t>
        </w:r>
        <w:r>
          <w:rPr>
            <w:noProof/>
            <w:webHidden/>
          </w:rPr>
          <w:fldChar w:fldCharType="end"/>
        </w:r>
      </w:hyperlink>
    </w:p>
    <w:p w14:paraId="3607C04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Pr="0045076D">
          <w:rPr>
            <w:rStyle w:val="Hyperlink"/>
            <w:noProof/>
          </w:rPr>
          <w:t>Figure 34 Pre-Charge Control Position</w:t>
        </w:r>
        <w:r>
          <w:rPr>
            <w:noProof/>
            <w:webHidden/>
          </w:rPr>
          <w:tab/>
        </w:r>
        <w:r>
          <w:rPr>
            <w:noProof/>
            <w:webHidden/>
          </w:rPr>
          <w:fldChar w:fldCharType="begin"/>
        </w:r>
        <w:r>
          <w:rPr>
            <w:noProof/>
            <w:webHidden/>
          </w:rPr>
          <w:instrText xml:space="preserve"> PAGEREF _Toc440412021 \h </w:instrText>
        </w:r>
        <w:r>
          <w:rPr>
            <w:noProof/>
            <w:webHidden/>
          </w:rPr>
        </w:r>
        <w:r>
          <w:rPr>
            <w:noProof/>
            <w:webHidden/>
          </w:rPr>
          <w:fldChar w:fldCharType="separate"/>
        </w:r>
        <w:r>
          <w:rPr>
            <w:noProof/>
            <w:webHidden/>
          </w:rPr>
          <w:t>28</w:t>
        </w:r>
        <w:r>
          <w:rPr>
            <w:noProof/>
            <w:webHidden/>
          </w:rPr>
          <w:fldChar w:fldCharType="end"/>
        </w:r>
      </w:hyperlink>
    </w:p>
    <w:p w14:paraId="62683A55"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Pr="0045076D">
          <w:rPr>
            <w:rStyle w:val="Hyperlink"/>
            <w:noProof/>
          </w:rPr>
          <w:t>Figure 35 Discharge Voltage Graph</w:t>
        </w:r>
        <w:r>
          <w:rPr>
            <w:noProof/>
            <w:webHidden/>
          </w:rPr>
          <w:tab/>
        </w:r>
        <w:r>
          <w:rPr>
            <w:noProof/>
            <w:webHidden/>
          </w:rPr>
          <w:fldChar w:fldCharType="begin"/>
        </w:r>
        <w:r>
          <w:rPr>
            <w:noProof/>
            <w:webHidden/>
          </w:rPr>
          <w:instrText xml:space="preserve"> PAGEREF _Toc440412022 \h </w:instrText>
        </w:r>
        <w:r>
          <w:rPr>
            <w:noProof/>
            <w:webHidden/>
          </w:rPr>
        </w:r>
        <w:r>
          <w:rPr>
            <w:noProof/>
            <w:webHidden/>
          </w:rPr>
          <w:fldChar w:fldCharType="separate"/>
        </w:r>
        <w:r>
          <w:rPr>
            <w:noProof/>
            <w:webHidden/>
          </w:rPr>
          <w:t>29</w:t>
        </w:r>
        <w:r>
          <w:rPr>
            <w:noProof/>
            <w:webHidden/>
          </w:rPr>
          <w:fldChar w:fldCharType="end"/>
        </w:r>
      </w:hyperlink>
    </w:p>
    <w:p w14:paraId="5392C73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Pr="0045076D">
          <w:rPr>
            <w:rStyle w:val="Hyperlink"/>
            <w:noProof/>
          </w:rPr>
          <w:t>Figure 36 Discharge Current Graph</w:t>
        </w:r>
        <w:r>
          <w:rPr>
            <w:noProof/>
            <w:webHidden/>
          </w:rPr>
          <w:tab/>
        </w:r>
        <w:r>
          <w:rPr>
            <w:noProof/>
            <w:webHidden/>
          </w:rPr>
          <w:fldChar w:fldCharType="begin"/>
        </w:r>
        <w:r>
          <w:rPr>
            <w:noProof/>
            <w:webHidden/>
          </w:rPr>
          <w:instrText xml:space="preserve"> PAGEREF _Toc440412023 \h </w:instrText>
        </w:r>
        <w:r>
          <w:rPr>
            <w:noProof/>
            <w:webHidden/>
          </w:rPr>
        </w:r>
        <w:r>
          <w:rPr>
            <w:noProof/>
            <w:webHidden/>
          </w:rPr>
          <w:fldChar w:fldCharType="separate"/>
        </w:r>
        <w:r>
          <w:rPr>
            <w:noProof/>
            <w:webHidden/>
          </w:rPr>
          <w:t>29</w:t>
        </w:r>
        <w:r>
          <w:rPr>
            <w:noProof/>
            <w:webHidden/>
          </w:rPr>
          <w:fldChar w:fldCharType="end"/>
        </w:r>
      </w:hyperlink>
    </w:p>
    <w:p w14:paraId="40F157E1"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Pr="0045076D">
          <w:rPr>
            <w:rStyle w:val="Hyperlink"/>
            <w:noProof/>
          </w:rPr>
          <w:t>Figure 37 Discharge Circuit</w:t>
        </w:r>
        <w:r>
          <w:rPr>
            <w:noProof/>
            <w:webHidden/>
          </w:rPr>
          <w:tab/>
        </w:r>
        <w:r>
          <w:rPr>
            <w:noProof/>
            <w:webHidden/>
          </w:rPr>
          <w:fldChar w:fldCharType="begin"/>
        </w:r>
        <w:r>
          <w:rPr>
            <w:noProof/>
            <w:webHidden/>
          </w:rPr>
          <w:instrText xml:space="preserve"> PAGEREF _Toc440412024 \h </w:instrText>
        </w:r>
        <w:r>
          <w:rPr>
            <w:noProof/>
            <w:webHidden/>
          </w:rPr>
        </w:r>
        <w:r>
          <w:rPr>
            <w:noProof/>
            <w:webHidden/>
          </w:rPr>
          <w:fldChar w:fldCharType="separate"/>
        </w:r>
        <w:r>
          <w:rPr>
            <w:noProof/>
            <w:webHidden/>
          </w:rPr>
          <w:t>30</w:t>
        </w:r>
        <w:r>
          <w:rPr>
            <w:noProof/>
            <w:webHidden/>
          </w:rPr>
          <w:fldChar w:fldCharType="end"/>
        </w:r>
      </w:hyperlink>
    </w:p>
    <w:p w14:paraId="05C536D9"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Pr="0045076D">
          <w:rPr>
            <w:rStyle w:val="Hyperlink"/>
            <w:noProof/>
          </w:rPr>
          <w:t>Figure 38 Discharge Circuit Position in Tractive Electrical System</w:t>
        </w:r>
        <w:r>
          <w:rPr>
            <w:noProof/>
            <w:webHidden/>
          </w:rPr>
          <w:tab/>
        </w:r>
        <w:r>
          <w:rPr>
            <w:noProof/>
            <w:webHidden/>
          </w:rPr>
          <w:fldChar w:fldCharType="begin"/>
        </w:r>
        <w:r>
          <w:rPr>
            <w:noProof/>
            <w:webHidden/>
          </w:rPr>
          <w:instrText xml:space="preserve"> PAGEREF _Toc440412025 \h </w:instrText>
        </w:r>
        <w:r>
          <w:rPr>
            <w:noProof/>
            <w:webHidden/>
          </w:rPr>
        </w:r>
        <w:r>
          <w:rPr>
            <w:noProof/>
            <w:webHidden/>
          </w:rPr>
          <w:fldChar w:fldCharType="separate"/>
        </w:r>
        <w:r>
          <w:rPr>
            <w:noProof/>
            <w:webHidden/>
          </w:rPr>
          <w:t>30</w:t>
        </w:r>
        <w:r>
          <w:rPr>
            <w:noProof/>
            <w:webHidden/>
          </w:rPr>
          <w:fldChar w:fldCharType="end"/>
        </w:r>
      </w:hyperlink>
    </w:p>
    <w:p w14:paraId="79D5C9B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Pr="0045076D">
          <w:rPr>
            <w:rStyle w:val="Hyperlink"/>
            <w:noProof/>
          </w:rPr>
          <w:t>Figure 39 Discharge Relay &amp; Resistor Position</w:t>
        </w:r>
        <w:r>
          <w:rPr>
            <w:noProof/>
            <w:webHidden/>
          </w:rPr>
          <w:tab/>
        </w:r>
        <w:r>
          <w:rPr>
            <w:noProof/>
            <w:webHidden/>
          </w:rPr>
          <w:fldChar w:fldCharType="begin"/>
        </w:r>
        <w:r>
          <w:rPr>
            <w:noProof/>
            <w:webHidden/>
          </w:rPr>
          <w:instrText xml:space="preserve"> PAGEREF _Toc440412026 \h </w:instrText>
        </w:r>
        <w:r>
          <w:rPr>
            <w:noProof/>
            <w:webHidden/>
          </w:rPr>
        </w:r>
        <w:r>
          <w:rPr>
            <w:noProof/>
            <w:webHidden/>
          </w:rPr>
          <w:fldChar w:fldCharType="separate"/>
        </w:r>
        <w:r>
          <w:rPr>
            <w:noProof/>
            <w:webHidden/>
          </w:rPr>
          <w:t>32</w:t>
        </w:r>
        <w:r>
          <w:rPr>
            <w:noProof/>
            <w:webHidden/>
          </w:rPr>
          <w:fldChar w:fldCharType="end"/>
        </w:r>
      </w:hyperlink>
    </w:p>
    <w:p w14:paraId="19A87C1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Pr="0045076D">
          <w:rPr>
            <w:rStyle w:val="Hyperlink"/>
            <w:noProof/>
          </w:rPr>
          <w:t>Figure 40 Position of Control Circuitry in Car</w:t>
        </w:r>
        <w:r>
          <w:rPr>
            <w:noProof/>
            <w:webHidden/>
          </w:rPr>
          <w:tab/>
        </w:r>
        <w:r>
          <w:rPr>
            <w:noProof/>
            <w:webHidden/>
          </w:rPr>
          <w:fldChar w:fldCharType="begin"/>
        </w:r>
        <w:r>
          <w:rPr>
            <w:noProof/>
            <w:webHidden/>
          </w:rPr>
          <w:instrText xml:space="preserve"> PAGEREF _Toc440412027 \h </w:instrText>
        </w:r>
        <w:r>
          <w:rPr>
            <w:noProof/>
            <w:webHidden/>
          </w:rPr>
        </w:r>
        <w:r>
          <w:rPr>
            <w:noProof/>
            <w:webHidden/>
          </w:rPr>
          <w:fldChar w:fldCharType="separate"/>
        </w:r>
        <w:r>
          <w:rPr>
            <w:noProof/>
            <w:webHidden/>
          </w:rPr>
          <w:t>33</w:t>
        </w:r>
        <w:r>
          <w:rPr>
            <w:noProof/>
            <w:webHidden/>
          </w:rPr>
          <w:fldChar w:fldCharType="end"/>
        </w:r>
      </w:hyperlink>
    </w:p>
    <w:p w14:paraId="6FADA66B"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Pr="0045076D">
          <w:rPr>
            <w:rStyle w:val="Hyperlink"/>
            <w:noProof/>
          </w:rPr>
          <w:t>Figure 41 HVD Connector</w:t>
        </w:r>
        <w:r>
          <w:rPr>
            <w:noProof/>
            <w:webHidden/>
          </w:rPr>
          <w:tab/>
        </w:r>
        <w:r>
          <w:rPr>
            <w:noProof/>
            <w:webHidden/>
          </w:rPr>
          <w:fldChar w:fldCharType="begin"/>
        </w:r>
        <w:r>
          <w:rPr>
            <w:noProof/>
            <w:webHidden/>
          </w:rPr>
          <w:instrText xml:space="preserve"> PAGEREF _Toc440412028 \h </w:instrText>
        </w:r>
        <w:r>
          <w:rPr>
            <w:noProof/>
            <w:webHidden/>
          </w:rPr>
        </w:r>
        <w:r>
          <w:rPr>
            <w:noProof/>
            <w:webHidden/>
          </w:rPr>
          <w:fldChar w:fldCharType="separate"/>
        </w:r>
        <w:r>
          <w:rPr>
            <w:noProof/>
            <w:webHidden/>
          </w:rPr>
          <w:t>34</w:t>
        </w:r>
        <w:r>
          <w:rPr>
            <w:noProof/>
            <w:webHidden/>
          </w:rPr>
          <w:fldChar w:fldCharType="end"/>
        </w:r>
      </w:hyperlink>
    </w:p>
    <w:p w14:paraId="73D640D1"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Pr="0045076D">
          <w:rPr>
            <w:rStyle w:val="Hyperlink"/>
            <w:noProof/>
          </w:rPr>
          <w:t>Figure 42 HVD Position in Car</w:t>
        </w:r>
        <w:r>
          <w:rPr>
            <w:noProof/>
            <w:webHidden/>
          </w:rPr>
          <w:tab/>
        </w:r>
        <w:r>
          <w:rPr>
            <w:noProof/>
            <w:webHidden/>
          </w:rPr>
          <w:fldChar w:fldCharType="begin"/>
        </w:r>
        <w:r>
          <w:rPr>
            <w:noProof/>
            <w:webHidden/>
          </w:rPr>
          <w:instrText xml:space="preserve"> PAGEREF _Toc440412029 \h </w:instrText>
        </w:r>
        <w:r>
          <w:rPr>
            <w:noProof/>
            <w:webHidden/>
          </w:rPr>
        </w:r>
        <w:r>
          <w:rPr>
            <w:noProof/>
            <w:webHidden/>
          </w:rPr>
          <w:fldChar w:fldCharType="separate"/>
        </w:r>
        <w:r>
          <w:rPr>
            <w:noProof/>
            <w:webHidden/>
          </w:rPr>
          <w:t>35</w:t>
        </w:r>
        <w:r>
          <w:rPr>
            <w:noProof/>
            <w:webHidden/>
          </w:rPr>
          <w:fldChar w:fldCharType="end"/>
        </w:r>
      </w:hyperlink>
    </w:p>
    <w:p w14:paraId="7D818C21"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Pr="0045076D">
          <w:rPr>
            <w:rStyle w:val="Hyperlink"/>
            <w:noProof/>
          </w:rPr>
          <w:t>Figure 43 Horn Control Circuitry</w:t>
        </w:r>
        <w:r>
          <w:rPr>
            <w:noProof/>
            <w:webHidden/>
          </w:rPr>
          <w:tab/>
        </w:r>
        <w:r>
          <w:rPr>
            <w:noProof/>
            <w:webHidden/>
          </w:rPr>
          <w:fldChar w:fldCharType="begin"/>
        </w:r>
        <w:r>
          <w:rPr>
            <w:noProof/>
            <w:webHidden/>
          </w:rPr>
          <w:instrText xml:space="preserve"> PAGEREF _Toc440412030 \h </w:instrText>
        </w:r>
        <w:r>
          <w:rPr>
            <w:noProof/>
            <w:webHidden/>
          </w:rPr>
        </w:r>
        <w:r>
          <w:rPr>
            <w:noProof/>
            <w:webHidden/>
          </w:rPr>
          <w:fldChar w:fldCharType="separate"/>
        </w:r>
        <w:r>
          <w:rPr>
            <w:noProof/>
            <w:webHidden/>
          </w:rPr>
          <w:t>36</w:t>
        </w:r>
        <w:r>
          <w:rPr>
            <w:noProof/>
            <w:webHidden/>
          </w:rPr>
          <w:fldChar w:fldCharType="end"/>
        </w:r>
      </w:hyperlink>
    </w:p>
    <w:p w14:paraId="6DE9D81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Pr="0045076D">
          <w:rPr>
            <w:rStyle w:val="Hyperlink"/>
            <w:noProof/>
          </w:rPr>
          <w:t>Figure 44 Horn Position in Car</w:t>
        </w:r>
        <w:r>
          <w:rPr>
            <w:noProof/>
            <w:webHidden/>
          </w:rPr>
          <w:tab/>
        </w:r>
        <w:r>
          <w:rPr>
            <w:noProof/>
            <w:webHidden/>
          </w:rPr>
          <w:fldChar w:fldCharType="begin"/>
        </w:r>
        <w:r>
          <w:rPr>
            <w:noProof/>
            <w:webHidden/>
          </w:rPr>
          <w:instrText xml:space="preserve"> PAGEREF _Toc440412031 \h </w:instrText>
        </w:r>
        <w:r>
          <w:rPr>
            <w:noProof/>
            <w:webHidden/>
          </w:rPr>
        </w:r>
        <w:r>
          <w:rPr>
            <w:noProof/>
            <w:webHidden/>
          </w:rPr>
          <w:fldChar w:fldCharType="separate"/>
        </w:r>
        <w:r>
          <w:rPr>
            <w:noProof/>
            <w:webHidden/>
          </w:rPr>
          <w:t>36</w:t>
        </w:r>
        <w:r>
          <w:rPr>
            <w:noProof/>
            <w:webHidden/>
          </w:rPr>
          <w:fldChar w:fldCharType="end"/>
        </w:r>
      </w:hyperlink>
    </w:p>
    <w:p w14:paraId="3F136E7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Pr="0045076D">
          <w:rPr>
            <w:rStyle w:val="Hyperlink"/>
            <w:noProof/>
          </w:rPr>
          <w:t>Figure 45 Accumuluator Battery Layout</w:t>
        </w:r>
        <w:r>
          <w:rPr>
            <w:noProof/>
            <w:webHidden/>
          </w:rPr>
          <w:tab/>
        </w:r>
        <w:r>
          <w:rPr>
            <w:noProof/>
            <w:webHidden/>
          </w:rPr>
          <w:fldChar w:fldCharType="begin"/>
        </w:r>
        <w:r>
          <w:rPr>
            <w:noProof/>
            <w:webHidden/>
          </w:rPr>
          <w:instrText xml:space="preserve"> PAGEREF _Toc440412032 \h </w:instrText>
        </w:r>
        <w:r>
          <w:rPr>
            <w:noProof/>
            <w:webHidden/>
          </w:rPr>
        </w:r>
        <w:r>
          <w:rPr>
            <w:noProof/>
            <w:webHidden/>
          </w:rPr>
          <w:fldChar w:fldCharType="separate"/>
        </w:r>
        <w:r>
          <w:rPr>
            <w:noProof/>
            <w:webHidden/>
          </w:rPr>
          <w:t>38</w:t>
        </w:r>
        <w:r>
          <w:rPr>
            <w:noProof/>
            <w:webHidden/>
          </w:rPr>
          <w:fldChar w:fldCharType="end"/>
        </w:r>
      </w:hyperlink>
    </w:p>
    <w:p w14:paraId="678217DC"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Pr="0045076D">
          <w:rPr>
            <w:rStyle w:val="Hyperlink"/>
            <w:noProof/>
          </w:rPr>
          <w:t>Figure 46 Accumulator Battery Layout (High Level)</w:t>
        </w:r>
        <w:r>
          <w:rPr>
            <w:noProof/>
            <w:webHidden/>
          </w:rPr>
          <w:tab/>
        </w:r>
        <w:r>
          <w:rPr>
            <w:noProof/>
            <w:webHidden/>
          </w:rPr>
          <w:fldChar w:fldCharType="begin"/>
        </w:r>
        <w:r>
          <w:rPr>
            <w:noProof/>
            <w:webHidden/>
          </w:rPr>
          <w:instrText xml:space="preserve"> PAGEREF _Toc440412033 \h </w:instrText>
        </w:r>
        <w:r>
          <w:rPr>
            <w:noProof/>
            <w:webHidden/>
          </w:rPr>
        </w:r>
        <w:r>
          <w:rPr>
            <w:noProof/>
            <w:webHidden/>
          </w:rPr>
          <w:fldChar w:fldCharType="separate"/>
        </w:r>
        <w:r>
          <w:rPr>
            <w:noProof/>
            <w:webHidden/>
          </w:rPr>
          <w:t>39</w:t>
        </w:r>
        <w:r>
          <w:rPr>
            <w:noProof/>
            <w:webHidden/>
          </w:rPr>
          <w:fldChar w:fldCharType="end"/>
        </w:r>
      </w:hyperlink>
    </w:p>
    <w:p w14:paraId="04DA2F1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Pr="0045076D">
          <w:rPr>
            <w:rStyle w:val="Hyperlink"/>
            <w:noProof/>
          </w:rPr>
          <w:t>Figure 47 Accumulator Box Right (Box1-70s2p)</w:t>
        </w:r>
        <w:r>
          <w:rPr>
            <w:noProof/>
            <w:webHidden/>
          </w:rPr>
          <w:tab/>
        </w:r>
        <w:r>
          <w:rPr>
            <w:noProof/>
            <w:webHidden/>
          </w:rPr>
          <w:fldChar w:fldCharType="begin"/>
        </w:r>
        <w:r>
          <w:rPr>
            <w:noProof/>
            <w:webHidden/>
          </w:rPr>
          <w:instrText xml:space="preserve"> PAGEREF _Toc440412034 \h </w:instrText>
        </w:r>
        <w:r>
          <w:rPr>
            <w:noProof/>
            <w:webHidden/>
          </w:rPr>
        </w:r>
        <w:r>
          <w:rPr>
            <w:noProof/>
            <w:webHidden/>
          </w:rPr>
          <w:fldChar w:fldCharType="separate"/>
        </w:r>
        <w:r>
          <w:rPr>
            <w:noProof/>
            <w:webHidden/>
          </w:rPr>
          <w:t>39</w:t>
        </w:r>
        <w:r>
          <w:rPr>
            <w:noProof/>
            <w:webHidden/>
          </w:rPr>
          <w:fldChar w:fldCharType="end"/>
        </w:r>
      </w:hyperlink>
    </w:p>
    <w:p w14:paraId="414D2281"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Pr="0045076D">
          <w:rPr>
            <w:rStyle w:val="Hyperlink"/>
            <w:noProof/>
          </w:rPr>
          <w:t>Figure 48 Accumulator Box Left (Box2-70s2p)</w:t>
        </w:r>
        <w:r>
          <w:rPr>
            <w:noProof/>
            <w:webHidden/>
          </w:rPr>
          <w:tab/>
        </w:r>
        <w:r>
          <w:rPr>
            <w:noProof/>
            <w:webHidden/>
          </w:rPr>
          <w:fldChar w:fldCharType="begin"/>
        </w:r>
        <w:r>
          <w:rPr>
            <w:noProof/>
            <w:webHidden/>
          </w:rPr>
          <w:instrText xml:space="preserve"> PAGEREF _Toc440412035 \h </w:instrText>
        </w:r>
        <w:r>
          <w:rPr>
            <w:noProof/>
            <w:webHidden/>
          </w:rPr>
        </w:r>
        <w:r>
          <w:rPr>
            <w:noProof/>
            <w:webHidden/>
          </w:rPr>
          <w:fldChar w:fldCharType="separate"/>
        </w:r>
        <w:r>
          <w:rPr>
            <w:noProof/>
            <w:webHidden/>
          </w:rPr>
          <w:t>40</w:t>
        </w:r>
        <w:r>
          <w:rPr>
            <w:noProof/>
            <w:webHidden/>
          </w:rPr>
          <w:fldChar w:fldCharType="end"/>
        </w:r>
      </w:hyperlink>
    </w:p>
    <w:p w14:paraId="47317B9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Pr="0045076D">
          <w:rPr>
            <w:rStyle w:val="Hyperlink"/>
            <w:noProof/>
          </w:rPr>
          <w:t>Figure 49 Battery Pack Modules (10s2p) x7 per container ~42v</w:t>
        </w:r>
        <w:r>
          <w:rPr>
            <w:noProof/>
            <w:webHidden/>
          </w:rPr>
          <w:tab/>
        </w:r>
        <w:r>
          <w:rPr>
            <w:noProof/>
            <w:webHidden/>
          </w:rPr>
          <w:fldChar w:fldCharType="begin"/>
        </w:r>
        <w:r>
          <w:rPr>
            <w:noProof/>
            <w:webHidden/>
          </w:rPr>
          <w:instrText xml:space="preserve"> PAGEREF _Toc440412036 \h </w:instrText>
        </w:r>
        <w:r>
          <w:rPr>
            <w:noProof/>
            <w:webHidden/>
          </w:rPr>
        </w:r>
        <w:r>
          <w:rPr>
            <w:noProof/>
            <w:webHidden/>
          </w:rPr>
          <w:fldChar w:fldCharType="separate"/>
        </w:r>
        <w:r>
          <w:rPr>
            <w:noProof/>
            <w:webHidden/>
          </w:rPr>
          <w:t>41</w:t>
        </w:r>
        <w:r>
          <w:rPr>
            <w:noProof/>
            <w:webHidden/>
          </w:rPr>
          <w:fldChar w:fldCharType="end"/>
        </w:r>
      </w:hyperlink>
    </w:p>
    <w:p w14:paraId="505F29B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Pr="0045076D">
          <w:rPr>
            <w:rStyle w:val="Hyperlink"/>
            <w:noProof/>
          </w:rPr>
          <w:t>Figure 50 IMD &amp; BMS Status Light</w:t>
        </w:r>
        <w:r>
          <w:rPr>
            <w:noProof/>
            <w:webHidden/>
          </w:rPr>
          <w:tab/>
        </w:r>
        <w:r>
          <w:rPr>
            <w:noProof/>
            <w:webHidden/>
          </w:rPr>
          <w:fldChar w:fldCharType="begin"/>
        </w:r>
        <w:r>
          <w:rPr>
            <w:noProof/>
            <w:webHidden/>
          </w:rPr>
          <w:instrText xml:space="preserve"> PAGEREF _Toc440412037 \h </w:instrText>
        </w:r>
        <w:r>
          <w:rPr>
            <w:noProof/>
            <w:webHidden/>
          </w:rPr>
        </w:r>
        <w:r>
          <w:rPr>
            <w:noProof/>
            <w:webHidden/>
          </w:rPr>
          <w:fldChar w:fldCharType="separate"/>
        </w:r>
        <w:r>
          <w:rPr>
            <w:noProof/>
            <w:webHidden/>
          </w:rPr>
          <w:t>43</w:t>
        </w:r>
        <w:r>
          <w:rPr>
            <w:noProof/>
            <w:webHidden/>
          </w:rPr>
          <w:fldChar w:fldCharType="end"/>
        </w:r>
      </w:hyperlink>
    </w:p>
    <w:p w14:paraId="6DCF6355"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Pr="0045076D">
          <w:rPr>
            <w:rStyle w:val="Hyperlink"/>
            <w:noProof/>
          </w:rPr>
          <w:t>Figure 51 Battery Management Slave Schematic</w:t>
        </w:r>
        <w:r>
          <w:rPr>
            <w:noProof/>
            <w:webHidden/>
          </w:rPr>
          <w:tab/>
        </w:r>
        <w:r>
          <w:rPr>
            <w:noProof/>
            <w:webHidden/>
          </w:rPr>
          <w:fldChar w:fldCharType="begin"/>
        </w:r>
        <w:r>
          <w:rPr>
            <w:noProof/>
            <w:webHidden/>
          </w:rPr>
          <w:instrText xml:space="preserve"> PAGEREF _Toc440412038 \h </w:instrText>
        </w:r>
        <w:r>
          <w:rPr>
            <w:noProof/>
            <w:webHidden/>
          </w:rPr>
        </w:r>
        <w:r>
          <w:rPr>
            <w:noProof/>
            <w:webHidden/>
          </w:rPr>
          <w:fldChar w:fldCharType="separate"/>
        </w:r>
        <w:r>
          <w:rPr>
            <w:noProof/>
            <w:webHidden/>
          </w:rPr>
          <w:t>44</w:t>
        </w:r>
        <w:r>
          <w:rPr>
            <w:noProof/>
            <w:webHidden/>
          </w:rPr>
          <w:fldChar w:fldCharType="end"/>
        </w:r>
      </w:hyperlink>
    </w:p>
    <w:p w14:paraId="4822B3A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Pr="0045076D">
          <w:rPr>
            <w:rStyle w:val="Hyperlink"/>
            <w:noProof/>
          </w:rPr>
          <w:t>Figure 52 Battery Management Master Schematic</w:t>
        </w:r>
        <w:r>
          <w:rPr>
            <w:noProof/>
            <w:webHidden/>
          </w:rPr>
          <w:tab/>
        </w:r>
        <w:r>
          <w:rPr>
            <w:noProof/>
            <w:webHidden/>
          </w:rPr>
          <w:fldChar w:fldCharType="begin"/>
        </w:r>
        <w:r>
          <w:rPr>
            <w:noProof/>
            <w:webHidden/>
          </w:rPr>
          <w:instrText xml:space="preserve"> PAGEREF _Toc440412039 \h </w:instrText>
        </w:r>
        <w:r>
          <w:rPr>
            <w:noProof/>
            <w:webHidden/>
          </w:rPr>
        </w:r>
        <w:r>
          <w:rPr>
            <w:noProof/>
            <w:webHidden/>
          </w:rPr>
          <w:fldChar w:fldCharType="separate"/>
        </w:r>
        <w:r>
          <w:rPr>
            <w:noProof/>
            <w:webHidden/>
          </w:rPr>
          <w:t>45</w:t>
        </w:r>
        <w:r>
          <w:rPr>
            <w:noProof/>
            <w:webHidden/>
          </w:rPr>
          <w:fldChar w:fldCharType="end"/>
        </w:r>
      </w:hyperlink>
    </w:p>
    <w:p w14:paraId="76521C2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Pr="0045076D">
          <w:rPr>
            <w:rStyle w:val="Hyperlink"/>
            <w:noProof/>
          </w:rPr>
          <w:t>Figure 53 Battery Management Isolation Board (Master/Slave Isolation)</w:t>
        </w:r>
        <w:r>
          <w:rPr>
            <w:noProof/>
            <w:webHidden/>
          </w:rPr>
          <w:tab/>
        </w:r>
        <w:r>
          <w:rPr>
            <w:noProof/>
            <w:webHidden/>
          </w:rPr>
          <w:fldChar w:fldCharType="begin"/>
        </w:r>
        <w:r>
          <w:rPr>
            <w:noProof/>
            <w:webHidden/>
          </w:rPr>
          <w:instrText xml:space="preserve"> PAGEREF _Toc440412040 \h </w:instrText>
        </w:r>
        <w:r>
          <w:rPr>
            <w:noProof/>
            <w:webHidden/>
          </w:rPr>
        </w:r>
        <w:r>
          <w:rPr>
            <w:noProof/>
            <w:webHidden/>
          </w:rPr>
          <w:fldChar w:fldCharType="separate"/>
        </w:r>
        <w:r>
          <w:rPr>
            <w:noProof/>
            <w:webHidden/>
          </w:rPr>
          <w:t>46</w:t>
        </w:r>
        <w:r>
          <w:rPr>
            <w:noProof/>
            <w:webHidden/>
          </w:rPr>
          <w:fldChar w:fldCharType="end"/>
        </w:r>
      </w:hyperlink>
    </w:p>
    <w:p w14:paraId="470ED6E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Pr="0045076D">
          <w:rPr>
            <w:rStyle w:val="Hyperlink"/>
            <w:noProof/>
          </w:rPr>
          <w:t>Figure 54 Accumulator Connector (Low Voltage)</w:t>
        </w:r>
        <w:r>
          <w:rPr>
            <w:noProof/>
            <w:webHidden/>
          </w:rPr>
          <w:tab/>
        </w:r>
        <w:r>
          <w:rPr>
            <w:noProof/>
            <w:webHidden/>
          </w:rPr>
          <w:fldChar w:fldCharType="begin"/>
        </w:r>
        <w:r>
          <w:rPr>
            <w:noProof/>
            <w:webHidden/>
          </w:rPr>
          <w:instrText xml:space="preserve"> PAGEREF _Toc440412041 \h </w:instrText>
        </w:r>
        <w:r>
          <w:rPr>
            <w:noProof/>
            <w:webHidden/>
          </w:rPr>
        </w:r>
        <w:r>
          <w:rPr>
            <w:noProof/>
            <w:webHidden/>
          </w:rPr>
          <w:fldChar w:fldCharType="separate"/>
        </w:r>
        <w:r>
          <w:rPr>
            <w:noProof/>
            <w:webHidden/>
          </w:rPr>
          <w:t>48</w:t>
        </w:r>
        <w:r>
          <w:rPr>
            <w:noProof/>
            <w:webHidden/>
          </w:rPr>
          <w:fldChar w:fldCharType="end"/>
        </w:r>
      </w:hyperlink>
    </w:p>
    <w:p w14:paraId="1F56B0B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Pr="0045076D">
          <w:rPr>
            <w:rStyle w:val="Hyperlink"/>
            <w:noProof/>
          </w:rPr>
          <w:t>Figure 55 Accumulator Fusing</w:t>
        </w:r>
        <w:r>
          <w:rPr>
            <w:noProof/>
            <w:webHidden/>
          </w:rPr>
          <w:tab/>
        </w:r>
        <w:r>
          <w:rPr>
            <w:noProof/>
            <w:webHidden/>
          </w:rPr>
          <w:fldChar w:fldCharType="begin"/>
        </w:r>
        <w:r>
          <w:rPr>
            <w:noProof/>
            <w:webHidden/>
          </w:rPr>
          <w:instrText xml:space="preserve"> PAGEREF _Toc440412042 \h </w:instrText>
        </w:r>
        <w:r>
          <w:rPr>
            <w:noProof/>
            <w:webHidden/>
          </w:rPr>
        </w:r>
        <w:r>
          <w:rPr>
            <w:noProof/>
            <w:webHidden/>
          </w:rPr>
          <w:fldChar w:fldCharType="separate"/>
        </w:r>
        <w:r>
          <w:rPr>
            <w:noProof/>
            <w:webHidden/>
          </w:rPr>
          <w:t>50</w:t>
        </w:r>
        <w:r>
          <w:rPr>
            <w:noProof/>
            <w:webHidden/>
          </w:rPr>
          <w:fldChar w:fldCharType="end"/>
        </w:r>
      </w:hyperlink>
    </w:p>
    <w:p w14:paraId="5BC50AD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Pr="0045076D">
          <w:rPr>
            <w:rStyle w:val="Hyperlink"/>
            <w:noProof/>
          </w:rPr>
          <w:t>Figure 56. Full Accumulator Pod</w:t>
        </w:r>
        <w:r>
          <w:rPr>
            <w:noProof/>
            <w:webHidden/>
          </w:rPr>
          <w:tab/>
        </w:r>
        <w:r>
          <w:rPr>
            <w:noProof/>
            <w:webHidden/>
          </w:rPr>
          <w:fldChar w:fldCharType="begin"/>
        </w:r>
        <w:r>
          <w:rPr>
            <w:noProof/>
            <w:webHidden/>
          </w:rPr>
          <w:instrText xml:space="preserve"> PAGEREF _Toc440412043 \h </w:instrText>
        </w:r>
        <w:r>
          <w:rPr>
            <w:noProof/>
            <w:webHidden/>
          </w:rPr>
        </w:r>
        <w:r>
          <w:rPr>
            <w:noProof/>
            <w:webHidden/>
          </w:rPr>
          <w:fldChar w:fldCharType="separate"/>
        </w:r>
        <w:r>
          <w:rPr>
            <w:noProof/>
            <w:webHidden/>
          </w:rPr>
          <w:t>54</w:t>
        </w:r>
        <w:r>
          <w:rPr>
            <w:noProof/>
            <w:webHidden/>
          </w:rPr>
          <w:fldChar w:fldCharType="end"/>
        </w:r>
      </w:hyperlink>
    </w:p>
    <w:p w14:paraId="313D5E61"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Pr="0045076D">
          <w:rPr>
            <w:rStyle w:val="Hyperlink"/>
            <w:noProof/>
          </w:rPr>
          <w:t>Figure 57. Accumulator Battery Module (&lt;6MJ)</w:t>
        </w:r>
        <w:r>
          <w:rPr>
            <w:noProof/>
            <w:webHidden/>
          </w:rPr>
          <w:tab/>
        </w:r>
        <w:r>
          <w:rPr>
            <w:noProof/>
            <w:webHidden/>
          </w:rPr>
          <w:fldChar w:fldCharType="begin"/>
        </w:r>
        <w:r>
          <w:rPr>
            <w:noProof/>
            <w:webHidden/>
          </w:rPr>
          <w:instrText xml:space="preserve"> PAGEREF _Toc440412044 \h </w:instrText>
        </w:r>
        <w:r>
          <w:rPr>
            <w:noProof/>
            <w:webHidden/>
          </w:rPr>
        </w:r>
        <w:r>
          <w:rPr>
            <w:noProof/>
            <w:webHidden/>
          </w:rPr>
          <w:fldChar w:fldCharType="separate"/>
        </w:r>
        <w:r>
          <w:rPr>
            <w:noProof/>
            <w:webHidden/>
          </w:rPr>
          <w:t>54</w:t>
        </w:r>
        <w:r>
          <w:rPr>
            <w:noProof/>
            <w:webHidden/>
          </w:rPr>
          <w:fldChar w:fldCharType="end"/>
        </w:r>
      </w:hyperlink>
    </w:p>
    <w:p w14:paraId="1A5A704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Pr="0045076D">
          <w:rPr>
            <w:rStyle w:val="Hyperlink"/>
            <w:noProof/>
          </w:rPr>
          <w:t>Figure 58. Accumulator Position in Car</w:t>
        </w:r>
        <w:r>
          <w:rPr>
            <w:noProof/>
            <w:webHidden/>
          </w:rPr>
          <w:tab/>
        </w:r>
        <w:r>
          <w:rPr>
            <w:noProof/>
            <w:webHidden/>
          </w:rPr>
          <w:fldChar w:fldCharType="begin"/>
        </w:r>
        <w:r>
          <w:rPr>
            <w:noProof/>
            <w:webHidden/>
          </w:rPr>
          <w:instrText xml:space="preserve"> PAGEREF _Toc440412045 \h </w:instrText>
        </w:r>
        <w:r>
          <w:rPr>
            <w:noProof/>
            <w:webHidden/>
          </w:rPr>
        </w:r>
        <w:r>
          <w:rPr>
            <w:noProof/>
            <w:webHidden/>
          </w:rPr>
          <w:fldChar w:fldCharType="separate"/>
        </w:r>
        <w:r>
          <w:rPr>
            <w:noProof/>
            <w:webHidden/>
          </w:rPr>
          <w:t>54</w:t>
        </w:r>
        <w:r>
          <w:rPr>
            <w:noProof/>
            <w:webHidden/>
          </w:rPr>
          <w:fldChar w:fldCharType="end"/>
        </w:r>
      </w:hyperlink>
    </w:p>
    <w:p w14:paraId="1A9220B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Pr="0045076D">
          <w:rPr>
            <w:rStyle w:val="Hyperlink"/>
            <w:noProof/>
          </w:rPr>
          <w:t>Figure 59 Motor Controller Wiring Diagram</w:t>
        </w:r>
        <w:r>
          <w:rPr>
            <w:noProof/>
            <w:webHidden/>
          </w:rPr>
          <w:tab/>
        </w:r>
        <w:r>
          <w:rPr>
            <w:noProof/>
            <w:webHidden/>
          </w:rPr>
          <w:fldChar w:fldCharType="begin"/>
        </w:r>
        <w:r>
          <w:rPr>
            <w:noProof/>
            <w:webHidden/>
          </w:rPr>
          <w:instrText xml:space="preserve"> PAGEREF _Toc440412046 \h </w:instrText>
        </w:r>
        <w:r>
          <w:rPr>
            <w:noProof/>
            <w:webHidden/>
          </w:rPr>
        </w:r>
        <w:r>
          <w:rPr>
            <w:noProof/>
            <w:webHidden/>
          </w:rPr>
          <w:fldChar w:fldCharType="separate"/>
        </w:r>
        <w:r>
          <w:rPr>
            <w:noProof/>
            <w:webHidden/>
          </w:rPr>
          <w:t>58</w:t>
        </w:r>
        <w:r>
          <w:rPr>
            <w:noProof/>
            <w:webHidden/>
          </w:rPr>
          <w:fldChar w:fldCharType="end"/>
        </w:r>
      </w:hyperlink>
    </w:p>
    <w:p w14:paraId="72FF07C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Pr="0045076D">
          <w:rPr>
            <w:rStyle w:val="Hyperlink"/>
            <w:noProof/>
          </w:rPr>
          <w:t>Figure 60 Motor Controler Position in Car</w:t>
        </w:r>
        <w:r>
          <w:rPr>
            <w:noProof/>
            <w:webHidden/>
          </w:rPr>
          <w:tab/>
        </w:r>
        <w:r>
          <w:rPr>
            <w:noProof/>
            <w:webHidden/>
          </w:rPr>
          <w:fldChar w:fldCharType="begin"/>
        </w:r>
        <w:r>
          <w:rPr>
            <w:noProof/>
            <w:webHidden/>
          </w:rPr>
          <w:instrText xml:space="preserve"> PAGEREF _Toc440412047 \h </w:instrText>
        </w:r>
        <w:r>
          <w:rPr>
            <w:noProof/>
            <w:webHidden/>
          </w:rPr>
        </w:r>
        <w:r>
          <w:rPr>
            <w:noProof/>
            <w:webHidden/>
          </w:rPr>
          <w:fldChar w:fldCharType="separate"/>
        </w:r>
        <w:r>
          <w:rPr>
            <w:noProof/>
            <w:webHidden/>
          </w:rPr>
          <w:t>59</w:t>
        </w:r>
        <w:r>
          <w:rPr>
            <w:noProof/>
            <w:webHidden/>
          </w:rPr>
          <w:fldChar w:fldCharType="end"/>
        </w:r>
      </w:hyperlink>
    </w:p>
    <w:p w14:paraId="3CD9D5E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Pr="0045076D">
          <w:rPr>
            <w:rStyle w:val="Hyperlink"/>
            <w:noProof/>
          </w:rPr>
          <w:t>Figure 61 Motor Torque/Speed &amp; Power/Speed Data</w:t>
        </w:r>
        <w:r>
          <w:rPr>
            <w:noProof/>
            <w:webHidden/>
          </w:rPr>
          <w:tab/>
        </w:r>
        <w:r>
          <w:rPr>
            <w:noProof/>
            <w:webHidden/>
          </w:rPr>
          <w:fldChar w:fldCharType="begin"/>
        </w:r>
        <w:r>
          <w:rPr>
            <w:noProof/>
            <w:webHidden/>
          </w:rPr>
          <w:instrText xml:space="preserve"> PAGEREF _Toc440412048 \h </w:instrText>
        </w:r>
        <w:r>
          <w:rPr>
            <w:noProof/>
            <w:webHidden/>
          </w:rPr>
        </w:r>
        <w:r>
          <w:rPr>
            <w:noProof/>
            <w:webHidden/>
          </w:rPr>
          <w:fldChar w:fldCharType="separate"/>
        </w:r>
        <w:r>
          <w:rPr>
            <w:noProof/>
            <w:webHidden/>
          </w:rPr>
          <w:t>61</w:t>
        </w:r>
        <w:r>
          <w:rPr>
            <w:noProof/>
            <w:webHidden/>
          </w:rPr>
          <w:fldChar w:fldCharType="end"/>
        </w:r>
      </w:hyperlink>
    </w:p>
    <w:p w14:paraId="0BEECCF8"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Pr="0045076D">
          <w:rPr>
            <w:rStyle w:val="Hyperlink"/>
            <w:noProof/>
          </w:rPr>
          <w:t>Figure 62 Motor Position in Car (Rear &amp; Isometric View)</w:t>
        </w:r>
        <w:r>
          <w:rPr>
            <w:noProof/>
            <w:webHidden/>
          </w:rPr>
          <w:tab/>
        </w:r>
        <w:r>
          <w:rPr>
            <w:noProof/>
            <w:webHidden/>
          </w:rPr>
          <w:fldChar w:fldCharType="begin"/>
        </w:r>
        <w:r>
          <w:rPr>
            <w:noProof/>
            <w:webHidden/>
          </w:rPr>
          <w:instrText xml:space="preserve"> PAGEREF _Toc440412049 \h </w:instrText>
        </w:r>
        <w:r>
          <w:rPr>
            <w:noProof/>
            <w:webHidden/>
          </w:rPr>
        </w:r>
        <w:r>
          <w:rPr>
            <w:noProof/>
            <w:webHidden/>
          </w:rPr>
          <w:fldChar w:fldCharType="separate"/>
        </w:r>
        <w:r>
          <w:rPr>
            <w:noProof/>
            <w:webHidden/>
          </w:rPr>
          <w:t>62</w:t>
        </w:r>
        <w:r>
          <w:rPr>
            <w:noProof/>
            <w:webHidden/>
          </w:rPr>
          <w:fldChar w:fldCharType="end"/>
        </w:r>
      </w:hyperlink>
    </w:p>
    <w:p w14:paraId="6339EA5B"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Pr="0045076D">
          <w:rPr>
            <w:rStyle w:val="Hyperlink"/>
            <w:noProof/>
          </w:rPr>
          <w:t>Figure 63 Throttle Sensor Fault Conditions</w:t>
        </w:r>
        <w:r>
          <w:rPr>
            <w:noProof/>
            <w:webHidden/>
          </w:rPr>
          <w:tab/>
        </w:r>
        <w:r>
          <w:rPr>
            <w:noProof/>
            <w:webHidden/>
          </w:rPr>
          <w:fldChar w:fldCharType="begin"/>
        </w:r>
        <w:r>
          <w:rPr>
            <w:noProof/>
            <w:webHidden/>
          </w:rPr>
          <w:instrText xml:space="preserve"> PAGEREF _Toc440412050 \h </w:instrText>
        </w:r>
        <w:r>
          <w:rPr>
            <w:noProof/>
            <w:webHidden/>
          </w:rPr>
        </w:r>
        <w:r>
          <w:rPr>
            <w:noProof/>
            <w:webHidden/>
          </w:rPr>
          <w:fldChar w:fldCharType="separate"/>
        </w:r>
        <w:r>
          <w:rPr>
            <w:noProof/>
            <w:webHidden/>
          </w:rPr>
          <w:t>64</w:t>
        </w:r>
        <w:r>
          <w:rPr>
            <w:noProof/>
            <w:webHidden/>
          </w:rPr>
          <w:fldChar w:fldCharType="end"/>
        </w:r>
      </w:hyperlink>
    </w:p>
    <w:p w14:paraId="3FE0A1F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Pr="0045076D">
          <w:rPr>
            <w:rStyle w:val="Hyperlink"/>
            <w:noProof/>
          </w:rPr>
          <w:t>Figure 64 Throttle Pedal and Sensor Position in Car</w:t>
        </w:r>
        <w:r>
          <w:rPr>
            <w:noProof/>
            <w:webHidden/>
          </w:rPr>
          <w:tab/>
        </w:r>
        <w:r>
          <w:rPr>
            <w:noProof/>
            <w:webHidden/>
          </w:rPr>
          <w:fldChar w:fldCharType="begin"/>
        </w:r>
        <w:r>
          <w:rPr>
            <w:noProof/>
            <w:webHidden/>
          </w:rPr>
          <w:instrText xml:space="preserve"> PAGEREF _Toc440412051 \h </w:instrText>
        </w:r>
        <w:r>
          <w:rPr>
            <w:noProof/>
            <w:webHidden/>
          </w:rPr>
        </w:r>
        <w:r>
          <w:rPr>
            <w:noProof/>
            <w:webHidden/>
          </w:rPr>
          <w:fldChar w:fldCharType="separate"/>
        </w:r>
        <w:r>
          <w:rPr>
            <w:noProof/>
            <w:webHidden/>
          </w:rPr>
          <w:t>65</w:t>
        </w:r>
        <w:r>
          <w:rPr>
            <w:noProof/>
            <w:webHidden/>
          </w:rPr>
          <w:fldChar w:fldCharType="end"/>
        </w:r>
      </w:hyperlink>
    </w:p>
    <w:p w14:paraId="27B252B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Pr="0045076D">
          <w:rPr>
            <w:rStyle w:val="Hyperlink"/>
            <w:noProof/>
          </w:rPr>
          <w:drawing>
            <wp:inline distT="0" distB="0" distL="0" distR="0" wp14:anchorId="3B6949DC" wp14:editId="0CC3B392">
              <wp:extent cx="6126480" cy="501205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5012055"/>
                      </a:xfrm>
                      <a:prstGeom prst="rect">
                        <a:avLst/>
                      </a:prstGeom>
                    </pic:spPr>
                  </pic:pic>
                </a:graphicData>
              </a:graphic>
            </wp:inline>
          </w:drawing>
        </w:r>
        <w:r w:rsidRPr="0045076D">
          <w:rPr>
            <w:rStyle w:val="Hyperlink"/>
            <w:noProof/>
          </w:rPr>
          <w:t>Figure 65. GLVS Wiring and BMS circuit</w:t>
        </w:r>
        <w:r>
          <w:rPr>
            <w:noProof/>
            <w:webHidden/>
          </w:rPr>
          <w:tab/>
        </w:r>
        <w:r>
          <w:rPr>
            <w:noProof/>
            <w:webHidden/>
          </w:rPr>
          <w:fldChar w:fldCharType="begin"/>
        </w:r>
        <w:r>
          <w:rPr>
            <w:noProof/>
            <w:webHidden/>
          </w:rPr>
          <w:instrText xml:space="preserve"> PAGEREF _Toc440412052 \h </w:instrText>
        </w:r>
        <w:r>
          <w:rPr>
            <w:noProof/>
            <w:webHidden/>
          </w:rPr>
        </w:r>
        <w:r>
          <w:rPr>
            <w:noProof/>
            <w:webHidden/>
          </w:rPr>
          <w:fldChar w:fldCharType="separate"/>
        </w:r>
        <w:r>
          <w:rPr>
            <w:noProof/>
            <w:webHidden/>
          </w:rPr>
          <w:t>67</w:t>
        </w:r>
        <w:r>
          <w:rPr>
            <w:noProof/>
            <w:webHidden/>
          </w:rPr>
          <w:fldChar w:fldCharType="end"/>
        </w:r>
      </w:hyperlink>
    </w:p>
    <w:p w14:paraId="7F1B9249"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Pr="0045076D">
          <w:rPr>
            <w:rStyle w:val="Hyperlink"/>
            <w:noProof/>
          </w:rPr>
          <w:t>Figure 66. GLVS battery pack location in car</w:t>
        </w:r>
        <w:r>
          <w:rPr>
            <w:noProof/>
            <w:webHidden/>
          </w:rPr>
          <w:tab/>
        </w:r>
        <w:r>
          <w:rPr>
            <w:noProof/>
            <w:webHidden/>
          </w:rPr>
          <w:fldChar w:fldCharType="begin"/>
        </w:r>
        <w:r>
          <w:rPr>
            <w:noProof/>
            <w:webHidden/>
          </w:rPr>
          <w:instrText xml:space="preserve"> PAGEREF _Toc440412053 \h </w:instrText>
        </w:r>
        <w:r>
          <w:rPr>
            <w:noProof/>
            <w:webHidden/>
          </w:rPr>
        </w:r>
        <w:r>
          <w:rPr>
            <w:noProof/>
            <w:webHidden/>
          </w:rPr>
          <w:fldChar w:fldCharType="separate"/>
        </w:r>
        <w:r>
          <w:rPr>
            <w:noProof/>
            <w:webHidden/>
          </w:rPr>
          <w:t>68</w:t>
        </w:r>
        <w:r>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9"/>
          <w:headerReference w:type="default" r:id="rId20"/>
          <w:footerReference w:type="even" r:id="rId21"/>
          <w:footerReference w:type="default" r:id="rId22"/>
          <w:headerReference w:type="first" r:id="rId23"/>
          <w:footerReference w:type="first" r:id="rId24"/>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lastRenderedPageBreak/>
        <w:br w:type="page"/>
      </w:r>
      <w:bookmarkStart w:id="7"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7"/>
    </w:p>
    <w:p w14:paraId="3F70BA8E" w14:textId="77777777"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730C30">
          <w:rPr>
            <w:noProof/>
            <w:webHidden/>
          </w:rPr>
          <w:t>3</w:t>
        </w:r>
        <w:r w:rsidR="00730C30">
          <w:rPr>
            <w:noProof/>
            <w:webHidden/>
          </w:rPr>
          <w:fldChar w:fldCharType="end"/>
        </w:r>
      </w:hyperlink>
    </w:p>
    <w:p w14:paraId="62B1A9C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Pr="00A70747">
          <w:rPr>
            <w:rStyle w:val="Hyperlink"/>
            <w:noProof/>
            <w:lang w:val="en-US"/>
          </w:rPr>
          <w:t>Table 2.1 List</w:t>
        </w:r>
        <w:r w:rsidRPr="00A70747">
          <w:rPr>
            <w:rStyle w:val="Hyperlink"/>
            <w:rFonts w:eastAsia="Times New Roman" w:cs="Times New Roman"/>
            <w:noProof/>
            <w:lang w:val="en-US"/>
          </w:rPr>
          <w:t xml:space="preserve"> </w:t>
        </w:r>
        <w:r w:rsidRPr="00A70747">
          <w:rPr>
            <w:rStyle w:val="Hyperlink"/>
            <w:noProof/>
            <w:lang w:val="en-US"/>
          </w:rPr>
          <w:t>of</w:t>
        </w:r>
        <w:r w:rsidRPr="00A70747">
          <w:rPr>
            <w:rStyle w:val="Hyperlink"/>
            <w:rFonts w:eastAsia="Times New Roman" w:cs="Times New Roman"/>
            <w:noProof/>
            <w:lang w:val="en-US"/>
          </w:rPr>
          <w:t xml:space="preserve"> </w:t>
        </w:r>
        <w:r w:rsidRPr="00A70747">
          <w:rPr>
            <w:rStyle w:val="Hyperlink"/>
            <w:noProof/>
            <w:lang w:val="en-US"/>
          </w:rPr>
          <w:t>switches</w:t>
        </w:r>
        <w:r w:rsidRPr="00A70747">
          <w:rPr>
            <w:rStyle w:val="Hyperlink"/>
            <w:rFonts w:eastAsia="Times New Roman" w:cs="Times New Roman"/>
            <w:noProof/>
            <w:lang w:val="en-US"/>
          </w:rPr>
          <w:t xml:space="preserve"> </w:t>
        </w:r>
        <w:r w:rsidRPr="00A70747">
          <w:rPr>
            <w:rStyle w:val="Hyperlink"/>
            <w:noProof/>
            <w:lang w:val="en-US"/>
          </w:rPr>
          <w:t>in</w:t>
        </w:r>
        <w:r w:rsidRPr="00A70747">
          <w:rPr>
            <w:rStyle w:val="Hyperlink"/>
            <w:rFonts w:eastAsia="Times New Roman" w:cs="Times New Roman"/>
            <w:noProof/>
            <w:lang w:val="en-US"/>
          </w:rPr>
          <w:t xml:space="preserve"> </w:t>
        </w:r>
        <w:r w:rsidRPr="00A70747">
          <w:rPr>
            <w:rStyle w:val="Hyperlink"/>
            <w:noProof/>
            <w:lang w:val="en-US"/>
          </w:rPr>
          <w:t>the</w:t>
        </w:r>
        <w:r w:rsidRPr="00A70747">
          <w:rPr>
            <w:rStyle w:val="Hyperlink"/>
            <w:rFonts w:eastAsia="Times New Roman" w:cs="Times New Roman"/>
            <w:noProof/>
            <w:lang w:val="en-US"/>
          </w:rPr>
          <w:t xml:space="preserve"> shutdown </w:t>
        </w:r>
        <w:r w:rsidRPr="00A70747">
          <w:rPr>
            <w:rStyle w:val="Hyperlink"/>
            <w:noProof/>
            <w:lang w:val="en-US"/>
          </w:rPr>
          <w:t>circuit</w:t>
        </w:r>
        <w:r>
          <w:rPr>
            <w:noProof/>
            <w:webHidden/>
          </w:rPr>
          <w:tab/>
        </w:r>
        <w:r>
          <w:rPr>
            <w:noProof/>
            <w:webHidden/>
          </w:rPr>
          <w:fldChar w:fldCharType="begin"/>
        </w:r>
        <w:r>
          <w:rPr>
            <w:noProof/>
            <w:webHidden/>
          </w:rPr>
          <w:instrText xml:space="preserve"> PAGEREF _Toc440412055 \h </w:instrText>
        </w:r>
        <w:r>
          <w:rPr>
            <w:noProof/>
            <w:webHidden/>
          </w:rPr>
        </w:r>
        <w:r>
          <w:rPr>
            <w:noProof/>
            <w:webHidden/>
          </w:rPr>
          <w:fldChar w:fldCharType="separate"/>
        </w:r>
        <w:r>
          <w:rPr>
            <w:noProof/>
            <w:webHidden/>
          </w:rPr>
          <w:t>4</w:t>
        </w:r>
        <w:r>
          <w:rPr>
            <w:noProof/>
            <w:webHidden/>
          </w:rPr>
          <w:fldChar w:fldCharType="end"/>
        </w:r>
      </w:hyperlink>
    </w:p>
    <w:p w14:paraId="54CA5EF4"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Pr="00A70747">
          <w:rPr>
            <w:rStyle w:val="Hyperlink"/>
            <w:noProof/>
          </w:rPr>
          <w:t>Table 2.2 Wiring – Shutdown circuit</w:t>
        </w:r>
        <w:r>
          <w:rPr>
            <w:noProof/>
            <w:webHidden/>
          </w:rPr>
          <w:tab/>
        </w:r>
        <w:r>
          <w:rPr>
            <w:noProof/>
            <w:webHidden/>
          </w:rPr>
          <w:fldChar w:fldCharType="begin"/>
        </w:r>
        <w:r>
          <w:rPr>
            <w:noProof/>
            <w:webHidden/>
          </w:rPr>
          <w:instrText xml:space="preserve"> PAGEREF _Toc440412056 \h </w:instrText>
        </w:r>
        <w:r>
          <w:rPr>
            <w:noProof/>
            <w:webHidden/>
          </w:rPr>
        </w:r>
        <w:r>
          <w:rPr>
            <w:noProof/>
            <w:webHidden/>
          </w:rPr>
          <w:fldChar w:fldCharType="separate"/>
        </w:r>
        <w:r>
          <w:rPr>
            <w:noProof/>
            <w:webHidden/>
          </w:rPr>
          <w:t>7</w:t>
        </w:r>
        <w:r>
          <w:rPr>
            <w:noProof/>
            <w:webHidden/>
          </w:rPr>
          <w:fldChar w:fldCharType="end"/>
        </w:r>
      </w:hyperlink>
    </w:p>
    <w:p w14:paraId="72A98A8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Pr="00A70747">
          <w:rPr>
            <w:rStyle w:val="Hyperlink"/>
            <w:noProof/>
            <w:lang w:val="en-US"/>
          </w:rPr>
          <w:t>Table 2.3 Parameters of the IMD</w:t>
        </w:r>
        <w:r>
          <w:rPr>
            <w:noProof/>
            <w:webHidden/>
          </w:rPr>
          <w:tab/>
        </w:r>
        <w:r>
          <w:rPr>
            <w:noProof/>
            <w:webHidden/>
          </w:rPr>
          <w:fldChar w:fldCharType="begin"/>
        </w:r>
        <w:r>
          <w:rPr>
            <w:noProof/>
            <w:webHidden/>
          </w:rPr>
          <w:instrText xml:space="preserve"> PAGEREF _Toc440412057 \h </w:instrText>
        </w:r>
        <w:r>
          <w:rPr>
            <w:noProof/>
            <w:webHidden/>
          </w:rPr>
        </w:r>
        <w:r>
          <w:rPr>
            <w:noProof/>
            <w:webHidden/>
          </w:rPr>
          <w:fldChar w:fldCharType="separate"/>
        </w:r>
        <w:r>
          <w:rPr>
            <w:noProof/>
            <w:webHidden/>
          </w:rPr>
          <w:t>10</w:t>
        </w:r>
        <w:r>
          <w:rPr>
            <w:noProof/>
            <w:webHidden/>
          </w:rPr>
          <w:fldChar w:fldCharType="end"/>
        </w:r>
      </w:hyperlink>
    </w:p>
    <w:p w14:paraId="6D357A9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Pr="00A70747">
          <w:rPr>
            <w:rStyle w:val="Hyperlink"/>
            <w:noProof/>
            <w:lang w:val="en-US"/>
          </w:rPr>
          <w:t>Table 2.4 Parameters of the Inertia Switch</w:t>
        </w:r>
        <w:r>
          <w:rPr>
            <w:noProof/>
            <w:webHidden/>
          </w:rPr>
          <w:tab/>
        </w:r>
        <w:r>
          <w:rPr>
            <w:noProof/>
            <w:webHidden/>
          </w:rPr>
          <w:fldChar w:fldCharType="begin"/>
        </w:r>
        <w:r>
          <w:rPr>
            <w:noProof/>
            <w:webHidden/>
          </w:rPr>
          <w:instrText xml:space="preserve"> PAGEREF _Toc440412058 \h </w:instrText>
        </w:r>
        <w:r>
          <w:rPr>
            <w:noProof/>
            <w:webHidden/>
          </w:rPr>
        </w:r>
        <w:r>
          <w:rPr>
            <w:noProof/>
            <w:webHidden/>
          </w:rPr>
          <w:fldChar w:fldCharType="separate"/>
        </w:r>
        <w:r>
          <w:rPr>
            <w:noProof/>
            <w:webHidden/>
          </w:rPr>
          <w:t>12</w:t>
        </w:r>
        <w:r>
          <w:rPr>
            <w:noProof/>
            <w:webHidden/>
          </w:rPr>
          <w:fldChar w:fldCharType="end"/>
        </w:r>
      </w:hyperlink>
    </w:p>
    <w:p w14:paraId="37AC1F29"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Pr="00A70747">
          <w:rPr>
            <w:rStyle w:val="Hyperlink"/>
            <w:noProof/>
          </w:rPr>
          <w:t>Table 2.5 Torque encoder data</w:t>
        </w:r>
        <w:r>
          <w:rPr>
            <w:noProof/>
            <w:webHidden/>
          </w:rPr>
          <w:tab/>
        </w:r>
        <w:r>
          <w:rPr>
            <w:noProof/>
            <w:webHidden/>
          </w:rPr>
          <w:fldChar w:fldCharType="begin"/>
        </w:r>
        <w:r>
          <w:rPr>
            <w:noProof/>
            <w:webHidden/>
          </w:rPr>
          <w:instrText xml:space="preserve"> PAGEREF _Toc440412059 \h </w:instrText>
        </w:r>
        <w:r>
          <w:rPr>
            <w:noProof/>
            <w:webHidden/>
          </w:rPr>
        </w:r>
        <w:r>
          <w:rPr>
            <w:noProof/>
            <w:webHidden/>
          </w:rPr>
          <w:fldChar w:fldCharType="separate"/>
        </w:r>
        <w:r>
          <w:rPr>
            <w:noProof/>
            <w:webHidden/>
          </w:rPr>
          <w:t>14</w:t>
        </w:r>
        <w:r>
          <w:rPr>
            <w:noProof/>
            <w:webHidden/>
          </w:rPr>
          <w:fldChar w:fldCharType="end"/>
        </w:r>
      </w:hyperlink>
    </w:p>
    <w:p w14:paraId="613445EE"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Pr="00A70747">
          <w:rPr>
            <w:rStyle w:val="Hyperlink"/>
            <w:noProof/>
            <w:lang w:val="en-US"/>
          </w:rPr>
          <w:t>Table 2.6 Parameters of the TSAL</w:t>
        </w:r>
        <w:r>
          <w:rPr>
            <w:noProof/>
            <w:webHidden/>
          </w:rPr>
          <w:tab/>
        </w:r>
        <w:r>
          <w:rPr>
            <w:noProof/>
            <w:webHidden/>
          </w:rPr>
          <w:fldChar w:fldCharType="begin"/>
        </w:r>
        <w:r>
          <w:rPr>
            <w:noProof/>
            <w:webHidden/>
          </w:rPr>
          <w:instrText xml:space="preserve"> PAGEREF _Toc440412060 \h </w:instrText>
        </w:r>
        <w:r>
          <w:rPr>
            <w:noProof/>
            <w:webHidden/>
          </w:rPr>
        </w:r>
        <w:r>
          <w:rPr>
            <w:noProof/>
            <w:webHidden/>
          </w:rPr>
          <w:fldChar w:fldCharType="separate"/>
        </w:r>
        <w:r>
          <w:rPr>
            <w:noProof/>
            <w:webHidden/>
          </w:rPr>
          <w:t>19</w:t>
        </w:r>
        <w:r>
          <w:rPr>
            <w:noProof/>
            <w:webHidden/>
          </w:rPr>
          <w:fldChar w:fldCharType="end"/>
        </w:r>
      </w:hyperlink>
    </w:p>
    <w:p w14:paraId="2D6B93B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Pr="00A70747">
          <w:rPr>
            <w:rStyle w:val="Hyperlink"/>
            <w:noProof/>
            <w:lang w:val="en-US"/>
          </w:rPr>
          <w:t>Table 2.7 General data of the pre-charge resistor</w:t>
        </w:r>
        <w:r>
          <w:rPr>
            <w:noProof/>
            <w:webHidden/>
          </w:rPr>
          <w:tab/>
        </w:r>
        <w:r>
          <w:rPr>
            <w:noProof/>
            <w:webHidden/>
          </w:rPr>
          <w:fldChar w:fldCharType="begin"/>
        </w:r>
        <w:r>
          <w:rPr>
            <w:noProof/>
            <w:webHidden/>
          </w:rPr>
          <w:instrText xml:space="preserve"> PAGEREF _Toc440412061 \h </w:instrText>
        </w:r>
        <w:r>
          <w:rPr>
            <w:noProof/>
            <w:webHidden/>
          </w:rPr>
        </w:r>
        <w:r>
          <w:rPr>
            <w:noProof/>
            <w:webHidden/>
          </w:rPr>
          <w:fldChar w:fldCharType="separate"/>
        </w:r>
        <w:r>
          <w:rPr>
            <w:noProof/>
            <w:webHidden/>
          </w:rPr>
          <w:t>25</w:t>
        </w:r>
        <w:r>
          <w:rPr>
            <w:noProof/>
            <w:webHidden/>
          </w:rPr>
          <w:fldChar w:fldCharType="end"/>
        </w:r>
      </w:hyperlink>
    </w:p>
    <w:p w14:paraId="130F1F5D"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Pr="00A70747">
          <w:rPr>
            <w:rStyle w:val="Hyperlink"/>
            <w:noProof/>
            <w:lang w:val="en-US"/>
          </w:rPr>
          <w:t>Table 0.1 General data of the pre-charge relay</w:t>
        </w:r>
        <w:r>
          <w:rPr>
            <w:noProof/>
            <w:webHidden/>
          </w:rPr>
          <w:tab/>
        </w:r>
        <w:r>
          <w:rPr>
            <w:noProof/>
            <w:webHidden/>
          </w:rPr>
          <w:fldChar w:fldCharType="begin"/>
        </w:r>
        <w:r>
          <w:rPr>
            <w:noProof/>
            <w:webHidden/>
          </w:rPr>
          <w:instrText xml:space="preserve"> PAGEREF _Toc440412062 \h </w:instrText>
        </w:r>
        <w:r>
          <w:rPr>
            <w:noProof/>
            <w:webHidden/>
          </w:rPr>
        </w:r>
        <w:r>
          <w:rPr>
            <w:noProof/>
            <w:webHidden/>
          </w:rPr>
          <w:fldChar w:fldCharType="separate"/>
        </w:r>
        <w:r>
          <w:rPr>
            <w:noProof/>
            <w:webHidden/>
          </w:rPr>
          <w:t>26</w:t>
        </w:r>
        <w:r>
          <w:rPr>
            <w:noProof/>
            <w:webHidden/>
          </w:rPr>
          <w:fldChar w:fldCharType="end"/>
        </w:r>
      </w:hyperlink>
    </w:p>
    <w:p w14:paraId="4632EFA0"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Pr="00A70747">
          <w:rPr>
            <w:rStyle w:val="Hyperlink"/>
            <w:noProof/>
            <w:lang w:val="en-US"/>
          </w:rPr>
          <w:t>Table 0.1 General data of the discharge circuit</w:t>
        </w:r>
        <w:r>
          <w:rPr>
            <w:noProof/>
            <w:webHidden/>
          </w:rPr>
          <w:tab/>
        </w:r>
        <w:r>
          <w:rPr>
            <w:noProof/>
            <w:webHidden/>
          </w:rPr>
          <w:fldChar w:fldCharType="begin"/>
        </w:r>
        <w:r>
          <w:rPr>
            <w:noProof/>
            <w:webHidden/>
          </w:rPr>
          <w:instrText xml:space="preserve"> PAGEREF _Toc440412063 \h </w:instrText>
        </w:r>
        <w:r>
          <w:rPr>
            <w:noProof/>
            <w:webHidden/>
          </w:rPr>
        </w:r>
        <w:r>
          <w:rPr>
            <w:noProof/>
            <w:webHidden/>
          </w:rPr>
          <w:fldChar w:fldCharType="separate"/>
        </w:r>
        <w:r>
          <w:rPr>
            <w:noProof/>
            <w:webHidden/>
          </w:rPr>
          <w:t>31</w:t>
        </w:r>
        <w:r>
          <w:rPr>
            <w:noProof/>
            <w:webHidden/>
          </w:rPr>
          <w:fldChar w:fldCharType="end"/>
        </w:r>
      </w:hyperlink>
    </w:p>
    <w:p w14:paraId="2B1FB9D9"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Pr="00A70747">
          <w:rPr>
            <w:rStyle w:val="Hyperlink"/>
            <w:noProof/>
          </w:rPr>
          <w:t>Table 3.1 Main accumulator parameters</w:t>
        </w:r>
        <w:r>
          <w:rPr>
            <w:noProof/>
            <w:webHidden/>
          </w:rPr>
          <w:tab/>
        </w:r>
        <w:r>
          <w:rPr>
            <w:noProof/>
            <w:webHidden/>
          </w:rPr>
          <w:fldChar w:fldCharType="begin"/>
        </w:r>
        <w:r>
          <w:rPr>
            <w:noProof/>
            <w:webHidden/>
          </w:rPr>
          <w:instrText xml:space="preserve"> PAGEREF _Toc440412064 \h </w:instrText>
        </w:r>
        <w:r>
          <w:rPr>
            <w:noProof/>
            <w:webHidden/>
          </w:rPr>
        </w:r>
        <w:r>
          <w:rPr>
            <w:noProof/>
            <w:webHidden/>
          </w:rPr>
          <w:fldChar w:fldCharType="separate"/>
        </w:r>
        <w:r>
          <w:rPr>
            <w:noProof/>
            <w:webHidden/>
          </w:rPr>
          <w:t>37</w:t>
        </w:r>
        <w:r>
          <w:rPr>
            <w:noProof/>
            <w:webHidden/>
          </w:rPr>
          <w:fldChar w:fldCharType="end"/>
        </w:r>
      </w:hyperlink>
    </w:p>
    <w:p w14:paraId="7B2982CF"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Pr="00A70747">
          <w:rPr>
            <w:rStyle w:val="Hyperlink"/>
            <w:noProof/>
          </w:rPr>
          <w:t>Table 3.2 Main cell specification</w:t>
        </w:r>
        <w:r>
          <w:rPr>
            <w:noProof/>
            <w:webHidden/>
          </w:rPr>
          <w:tab/>
        </w:r>
        <w:r>
          <w:rPr>
            <w:noProof/>
            <w:webHidden/>
          </w:rPr>
          <w:fldChar w:fldCharType="begin"/>
        </w:r>
        <w:r>
          <w:rPr>
            <w:noProof/>
            <w:webHidden/>
          </w:rPr>
          <w:instrText xml:space="preserve"> PAGEREF _Toc440412065 \h </w:instrText>
        </w:r>
        <w:r>
          <w:rPr>
            <w:noProof/>
            <w:webHidden/>
          </w:rPr>
        </w:r>
        <w:r>
          <w:rPr>
            <w:noProof/>
            <w:webHidden/>
          </w:rPr>
          <w:fldChar w:fldCharType="separate"/>
        </w:r>
        <w:r>
          <w:rPr>
            <w:noProof/>
            <w:webHidden/>
          </w:rPr>
          <w:t>42</w:t>
        </w:r>
        <w:r>
          <w:rPr>
            <w:noProof/>
            <w:webHidden/>
          </w:rPr>
          <w:fldChar w:fldCharType="end"/>
        </w:r>
      </w:hyperlink>
    </w:p>
    <w:p w14:paraId="028C3C42"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Pr="00A70747">
          <w:rPr>
            <w:rStyle w:val="Hyperlink"/>
            <w:noProof/>
            <w:lang w:val="en-US"/>
          </w:rPr>
          <w:t>Table 3.3 Accumulator Indicator hookup wire specs</w:t>
        </w:r>
        <w:r>
          <w:rPr>
            <w:noProof/>
            <w:webHidden/>
          </w:rPr>
          <w:tab/>
        </w:r>
        <w:r>
          <w:rPr>
            <w:noProof/>
            <w:webHidden/>
          </w:rPr>
          <w:fldChar w:fldCharType="begin"/>
        </w:r>
        <w:r>
          <w:rPr>
            <w:noProof/>
            <w:webHidden/>
          </w:rPr>
          <w:instrText xml:space="preserve"> PAGEREF _Toc440412066 \h </w:instrText>
        </w:r>
        <w:r>
          <w:rPr>
            <w:noProof/>
            <w:webHidden/>
          </w:rPr>
        </w:r>
        <w:r>
          <w:rPr>
            <w:noProof/>
            <w:webHidden/>
          </w:rPr>
          <w:fldChar w:fldCharType="separate"/>
        </w:r>
        <w:r>
          <w:rPr>
            <w:noProof/>
            <w:webHidden/>
          </w:rPr>
          <w:t>47</w:t>
        </w:r>
        <w:r>
          <w:rPr>
            <w:noProof/>
            <w:webHidden/>
          </w:rPr>
          <w:fldChar w:fldCharType="end"/>
        </w:r>
      </w:hyperlink>
    </w:p>
    <w:p w14:paraId="58F06998"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Pr="00A70747">
          <w:rPr>
            <w:rStyle w:val="Hyperlink"/>
            <w:noProof/>
          </w:rPr>
          <w:t>Table 3.4 Basic AIR data</w:t>
        </w:r>
        <w:r>
          <w:rPr>
            <w:noProof/>
            <w:webHidden/>
          </w:rPr>
          <w:tab/>
        </w:r>
        <w:r>
          <w:rPr>
            <w:noProof/>
            <w:webHidden/>
          </w:rPr>
          <w:fldChar w:fldCharType="begin"/>
        </w:r>
        <w:r>
          <w:rPr>
            <w:noProof/>
            <w:webHidden/>
          </w:rPr>
          <w:instrText xml:space="preserve"> PAGEREF _Toc440412067 \h </w:instrText>
        </w:r>
        <w:r>
          <w:rPr>
            <w:noProof/>
            <w:webHidden/>
          </w:rPr>
        </w:r>
        <w:r>
          <w:rPr>
            <w:noProof/>
            <w:webHidden/>
          </w:rPr>
          <w:fldChar w:fldCharType="separate"/>
        </w:r>
        <w:r>
          <w:rPr>
            <w:noProof/>
            <w:webHidden/>
          </w:rPr>
          <w:t>49</w:t>
        </w:r>
        <w:r>
          <w:rPr>
            <w:noProof/>
            <w:webHidden/>
          </w:rPr>
          <w:fldChar w:fldCharType="end"/>
        </w:r>
      </w:hyperlink>
    </w:p>
    <w:p w14:paraId="1A0FE036"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Pr="00A70747">
          <w:rPr>
            <w:rStyle w:val="Hyperlink"/>
            <w:noProof/>
          </w:rPr>
          <w:t>Table 3.5 Basic fuse data</w:t>
        </w:r>
        <w:r>
          <w:rPr>
            <w:noProof/>
            <w:webHidden/>
          </w:rPr>
          <w:tab/>
        </w:r>
        <w:r>
          <w:rPr>
            <w:noProof/>
            <w:webHidden/>
          </w:rPr>
          <w:fldChar w:fldCharType="begin"/>
        </w:r>
        <w:r>
          <w:rPr>
            <w:noProof/>
            <w:webHidden/>
          </w:rPr>
          <w:instrText xml:space="preserve"> PAGEREF _Toc440412068 \h </w:instrText>
        </w:r>
        <w:r>
          <w:rPr>
            <w:noProof/>
            <w:webHidden/>
          </w:rPr>
        </w:r>
        <w:r>
          <w:rPr>
            <w:noProof/>
            <w:webHidden/>
          </w:rPr>
          <w:fldChar w:fldCharType="separate"/>
        </w:r>
        <w:r>
          <w:rPr>
            <w:noProof/>
            <w:webHidden/>
          </w:rPr>
          <w:t>49</w:t>
        </w:r>
        <w:r>
          <w:rPr>
            <w:noProof/>
            <w:webHidden/>
          </w:rPr>
          <w:fldChar w:fldCharType="end"/>
        </w:r>
      </w:hyperlink>
    </w:p>
    <w:p w14:paraId="6E1948FD"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Pr="00A70747">
          <w:rPr>
            <w:rStyle w:val="Hyperlink"/>
            <w:noProof/>
          </w:rPr>
          <w:t>Table 3.6 Fuse Protection Table</w:t>
        </w:r>
        <w:r>
          <w:rPr>
            <w:noProof/>
            <w:webHidden/>
          </w:rPr>
          <w:tab/>
        </w:r>
        <w:r>
          <w:rPr>
            <w:noProof/>
            <w:webHidden/>
          </w:rPr>
          <w:fldChar w:fldCharType="begin"/>
        </w:r>
        <w:r>
          <w:rPr>
            <w:noProof/>
            <w:webHidden/>
          </w:rPr>
          <w:instrText xml:space="preserve"> PAGEREF _Toc440412069 \h </w:instrText>
        </w:r>
        <w:r>
          <w:rPr>
            <w:noProof/>
            <w:webHidden/>
          </w:rPr>
        </w:r>
        <w:r>
          <w:rPr>
            <w:noProof/>
            <w:webHidden/>
          </w:rPr>
          <w:fldChar w:fldCharType="separate"/>
        </w:r>
        <w:r>
          <w:rPr>
            <w:noProof/>
            <w:webHidden/>
          </w:rPr>
          <w:t>51</w:t>
        </w:r>
        <w:r>
          <w:rPr>
            <w:noProof/>
            <w:webHidden/>
          </w:rPr>
          <w:fldChar w:fldCharType="end"/>
        </w:r>
      </w:hyperlink>
    </w:p>
    <w:p w14:paraId="5B11F5C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Pr="00A70747">
          <w:rPr>
            <w:rStyle w:val="Hyperlink"/>
            <w:noProof/>
          </w:rPr>
          <w:t>Table 3.7 General charger data</w:t>
        </w:r>
        <w:r>
          <w:rPr>
            <w:noProof/>
            <w:webHidden/>
          </w:rPr>
          <w:tab/>
        </w:r>
        <w:r>
          <w:rPr>
            <w:noProof/>
            <w:webHidden/>
          </w:rPr>
          <w:fldChar w:fldCharType="begin"/>
        </w:r>
        <w:r>
          <w:rPr>
            <w:noProof/>
            <w:webHidden/>
          </w:rPr>
          <w:instrText xml:space="preserve"> PAGEREF _Toc440412070 \h </w:instrText>
        </w:r>
        <w:r>
          <w:rPr>
            <w:noProof/>
            <w:webHidden/>
          </w:rPr>
        </w:r>
        <w:r>
          <w:rPr>
            <w:noProof/>
            <w:webHidden/>
          </w:rPr>
          <w:fldChar w:fldCharType="separate"/>
        </w:r>
        <w:r>
          <w:rPr>
            <w:noProof/>
            <w:webHidden/>
          </w:rPr>
          <w:t>51</w:t>
        </w:r>
        <w:r>
          <w:rPr>
            <w:noProof/>
            <w:webHidden/>
          </w:rPr>
          <w:fldChar w:fldCharType="end"/>
        </w:r>
      </w:hyperlink>
    </w:p>
    <w:p w14:paraId="5B0F252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Pr="00A70747">
          <w:rPr>
            <w:rStyle w:val="Hyperlink"/>
            <w:noProof/>
            <w:lang w:val="en-US"/>
          </w:rPr>
          <w:t>Table 5.1 General motor controller data</w:t>
        </w:r>
        <w:r>
          <w:rPr>
            <w:noProof/>
            <w:webHidden/>
          </w:rPr>
          <w:tab/>
        </w:r>
        <w:r>
          <w:rPr>
            <w:noProof/>
            <w:webHidden/>
          </w:rPr>
          <w:fldChar w:fldCharType="begin"/>
        </w:r>
        <w:r>
          <w:rPr>
            <w:noProof/>
            <w:webHidden/>
          </w:rPr>
          <w:instrText xml:space="preserve"> PAGEREF _Toc440412071 \h </w:instrText>
        </w:r>
        <w:r>
          <w:rPr>
            <w:noProof/>
            <w:webHidden/>
          </w:rPr>
        </w:r>
        <w:r>
          <w:rPr>
            <w:noProof/>
            <w:webHidden/>
          </w:rPr>
          <w:fldChar w:fldCharType="separate"/>
        </w:r>
        <w:r>
          <w:rPr>
            <w:noProof/>
            <w:webHidden/>
          </w:rPr>
          <w:t>57</w:t>
        </w:r>
        <w:r>
          <w:rPr>
            <w:noProof/>
            <w:webHidden/>
          </w:rPr>
          <w:fldChar w:fldCharType="end"/>
        </w:r>
      </w:hyperlink>
    </w:p>
    <w:p w14:paraId="6F11B3D7"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Pr="00A70747">
          <w:rPr>
            <w:rStyle w:val="Hyperlink"/>
            <w:noProof/>
            <w:lang w:val="en-US"/>
          </w:rPr>
          <w:t>Table 5.2 Wire data of Champlain Exrad Shielded Cable</w:t>
        </w:r>
        <w:r>
          <w:rPr>
            <w:noProof/>
            <w:webHidden/>
          </w:rPr>
          <w:tab/>
        </w:r>
        <w:r>
          <w:rPr>
            <w:noProof/>
            <w:webHidden/>
          </w:rPr>
          <w:fldChar w:fldCharType="begin"/>
        </w:r>
        <w:r>
          <w:rPr>
            <w:noProof/>
            <w:webHidden/>
          </w:rPr>
          <w:instrText xml:space="preserve"> PAGEREF _Toc440412072 \h </w:instrText>
        </w:r>
        <w:r>
          <w:rPr>
            <w:noProof/>
            <w:webHidden/>
          </w:rPr>
        </w:r>
        <w:r>
          <w:rPr>
            <w:noProof/>
            <w:webHidden/>
          </w:rPr>
          <w:fldChar w:fldCharType="separate"/>
        </w:r>
        <w:r>
          <w:rPr>
            <w:noProof/>
            <w:webHidden/>
          </w:rPr>
          <w:t>58</w:t>
        </w:r>
        <w:r>
          <w:rPr>
            <w:noProof/>
            <w:webHidden/>
          </w:rPr>
          <w:fldChar w:fldCharType="end"/>
        </w:r>
      </w:hyperlink>
    </w:p>
    <w:p w14:paraId="152D3B6A"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Pr="00A70747">
          <w:rPr>
            <w:rStyle w:val="Hyperlink"/>
            <w:noProof/>
          </w:rPr>
          <w:t>Table 6.1 General motor data</w:t>
        </w:r>
        <w:r>
          <w:rPr>
            <w:noProof/>
            <w:webHidden/>
          </w:rPr>
          <w:tab/>
        </w:r>
        <w:r>
          <w:rPr>
            <w:noProof/>
            <w:webHidden/>
          </w:rPr>
          <w:fldChar w:fldCharType="begin"/>
        </w:r>
        <w:r>
          <w:rPr>
            <w:noProof/>
            <w:webHidden/>
          </w:rPr>
          <w:instrText xml:space="preserve"> PAGEREF _Toc440412073 \h </w:instrText>
        </w:r>
        <w:r>
          <w:rPr>
            <w:noProof/>
            <w:webHidden/>
          </w:rPr>
        </w:r>
        <w:r>
          <w:rPr>
            <w:noProof/>
            <w:webHidden/>
          </w:rPr>
          <w:fldChar w:fldCharType="separate"/>
        </w:r>
        <w:r>
          <w:rPr>
            <w:noProof/>
            <w:webHidden/>
          </w:rPr>
          <w:t>60</w:t>
        </w:r>
        <w:r>
          <w:rPr>
            <w:noProof/>
            <w:webHidden/>
          </w:rPr>
          <w:fldChar w:fldCharType="end"/>
        </w:r>
      </w:hyperlink>
    </w:p>
    <w:p w14:paraId="034D122D" w14:textId="77777777" w:rsidR="00730C30" w:rsidRDefault="00730C30">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Pr="00A70747">
          <w:rPr>
            <w:rStyle w:val="Hyperlink"/>
            <w:noProof/>
          </w:rPr>
          <w:t>Table 7.1 Torque encoder data</w:t>
        </w:r>
        <w:r>
          <w:rPr>
            <w:noProof/>
            <w:webHidden/>
          </w:rPr>
          <w:tab/>
        </w:r>
        <w:r>
          <w:rPr>
            <w:noProof/>
            <w:webHidden/>
          </w:rPr>
          <w:fldChar w:fldCharType="begin"/>
        </w:r>
        <w:r>
          <w:rPr>
            <w:noProof/>
            <w:webHidden/>
          </w:rPr>
          <w:instrText xml:space="preserve"> PAGEREF _Toc440412074 \h </w:instrText>
        </w:r>
        <w:r>
          <w:rPr>
            <w:noProof/>
            <w:webHidden/>
          </w:rPr>
        </w:r>
        <w:r>
          <w:rPr>
            <w:noProof/>
            <w:webHidden/>
          </w:rPr>
          <w:fldChar w:fldCharType="separate"/>
        </w:r>
        <w:r>
          <w:rPr>
            <w:noProof/>
            <w:webHidden/>
          </w:rPr>
          <w:t>63</w:t>
        </w:r>
        <w:r>
          <w:rPr>
            <w:noProof/>
            <w:webHidden/>
          </w:rPr>
          <w:fldChar w:fldCharType="end"/>
        </w:r>
      </w:hyperlink>
    </w:p>
    <w:p w14:paraId="03E34AED" w14:textId="06E96B64" w:rsidR="00C95CE5" w:rsidRDefault="0057083C">
      <w:pPr>
        <w:sectPr w:rsidR="00C95CE5" w:rsidSect="00567DF0">
          <w:headerReference w:type="even" r:id="rId25"/>
          <w:headerReference w:type="default" r:id="rId26"/>
          <w:footerReference w:type="even" r:id="rId27"/>
          <w:footerReference w:type="default" r:id="rId28"/>
          <w:headerReference w:type="first" r:id="rId29"/>
          <w:footerReference w:type="first" r:id="rId30"/>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lastRenderedPageBreak/>
        <w:br w:type="page"/>
      </w:r>
      <w:bookmarkStart w:id="8"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8"/>
    </w:p>
    <w:p w14:paraId="32F0E4B5" w14:textId="77777777" w:rsidR="00C95CE5" w:rsidRDefault="00C95CE5"/>
    <w:p w14:paraId="4AF00685" w14:textId="77777777" w:rsidR="00E32275" w:rsidRDefault="00E32275" w:rsidP="00E32275">
      <w:pPr>
        <w:numPr>
          <w:ilvl w:val="0"/>
          <w:numId w:val="11"/>
        </w:numPr>
        <w:rPr>
          <w:ins w:id="9" w:author="Keenan,Mark" w:date="2013-12-19T21:38:00Z"/>
        </w:rPr>
      </w:pPr>
      <w:ins w:id="10" w:author="Keenan,Mark" w:date="2013-12-19T21:38:00Z">
        <w:r>
          <w:t>HV</w:t>
        </w:r>
      </w:ins>
      <w:ins w:id="11" w:author="Owner" w:date="2014-04-14T19:29:00Z">
        <w:r>
          <w:t>:</w:t>
        </w:r>
      </w:ins>
      <w:ins w:id="12" w:author="Owner" w:date="2014-04-14T19:28:00Z">
        <w:r>
          <w:t xml:space="preserve"> Hig</w:t>
        </w:r>
      </w:ins>
      <w:r>
        <w:t>h</w:t>
      </w:r>
      <w:ins w:id="13" w:author="Owner" w:date="2014-04-14T19:28:00Z">
        <w:r>
          <w:t xml:space="preserve"> Voltage</w:t>
        </w:r>
      </w:ins>
    </w:p>
    <w:p w14:paraId="75370224" w14:textId="77777777" w:rsidR="00E32275" w:rsidRDefault="00E32275" w:rsidP="00E32275">
      <w:pPr>
        <w:numPr>
          <w:ilvl w:val="0"/>
          <w:numId w:val="11"/>
        </w:numPr>
      </w:pPr>
      <w:ins w:id="14" w:author="Keenan,Mark" w:date="2013-12-19T21:38:00Z">
        <w:r>
          <w:t>GLV</w:t>
        </w:r>
      </w:ins>
      <w:ins w:id="15" w:author="Owner" w:date="2014-04-14T19:29:00Z">
        <w:r>
          <w:t>S:</w:t>
        </w:r>
      </w:ins>
      <w:ins w:id="16" w:author="Owner" w:date="2014-04-14T19:28:00Z">
        <w:r>
          <w:t xml:space="preserve"> Grounded Low Voltage System</w:t>
        </w:r>
      </w:ins>
    </w:p>
    <w:p w14:paraId="5A5A1982" w14:textId="77777777" w:rsidR="00E32275" w:rsidRDefault="00E32275" w:rsidP="00E32275">
      <w:pPr>
        <w:numPr>
          <w:ilvl w:val="0"/>
          <w:numId w:val="11"/>
        </w:numPr>
        <w:rPr>
          <w:ins w:id="17" w:author="Owner" w:date="2014-04-14T19:28:00Z"/>
        </w:rPr>
      </w:pPr>
      <w:ins w:id="18" w:author="Keenan,Mark" w:date="2013-12-19T21:44:00Z">
        <w:r>
          <w:t>BMS</w:t>
        </w:r>
      </w:ins>
      <w:ins w:id="19" w:author="Owner" w:date="2014-04-14T19:29:00Z">
        <w:r>
          <w:t>:</w:t>
        </w:r>
      </w:ins>
      <w:ins w:id="20" w:author="Owner" w:date="2014-04-14T19:28:00Z">
        <w:r>
          <w:t xml:space="preserve"> Battery Management System</w:t>
        </w:r>
      </w:ins>
    </w:p>
    <w:p w14:paraId="4D9188EF" w14:textId="77777777" w:rsidR="00E32275" w:rsidRDefault="00E32275" w:rsidP="00E32275">
      <w:pPr>
        <w:numPr>
          <w:ilvl w:val="0"/>
          <w:numId w:val="11"/>
        </w:numPr>
        <w:rPr>
          <w:ins w:id="21" w:author="Owner" w:date="2014-04-14T19:29:00Z"/>
        </w:rPr>
      </w:pPr>
      <w:ins w:id="22" w:author="Owner" w:date="2014-04-14T19:28:00Z">
        <w:r>
          <w:t>BMM</w:t>
        </w:r>
      </w:ins>
      <w:ins w:id="23" w:author="Owner" w:date="2014-04-14T19:29:00Z">
        <w:r>
          <w:t xml:space="preserve">: </w:t>
        </w:r>
      </w:ins>
      <w:ins w:id="24" w:author="Owner" w:date="2014-04-14T19:28:00Z">
        <w:r>
          <w:t xml:space="preserve"> Battery Management System Master</w:t>
        </w:r>
      </w:ins>
    </w:p>
    <w:p w14:paraId="633F2A90" w14:textId="77777777" w:rsidR="00E32275" w:rsidRDefault="00E32275" w:rsidP="00E32275">
      <w:pPr>
        <w:numPr>
          <w:ilvl w:val="0"/>
          <w:numId w:val="11"/>
        </w:numPr>
        <w:rPr>
          <w:ins w:id="25" w:author="Owner" w:date="2014-04-14T19:29:00Z"/>
        </w:rPr>
      </w:pPr>
      <w:ins w:id="26" w:author="Owner" w:date="2014-04-14T19:29:00Z">
        <w:r>
          <w:t>BM</w:t>
        </w:r>
      </w:ins>
      <w:r>
        <w:t>S</w:t>
      </w:r>
      <w:ins w:id="27" w:author="Owner" w:date="2014-04-14T19:29:00Z">
        <w:r>
          <w:t>S: Battery Management System Slave</w:t>
        </w:r>
      </w:ins>
      <w:r>
        <w:t xml:space="preser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rPr>
          <w:ins w:id="28" w:author="Keenan,Mark" w:date="2013-12-19T21:44:00Z"/>
        </w:r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1"/>
          <w:headerReference w:type="default" r:id="rId32"/>
          <w:footerReference w:type="even" r:id="rId33"/>
          <w:footerReference w:type="default" r:id="rId34"/>
          <w:headerReference w:type="first" r:id="rId35"/>
          <w:footerReference w:type="first" r:id="rId36"/>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29" w:name="_Ref261249217"/>
      <w:r>
        <w:lastRenderedPageBreak/>
        <w:br w:type="page"/>
      </w:r>
      <w:bookmarkStart w:id="30" w:name="_Toc440411832"/>
      <w:r w:rsidR="00C95CE5">
        <w:lastRenderedPageBreak/>
        <w:t>System</w:t>
      </w:r>
      <w:r w:rsidR="00C95CE5">
        <w:rPr>
          <w:rFonts w:eastAsia="Arial" w:cs="Arial"/>
        </w:rPr>
        <w:t xml:space="preserve"> </w:t>
      </w:r>
      <w:r w:rsidR="00C95CE5">
        <w:t>Overview</w:t>
      </w:r>
      <w:bookmarkEnd w:id="30"/>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6705242" w14:textId="1BF00BBD" w:rsidR="00C95CE5" w:rsidRPr="00D4745B" w:rsidRDefault="00D4745B" w:rsidP="00D4745B">
      <w:pPr>
        <w:pStyle w:val="Caption"/>
      </w:pPr>
      <w:bookmarkStart w:id="31" w:name="_Toc440411988"/>
      <w:r>
        <w:t xml:space="preserve">Figure </w:t>
      </w:r>
      <w:r>
        <w:fldChar w:fldCharType="begin"/>
      </w:r>
      <w:r>
        <w:instrText xml:space="preserve"> SEQ Figure \* ARABIC </w:instrText>
      </w:r>
      <w:r>
        <w:fldChar w:fldCharType="separate"/>
      </w:r>
      <w:r w:rsidR="00730C30">
        <w:rPr>
          <w:noProof/>
        </w:rPr>
        <w:t>1</w:t>
      </w:r>
      <w:r>
        <w:fldChar w:fldCharType="end"/>
      </w:r>
      <w:r>
        <w:t>. High Level Electrical System Block Diagram</w:t>
      </w:r>
      <w:bookmarkEnd w:id="3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4E195ED7" w:rsidR="00C95CE5" w:rsidRDefault="00E76067" w:rsidP="00E76067">
            <w:pPr>
              <w:pStyle w:val="TableContents"/>
              <w:keepNext/>
            </w:pPr>
            <w:r>
              <w:t>302.4</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704A38B1" w:rsidR="00C95CE5" w:rsidRDefault="00E76067" w:rsidP="00135B7A">
            <w:pPr>
              <w:pStyle w:val="TableContents"/>
              <w:keepNext/>
            </w:pPr>
            <w:r>
              <w:t>295.2</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77777777" w:rsidR="00C95CE5" w:rsidRDefault="00C95CE5">
      <w:pPr>
        <w:pStyle w:val="Table"/>
      </w:pPr>
      <w:bookmarkStart w:id="32" w:name="_Toc440412054"/>
      <w:r>
        <w:t xml:space="preserve">Table </w:t>
      </w:r>
      <w:r w:rsidR="00AD5018">
        <w:fldChar w:fldCharType="begin"/>
      </w:r>
      <w:r w:rsidR="00AD5018">
        <w:instrText xml:space="preserve"> STYLEREF 1 \s </w:instrText>
      </w:r>
      <w:r w:rsidR="00AD5018">
        <w:fldChar w:fldCharType="separate"/>
      </w:r>
      <w:r w:rsidR="00730C30">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1</w:t>
      </w:r>
      <w:r w:rsidR="00AD5018">
        <w:fldChar w:fldCharType="end"/>
      </w:r>
      <w:r>
        <w:t xml:space="preserve"> General parameters</w:t>
      </w:r>
      <w:bookmarkEnd w:id="32"/>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4971" cy="6154018"/>
                    </a:xfrm>
                    <a:prstGeom prst="rect">
                      <a:avLst/>
                    </a:prstGeom>
                  </pic:spPr>
                </pic:pic>
              </a:graphicData>
            </a:graphic>
          </wp:inline>
        </w:drawing>
      </w:r>
    </w:p>
    <w:p w14:paraId="229F9C72" w14:textId="53944D25" w:rsidR="00D4745B" w:rsidRPr="00F8103C" w:rsidRDefault="00D4745B" w:rsidP="00D4745B">
      <w:pPr>
        <w:pStyle w:val="Caption"/>
        <w:rPr>
          <w:color w:val="000000" w:themeColor="text1"/>
        </w:rPr>
        <w:sectPr w:rsidR="00D4745B" w:rsidRPr="00F8103C" w:rsidSect="00176B40">
          <w:headerReference w:type="even" r:id="rId43"/>
          <w:headerReference w:type="default" r:id="rId44"/>
          <w:footerReference w:type="even" r:id="rId45"/>
          <w:footerReference w:type="default" r:id="rId46"/>
          <w:headerReference w:type="first" r:id="rId47"/>
          <w:footerReference w:type="first" r:id="rId48"/>
          <w:type w:val="continuous"/>
          <w:pgSz w:w="12240" w:h="15840" w:code="1"/>
          <w:pgMar w:top="1296" w:right="1296" w:bottom="1008" w:left="1296" w:header="708" w:footer="708" w:gutter="0"/>
          <w:pgNumType w:start="1"/>
          <w:cols w:space="720"/>
          <w:docGrid w:linePitch="360"/>
        </w:sectPr>
      </w:pPr>
      <w:bookmarkStart w:id="33" w:name="_Toc422327068"/>
      <w:bookmarkStart w:id="34" w:name="_Toc440411989"/>
      <w:r>
        <w:t xml:space="preserve">Figure </w:t>
      </w:r>
      <w:r>
        <w:fldChar w:fldCharType="begin"/>
      </w:r>
      <w:r>
        <w:instrText xml:space="preserve"> SEQ Figure \* ARABIC </w:instrText>
      </w:r>
      <w:r>
        <w:fldChar w:fldCharType="separate"/>
      </w:r>
      <w:r w:rsidR="00730C30">
        <w:rPr>
          <w:noProof/>
        </w:rPr>
        <w:t>2</w:t>
      </w:r>
      <w:r>
        <w:fldChar w:fldCharType="end"/>
      </w:r>
      <w:r w:rsidR="00212602">
        <w:t>.</w:t>
      </w:r>
      <w:r>
        <w:t xml:space="preserve"> High Level Tractive System Battery Layout</w:t>
      </w:r>
      <w:bookmarkEnd w:id="33"/>
      <w:bookmarkEnd w:id="34"/>
    </w:p>
    <w:p w14:paraId="215309AB" w14:textId="77777777" w:rsidR="00C95CE5" w:rsidRDefault="00C95CE5"/>
    <w:p w14:paraId="45A6BD4E" w14:textId="7E95C78A" w:rsidR="00D4745B" w:rsidRDefault="00D4745B">
      <w:pPr>
        <w:sectPr w:rsidR="00D4745B" w:rsidSect="00567DF0">
          <w:headerReference w:type="even" r:id="rId49"/>
          <w:headerReference w:type="default" r:id="rId50"/>
          <w:footerReference w:type="even" r:id="rId51"/>
          <w:footerReference w:type="default" r:id="rId52"/>
          <w:headerReference w:type="first" r:id="rId53"/>
          <w:footerReference w:type="first" r:id="rId54"/>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35" w:name="_Ref261212617"/>
      <w:bookmarkStart w:id="36" w:name="_Toc440411833"/>
      <w:r>
        <w:lastRenderedPageBreak/>
        <w:t>Electrical</w:t>
      </w:r>
      <w:r w:rsidR="00C95CE5">
        <w:rPr>
          <w:rFonts w:eastAsia="Arial" w:cs="Arial"/>
        </w:rPr>
        <w:t xml:space="preserve"> </w:t>
      </w:r>
      <w:r w:rsidR="00C95CE5">
        <w:t>Systems</w:t>
      </w:r>
      <w:bookmarkEnd w:id="36"/>
    </w:p>
    <w:p w14:paraId="58586A52" w14:textId="77777777" w:rsidR="00C95CE5" w:rsidRDefault="00265567">
      <w:pPr>
        <w:pStyle w:val="Heading2"/>
        <w:rPr>
          <w:lang w:val="en-US"/>
        </w:rPr>
      </w:pPr>
      <w:bookmarkStart w:id="37" w:name="_Toc440411834"/>
      <w:r>
        <w:rPr>
          <w:lang w:val="en-US"/>
        </w:rPr>
        <w:t>Shutdown</w:t>
      </w:r>
      <w:r w:rsidR="00C95CE5">
        <w:rPr>
          <w:rFonts w:eastAsia="Arial" w:cs="Arial"/>
          <w:lang w:val="en-US"/>
        </w:rPr>
        <w:t xml:space="preserve"> </w:t>
      </w:r>
      <w:r w:rsidR="00C95CE5">
        <w:rPr>
          <w:lang w:val="en-US"/>
        </w:rPr>
        <w:t>Circuit</w:t>
      </w:r>
      <w:bookmarkEnd w:id="37"/>
    </w:p>
    <w:p w14:paraId="52F3AF11" w14:textId="77777777" w:rsidR="00C95CE5" w:rsidRDefault="00C95CE5">
      <w:pPr>
        <w:pStyle w:val="Heading3"/>
        <w:rPr>
          <w:lang w:val="en-US"/>
        </w:rPr>
      </w:pPr>
      <w:bookmarkStart w:id="38" w:name="_Ref439183079"/>
      <w:bookmarkStart w:id="39" w:name="_Ref439183088"/>
      <w:bookmarkStart w:id="40" w:name="_Ref399226466"/>
      <w:bookmarkStart w:id="41" w:name="_Toc440411835"/>
      <w:r>
        <w:rPr>
          <w:lang w:val="en-US"/>
        </w:rPr>
        <w:t>Description/concept</w:t>
      </w:r>
      <w:bookmarkEnd w:id="38"/>
      <w:bookmarkEnd w:id="39"/>
      <w:bookmarkEnd w:id="41"/>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precharge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(AMS,IMD,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8EE3C49"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730C30">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730C30">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730C30">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3608E649" w:rsidR="007722B4" w:rsidRDefault="007722B4" w:rsidP="007722B4">
      <w:pPr>
        <w:pStyle w:val="Caption"/>
      </w:pPr>
      <w:bookmarkStart w:id="42" w:name="_Toc440411990"/>
      <w:r>
        <w:t xml:space="preserve">Figure </w:t>
      </w:r>
      <w:r>
        <w:fldChar w:fldCharType="begin"/>
      </w:r>
      <w:r>
        <w:instrText xml:space="preserve"> SEQ Figure \* ARABIC </w:instrText>
      </w:r>
      <w:r>
        <w:fldChar w:fldCharType="separate"/>
      </w:r>
      <w:r w:rsidR="00730C30">
        <w:rPr>
          <w:noProof/>
        </w:rPr>
        <w:t>3</w:t>
      </w:r>
      <w:r>
        <w:fldChar w:fldCharType="end"/>
      </w:r>
      <w:r>
        <w:t>. Tractive System Master Switch and Key</w:t>
      </w:r>
      <w:bookmarkEnd w:id="42"/>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77777777" w:rsidR="003A1802" w:rsidRDefault="003A1802" w:rsidP="003A1802">
      <w:pPr>
        <w:pStyle w:val="Caption"/>
      </w:pPr>
      <w:bookmarkStart w:id="43" w:name="_Toc422327070"/>
      <w:bookmarkStart w:id="44" w:name="_Toc440411991"/>
      <w:r>
        <w:t xml:space="preserve">Figure </w:t>
      </w:r>
      <w:r>
        <w:fldChar w:fldCharType="begin"/>
      </w:r>
      <w:r>
        <w:instrText xml:space="preserve"> SEQ Figure \* ARABIC </w:instrText>
      </w:r>
      <w:r>
        <w:fldChar w:fldCharType="separate"/>
      </w:r>
      <w:r w:rsidR="00730C30">
        <w:rPr>
          <w:noProof/>
        </w:rPr>
        <w:t>4</w:t>
      </w:r>
      <w:r>
        <w:fldChar w:fldCharType="end"/>
      </w:r>
      <w:r>
        <w:t xml:space="preserve"> </w:t>
      </w:r>
      <w:r w:rsidRPr="00073226">
        <w:t>TSM</w:t>
      </w:r>
      <w:r>
        <w:t>S and GLVMS in the OFF position</w:t>
      </w:r>
      <w:bookmarkEnd w:id="43"/>
      <w:bookmarkEnd w:id="44"/>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77777777" w:rsidR="003A1802" w:rsidRPr="00F8103C" w:rsidRDefault="003A1802" w:rsidP="003A1802">
      <w:pPr>
        <w:pStyle w:val="Caption"/>
        <w:rPr>
          <w:color w:val="000000" w:themeColor="text1"/>
          <w:lang w:val="en-US"/>
        </w:rPr>
      </w:pPr>
      <w:bookmarkStart w:id="45" w:name="_Toc422327071"/>
      <w:bookmarkStart w:id="46" w:name="_Toc440411992"/>
      <w:r>
        <w:t xml:space="preserve">Figure </w:t>
      </w:r>
      <w:r>
        <w:fldChar w:fldCharType="begin"/>
      </w:r>
      <w:r>
        <w:instrText xml:space="preserve"> SEQ Figure \* ARABIC </w:instrText>
      </w:r>
      <w:r>
        <w:fldChar w:fldCharType="separate"/>
      </w:r>
      <w:r w:rsidR="00730C30">
        <w:rPr>
          <w:noProof/>
        </w:rPr>
        <w:t>5</w:t>
      </w:r>
      <w:r>
        <w:fldChar w:fldCharType="end"/>
      </w:r>
      <w:r>
        <w:t xml:space="preserve"> </w:t>
      </w:r>
      <w:r w:rsidRPr="00CE43EC">
        <w:t>TS</w:t>
      </w:r>
      <w:r>
        <w:t>MS and GLVMS in the ON position</w:t>
      </w:r>
      <w:bookmarkEnd w:id="45"/>
      <w:bookmarkEnd w:id="46"/>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6D9915AF" w:rsidR="003A1802" w:rsidRDefault="00C95CE5">
      <w:pPr>
        <w:pStyle w:val="Table"/>
        <w:rPr>
          <w:lang w:val="en-US"/>
        </w:rPr>
      </w:pPr>
      <w:bookmarkStart w:id="47"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47"/>
    </w:p>
    <w:p w14:paraId="2606E7A6" w14:textId="77777777" w:rsidR="003A1802" w:rsidRDefault="003A1802">
      <w:pPr>
        <w:suppressAutoHyphens w:val="0"/>
        <w:spacing w:after="0" w:line="240" w:lineRule="auto"/>
        <w:rPr>
          <w:lang w:val="en-US"/>
        </w:rPr>
        <w:sectPr w:rsidR="003A1802" w:rsidSect="00567DF0">
          <w:headerReference w:type="even" r:id="rId58"/>
          <w:headerReference w:type="default" r:id="rId59"/>
          <w:footerReference w:type="even" r:id="rId60"/>
          <w:footerReference w:type="default" r:id="rId61"/>
          <w:headerReference w:type="first" r:id="rId62"/>
          <w:footerReference w:type="first" r:id="rId63"/>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7C6D123D" w14:textId="77777777" w:rsidR="00C95CE5" w:rsidRDefault="00C95CE5">
      <w:pPr>
        <w:pStyle w:val="Heading3"/>
        <w:rPr>
          <w:lang w:val="en-US"/>
        </w:rPr>
      </w:pPr>
      <w:bookmarkStart w:id="48"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48"/>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96687" cy="3616037"/>
                    </a:xfrm>
                    <a:prstGeom prst="rect">
                      <a:avLst/>
                    </a:prstGeom>
                  </pic:spPr>
                </pic:pic>
              </a:graphicData>
            </a:graphic>
          </wp:inline>
        </w:drawing>
      </w:r>
    </w:p>
    <w:p w14:paraId="4BCE26B1" w14:textId="77777777" w:rsidR="003A1802" w:rsidRPr="00F8103C" w:rsidRDefault="003A1802" w:rsidP="003A1802">
      <w:pPr>
        <w:pStyle w:val="Caption"/>
        <w:rPr>
          <w:color w:val="000000" w:themeColor="text1"/>
          <w:lang w:val="en-US"/>
        </w:rPr>
      </w:pPr>
      <w:bookmarkStart w:id="49" w:name="_Toc422327072"/>
      <w:bookmarkStart w:id="50" w:name="_Toc440411993"/>
      <w:r>
        <w:t xml:space="preserve">Figure </w:t>
      </w:r>
      <w:r>
        <w:fldChar w:fldCharType="begin"/>
      </w:r>
      <w:r>
        <w:instrText xml:space="preserve"> SEQ Figure \* ARABIC </w:instrText>
      </w:r>
      <w:r>
        <w:fldChar w:fldCharType="separate"/>
      </w:r>
      <w:r w:rsidR="00730C30">
        <w:rPr>
          <w:noProof/>
        </w:rPr>
        <w:t>6</w:t>
      </w:r>
      <w:r>
        <w:fldChar w:fldCharType="end"/>
      </w:r>
      <w:r>
        <w:t xml:space="preserve"> Safety Circuit Layout</w:t>
      </w:r>
      <w:bookmarkEnd w:id="49"/>
      <w:bookmarkEnd w:id="50"/>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0E4CF487" w:rsidR="007B44C6" w:rsidRPr="00F8103C" w:rsidRDefault="007B44C6" w:rsidP="007B44C6">
      <w:pPr>
        <w:pStyle w:val="Caption"/>
        <w:rPr>
          <w:color w:val="000000" w:themeColor="text1"/>
          <w:lang w:val="en-US"/>
        </w:rPr>
      </w:pPr>
      <w:bookmarkStart w:id="51" w:name="_Toc422327073"/>
      <w:bookmarkStart w:id="52" w:name="_Toc440411994"/>
      <w:r>
        <w:t xml:space="preserve">Figure </w:t>
      </w:r>
      <w:r>
        <w:fldChar w:fldCharType="begin"/>
      </w:r>
      <w:r>
        <w:instrText xml:space="preserve"> SEQ Figure \* ARABIC </w:instrText>
      </w:r>
      <w:r>
        <w:fldChar w:fldCharType="separate"/>
      </w:r>
      <w:r w:rsidR="00730C30">
        <w:rPr>
          <w:noProof/>
        </w:rPr>
        <w:t>7</w:t>
      </w:r>
      <w:r>
        <w:fldChar w:fldCharType="end"/>
      </w:r>
      <w:r>
        <w:t xml:space="preserve"> AIR Controller</w:t>
      </w:r>
      <w:bookmarkEnd w:id="51"/>
      <w:bookmarkEnd w:id="52"/>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5408"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FA3026" w:rsidRDefault="00FA3026"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FA3026" w:rsidRDefault="00FA3026"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6192"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FA3026" w:rsidRDefault="00FA3026">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FA3026" w:rsidRDefault="00FA3026">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3120"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CE264" id="Oval 99" o:spid="_x0000_s1026" style="position:absolute;margin-left:103.35pt;margin-top:82.65pt;width:109.05pt;height:123.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1312"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1382" id="Oval 100" o:spid="_x0000_s1026" style="position:absolute;margin-left:228pt;margin-top:14.9pt;width:193.95pt;height:12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3623310"/>
                    </a:xfrm>
                    <a:prstGeom prst="rect">
                      <a:avLst/>
                    </a:prstGeom>
                  </pic:spPr>
                </pic:pic>
              </a:graphicData>
            </a:graphic>
          </wp:inline>
        </w:drawing>
      </w:r>
    </w:p>
    <w:p w14:paraId="152CB1BA" w14:textId="77777777" w:rsidR="007B44C6" w:rsidRPr="00F8103C" w:rsidRDefault="007B44C6" w:rsidP="007B44C6">
      <w:pPr>
        <w:pStyle w:val="Caption"/>
        <w:rPr>
          <w:color w:val="000000" w:themeColor="text1"/>
          <w:lang w:val="en-US"/>
        </w:rPr>
      </w:pPr>
      <w:bookmarkStart w:id="53" w:name="_Toc422327074"/>
      <w:bookmarkStart w:id="54" w:name="_Toc440411995"/>
      <w:r>
        <w:t xml:space="preserve">Figure </w:t>
      </w:r>
      <w:r>
        <w:fldChar w:fldCharType="begin"/>
      </w:r>
      <w:r>
        <w:instrText xml:space="preserve"> SEQ Figure \* ARABIC </w:instrText>
      </w:r>
      <w:r>
        <w:fldChar w:fldCharType="separate"/>
      </w:r>
      <w:r w:rsidR="00730C30">
        <w:rPr>
          <w:noProof/>
        </w:rPr>
        <w:t>8</w:t>
      </w:r>
      <w:r>
        <w:fldChar w:fldCharType="end"/>
      </w:r>
      <w:r>
        <w:rPr>
          <w:noProof/>
        </w:rPr>
        <w:t xml:space="preserve"> Pre-Charge/Discharge Circuit</w:t>
      </w:r>
      <w:bookmarkEnd w:id="53"/>
      <w:bookmarkEnd w:id="54"/>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77777777" w:rsidR="00C95CE5" w:rsidRDefault="00C95CE5">
      <w:pPr>
        <w:pStyle w:val="Table"/>
      </w:pPr>
      <w:bookmarkStart w:id="55" w:name="_Toc440412056"/>
      <w:r>
        <w:t xml:space="preserve">Table </w:t>
      </w:r>
      <w:r w:rsidR="00AD5018">
        <w:fldChar w:fldCharType="begin"/>
      </w:r>
      <w:r w:rsidR="00AD5018">
        <w:instrText xml:space="preserve"> STYLEREF 1 \s </w:instrText>
      </w:r>
      <w:r w:rsidR="00AD5018">
        <w:fldChar w:fldCharType="separate"/>
      </w:r>
      <w:r w:rsidR="00730C30">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2</w:t>
      </w:r>
      <w:r w:rsidR="00AD5018">
        <w:fldChar w:fldCharType="end"/>
      </w:r>
      <w:r>
        <w:t xml:space="preserve"> Wiring – </w:t>
      </w:r>
      <w:r w:rsidR="00265567">
        <w:t>Shutdown</w:t>
      </w:r>
      <w:r>
        <w:t xml:space="preserve"> circuit</w:t>
      </w:r>
      <w:bookmarkEnd w:id="55"/>
    </w:p>
    <w:p w14:paraId="3E882B0D" w14:textId="77777777" w:rsidR="00C95CE5" w:rsidRDefault="00C95CE5">
      <w:pPr>
        <w:pStyle w:val="Heading3"/>
        <w:rPr>
          <w:lang w:val="en-US"/>
        </w:rPr>
      </w:pPr>
      <w:bookmarkStart w:id="56"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6"/>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6480" cy="4236085"/>
                    </a:xfrm>
                    <a:prstGeom prst="rect">
                      <a:avLst/>
                    </a:prstGeom>
                  </pic:spPr>
                </pic:pic>
              </a:graphicData>
            </a:graphic>
          </wp:inline>
        </w:drawing>
      </w:r>
    </w:p>
    <w:p w14:paraId="1B08C2CC" w14:textId="77777777" w:rsidR="007B44C6" w:rsidRPr="00F8103C" w:rsidRDefault="007B44C6" w:rsidP="007B44C6">
      <w:pPr>
        <w:pStyle w:val="Caption"/>
        <w:rPr>
          <w:color w:val="000000" w:themeColor="text1"/>
          <w:lang w:val="en-US"/>
        </w:rPr>
      </w:pPr>
      <w:bookmarkStart w:id="57" w:name="_Toc422327075"/>
      <w:bookmarkStart w:id="58" w:name="_Toc440411996"/>
      <w:r>
        <w:t xml:space="preserve">Figure </w:t>
      </w:r>
      <w:r>
        <w:fldChar w:fldCharType="begin"/>
      </w:r>
      <w:r>
        <w:instrText xml:space="preserve"> SEQ Figure \* ARABIC </w:instrText>
      </w:r>
      <w:r>
        <w:fldChar w:fldCharType="separate"/>
      </w:r>
      <w:r w:rsidR="00730C30">
        <w:rPr>
          <w:noProof/>
        </w:rPr>
        <w:t>9</w:t>
      </w:r>
      <w:r>
        <w:fldChar w:fldCharType="end"/>
      </w:r>
      <w:r>
        <w:t xml:space="preserve"> E-Stop Placement</w:t>
      </w:r>
      <w:bookmarkEnd w:id="57"/>
      <w:bookmarkEnd w:id="58"/>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77777777" w:rsidR="007B44C6" w:rsidRPr="00F8103C" w:rsidRDefault="007B44C6" w:rsidP="007B44C6">
      <w:pPr>
        <w:pStyle w:val="Caption"/>
        <w:rPr>
          <w:color w:val="000000" w:themeColor="text1"/>
          <w:lang w:val="en-US"/>
        </w:rPr>
      </w:pPr>
      <w:bookmarkStart w:id="59" w:name="_Toc422327076"/>
      <w:bookmarkStart w:id="60" w:name="_Toc440411997"/>
      <w:r>
        <w:t xml:space="preserve">Figure </w:t>
      </w:r>
      <w:r>
        <w:fldChar w:fldCharType="begin"/>
      </w:r>
      <w:r>
        <w:instrText xml:space="preserve"> SEQ Figure \* ARABIC </w:instrText>
      </w:r>
      <w:r>
        <w:fldChar w:fldCharType="separate"/>
      </w:r>
      <w:r w:rsidR="00730C30">
        <w:rPr>
          <w:noProof/>
        </w:rPr>
        <w:t>10</w:t>
      </w:r>
      <w:r>
        <w:fldChar w:fldCharType="end"/>
      </w:r>
      <w:r>
        <w:t xml:space="preserve"> E-Stop Placement</w:t>
      </w:r>
      <w:bookmarkEnd w:id="59"/>
      <w:bookmarkEnd w:id="60"/>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77777777" w:rsidR="007B44C6" w:rsidRPr="00F8103C" w:rsidRDefault="007B44C6" w:rsidP="007B44C6">
      <w:pPr>
        <w:pStyle w:val="Caption"/>
        <w:rPr>
          <w:color w:val="000000" w:themeColor="text1"/>
          <w:lang w:val="en-US"/>
        </w:rPr>
      </w:pPr>
      <w:bookmarkStart w:id="61" w:name="_Toc422327077"/>
      <w:bookmarkStart w:id="62" w:name="_Toc440411998"/>
      <w:r>
        <w:t xml:space="preserve">Figure </w:t>
      </w:r>
      <w:r>
        <w:fldChar w:fldCharType="begin"/>
      </w:r>
      <w:r>
        <w:instrText xml:space="preserve"> SEQ Figure \* ARABIC </w:instrText>
      </w:r>
      <w:r>
        <w:fldChar w:fldCharType="separate"/>
      </w:r>
      <w:r w:rsidR="00730C30">
        <w:rPr>
          <w:noProof/>
        </w:rPr>
        <w:t>11</w:t>
      </w:r>
      <w:r>
        <w:fldChar w:fldCharType="end"/>
      </w:r>
      <w:r>
        <w:t xml:space="preserve"> Inertia Switch Placement</w:t>
      </w:r>
      <w:bookmarkEnd w:id="61"/>
      <w:bookmarkEnd w:id="62"/>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1EDCAF08" w:rsidR="007B44C6" w:rsidRPr="00F8103C" w:rsidRDefault="007B44C6" w:rsidP="007B44C6">
      <w:pPr>
        <w:pStyle w:val="Caption"/>
        <w:rPr>
          <w:color w:val="000000" w:themeColor="text1"/>
          <w:lang w:val="en-US"/>
        </w:rPr>
      </w:pPr>
      <w:bookmarkStart w:id="63" w:name="_Toc422327078"/>
      <w:bookmarkStart w:id="64" w:name="_Toc440411999"/>
      <w:r>
        <w:t xml:space="preserve">Figure </w:t>
      </w:r>
      <w:r>
        <w:fldChar w:fldCharType="begin"/>
      </w:r>
      <w:r>
        <w:instrText xml:space="preserve"> SEQ Figure \* ARABIC </w:instrText>
      </w:r>
      <w:r>
        <w:fldChar w:fldCharType="separate"/>
      </w:r>
      <w:r w:rsidR="00730C30">
        <w:rPr>
          <w:noProof/>
        </w:rPr>
        <w:t>12</w:t>
      </w:r>
      <w:r>
        <w:fldChar w:fldCharType="end"/>
      </w:r>
      <w:r>
        <w:t xml:space="preserve"> Crash Sensor Placement</w:t>
      </w:r>
      <w:bookmarkEnd w:id="63"/>
      <w:bookmarkEnd w:id="64"/>
    </w:p>
    <w:p w14:paraId="0A41E3E9" w14:textId="77777777" w:rsidR="007B44C6" w:rsidRDefault="007B44C6">
      <w:pPr>
        <w:rPr>
          <w:lang w:val="en-US"/>
        </w:rPr>
      </w:pPr>
    </w:p>
    <w:p w14:paraId="58423BAC" w14:textId="77777777" w:rsidR="00C95CE5" w:rsidRDefault="00C95CE5">
      <w:pPr>
        <w:pStyle w:val="Heading2"/>
        <w:rPr>
          <w:lang w:val="en-US"/>
        </w:rPr>
      </w:pPr>
      <w:bookmarkStart w:id="65" w:name="_Ref439183317"/>
      <w:bookmarkStart w:id="66" w:name="_Toc440411838"/>
      <w:r>
        <w:rPr>
          <w:lang w:val="en-US"/>
        </w:rPr>
        <w:t>IMD</w:t>
      </w:r>
      <w:bookmarkEnd w:id="65"/>
      <w:bookmarkEnd w:id="66"/>
    </w:p>
    <w:p w14:paraId="7FF8190F" w14:textId="77777777" w:rsidR="00C95CE5" w:rsidRDefault="00C95CE5">
      <w:pPr>
        <w:pStyle w:val="Heading3"/>
        <w:rPr>
          <w:lang w:val="en-US"/>
        </w:rPr>
      </w:pPr>
      <w:bookmarkStart w:id="67"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7"/>
    </w:p>
    <w:p w14:paraId="178ECFA1" w14:textId="4DA83948"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730C30">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77777777" w:rsidR="007B44C6" w:rsidRPr="00F8103C" w:rsidRDefault="007B44C6" w:rsidP="007B44C6">
      <w:pPr>
        <w:pStyle w:val="Caption"/>
        <w:rPr>
          <w:color w:val="000000" w:themeColor="text1"/>
          <w:lang w:val="en-US"/>
        </w:rPr>
      </w:pPr>
      <w:bookmarkStart w:id="68" w:name="_Toc422327079"/>
      <w:bookmarkStart w:id="69" w:name="_Toc440412000"/>
      <w:r>
        <w:t xml:space="preserve">Figure </w:t>
      </w:r>
      <w:r>
        <w:fldChar w:fldCharType="begin"/>
      </w:r>
      <w:r>
        <w:instrText xml:space="preserve"> SEQ Figure \* ARABIC </w:instrText>
      </w:r>
      <w:r>
        <w:fldChar w:fldCharType="separate"/>
      </w:r>
      <w:r w:rsidR="00730C30">
        <w:rPr>
          <w:noProof/>
        </w:rPr>
        <w:t>13</w:t>
      </w:r>
      <w:r>
        <w:fldChar w:fldCharType="end"/>
      </w:r>
      <w:r>
        <w:t xml:space="preserve"> BMS &amp; IMD Indicator Lights</w:t>
      </w:r>
      <w:bookmarkEnd w:id="68"/>
      <w:bookmarkEnd w:id="69"/>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77777777" w:rsidR="00C95CE5" w:rsidRPr="00C14655" w:rsidRDefault="00C14655" w:rsidP="00135B7A">
            <w:pPr>
              <w:pStyle w:val="TableContents"/>
              <w:keepNext/>
              <w:rPr>
                <w:rFonts w:eastAsia="Arial"/>
                <w:sz w:val="24"/>
                <w:szCs w:val="24"/>
                <w:lang w:val="en-US"/>
              </w:rPr>
            </w:pPr>
            <w:r>
              <w:rPr>
                <w:lang w:val="en-US"/>
              </w:rPr>
              <w:t>3</w:t>
            </w:r>
            <w:r w:rsidR="00C95CE5" w:rsidRPr="00C14655">
              <w:rPr>
                <w:lang w:val="en-US"/>
              </w:rPr>
              <w:t>00</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77777777" w:rsidR="00C95CE5" w:rsidRPr="00B075B4" w:rsidRDefault="00C95CE5">
      <w:pPr>
        <w:pStyle w:val="Table"/>
        <w:rPr>
          <w:lang w:val="en-US"/>
        </w:rPr>
      </w:pPr>
      <w:bookmarkStart w:id="70"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3</w:t>
      </w:r>
      <w:r w:rsidR="00AD5018">
        <w:rPr>
          <w:lang w:val="en-US"/>
        </w:rPr>
        <w:fldChar w:fldCharType="end"/>
      </w:r>
      <w:r w:rsidRPr="00B075B4">
        <w:rPr>
          <w:lang w:val="en-US"/>
        </w:rPr>
        <w:t xml:space="preserve"> Parameters of the IMD</w:t>
      </w:r>
      <w:bookmarkEnd w:id="70"/>
    </w:p>
    <w:p w14:paraId="22A8EC03" w14:textId="77777777" w:rsidR="00C95CE5" w:rsidRDefault="00C95CE5">
      <w:pPr>
        <w:pStyle w:val="Heading3"/>
        <w:rPr>
          <w:lang w:val="en-US"/>
        </w:rPr>
      </w:pPr>
      <w:bookmarkStart w:id="71" w:name="_Ref439180515"/>
      <w:bookmarkStart w:id="72" w:name="_Ref439180523"/>
      <w:bookmarkStart w:id="73" w:name="_Ref439180529"/>
      <w:bookmarkStart w:id="74" w:name="_Toc440411840"/>
      <w:r>
        <w:rPr>
          <w:lang w:val="en-US"/>
        </w:rPr>
        <w:t>Wiring/cables/connectors/</w:t>
      </w:r>
      <w:bookmarkEnd w:id="71"/>
      <w:bookmarkEnd w:id="72"/>
      <w:bookmarkEnd w:id="73"/>
      <w:bookmarkEnd w:id="74"/>
    </w:p>
    <w:p w14:paraId="5F9FCF56" w14:textId="0AEF19D9"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730C30">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730C30">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77777777" w:rsidR="002F4F86" w:rsidRPr="00F8103C" w:rsidRDefault="002F4F86" w:rsidP="002F4F86">
      <w:pPr>
        <w:pStyle w:val="Caption"/>
        <w:rPr>
          <w:color w:val="000000" w:themeColor="text1"/>
          <w:lang w:val="en-US"/>
        </w:rPr>
      </w:pPr>
      <w:bookmarkStart w:id="75" w:name="_Toc422327080"/>
      <w:bookmarkStart w:id="76" w:name="_Toc440412001"/>
      <w:r>
        <w:t xml:space="preserve">Figure </w:t>
      </w:r>
      <w:r>
        <w:fldChar w:fldCharType="begin"/>
      </w:r>
      <w:r>
        <w:instrText xml:space="preserve"> SEQ Figure \* ARABIC </w:instrText>
      </w:r>
      <w:r>
        <w:fldChar w:fldCharType="separate"/>
      </w:r>
      <w:r w:rsidR="00730C30">
        <w:rPr>
          <w:noProof/>
        </w:rPr>
        <w:t>14</w:t>
      </w:r>
      <w:r>
        <w:fldChar w:fldCharType="end"/>
      </w:r>
      <w:r>
        <w:t xml:space="preserve"> IMD Wiring Diagram</w:t>
      </w:r>
      <w:bookmarkEnd w:id="75"/>
      <w:bookmarkEnd w:id="76"/>
    </w:p>
    <w:p w14:paraId="68CB8866" w14:textId="77777777" w:rsidR="00C95CE5" w:rsidRDefault="00C95CE5">
      <w:pPr>
        <w:pStyle w:val="Heading3"/>
        <w:rPr>
          <w:lang w:val="en-US"/>
        </w:rPr>
      </w:pPr>
      <w:bookmarkStart w:id="77"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7"/>
    </w:p>
    <w:p w14:paraId="229F2AEA" w14:textId="77777777" w:rsidR="002F4F86" w:rsidRDefault="002F4F86" w:rsidP="002F4F86">
      <w:pPr>
        <w:keepNext/>
      </w:pPr>
      <w:commentRangeStart w:id="78"/>
      <w:r>
        <w:rPr>
          <w:noProof/>
          <w:color w:val="000000" w:themeColor="text1"/>
          <w:lang w:val="en-US" w:eastAsia="en-US"/>
        </w:rPr>
        <w:drawing>
          <wp:inline distT="0" distB="0" distL="0" distR="0" wp14:anchorId="199FB3D1" wp14:editId="1EC21578">
            <wp:extent cx="6118860" cy="4274820"/>
            <wp:effectExtent l="0" t="0" r="0" b="0"/>
            <wp:docPr id="55" name="Picture 5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8860" cy="4274820"/>
                    </a:xfrm>
                    <a:prstGeom prst="rect">
                      <a:avLst/>
                    </a:prstGeom>
                    <a:noFill/>
                    <a:ln>
                      <a:noFill/>
                    </a:ln>
                  </pic:spPr>
                </pic:pic>
              </a:graphicData>
            </a:graphic>
          </wp:inline>
        </w:drawing>
      </w:r>
      <w:commentRangeEnd w:id="78"/>
      <w:r>
        <w:rPr>
          <w:rStyle w:val="CommentReference"/>
        </w:rPr>
        <w:commentReference w:id="78"/>
      </w:r>
    </w:p>
    <w:p w14:paraId="4F3E0702" w14:textId="77777777" w:rsidR="002F4F86" w:rsidRPr="00F8103C" w:rsidRDefault="002F4F86" w:rsidP="002F4F86">
      <w:pPr>
        <w:pStyle w:val="Caption"/>
        <w:rPr>
          <w:color w:val="000000" w:themeColor="text1"/>
          <w:lang w:val="en-US"/>
        </w:rPr>
      </w:pPr>
      <w:bookmarkStart w:id="79" w:name="_Toc422327081"/>
      <w:bookmarkStart w:id="80" w:name="_Toc440412002"/>
      <w:r>
        <w:t xml:space="preserve">Figure </w:t>
      </w:r>
      <w:r>
        <w:fldChar w:fldCharType="begin"/>
      </w:r>
      <w:r>
        <w:instrText xml:space="preserve"> SEQ Figure \* ARABIC </w:instrText>
      </w:r>
      <w:r>
        <w:fldChar w:fldCharType="separate"/>
      </w:r>
      <w:r w:rsidR="00730C30">
        <w:rPr>
          <w:noProof/>
        </w:rPr>
        <w:t>15</w:t>
      </w:r>
      <w:r>
        <w:fldChar w:fldCharType="end"/>
      </w:r>
      <w:r>
        <w:t xml:space="preserve"> IMD Placement in Accumulator</w:t>
      </w:r>
      <w:bookmarkEnd w:id="79"/>
      <w:bookmarkEnd w:id="80"/>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81" w:name="_Ref439175064"/>
      <w:bookmarkStart w:id="82" w:name="_Ref439175070"/>
      <w:bookmarkStart w:id="83" w:name="_Toc440411842"/>
      <w:r>
        <w:rPr>
          <w:lang w:val="en-US"/>
        </w:rPr>
        <w:t>Inertia Switch</w:t>
      </w:r>
      <w:bookmarkEnd w:id="81"/>
      <w:bookmarkEnd w:id="82"/>
      <w:bookmarkEnd w:id="83"/>
    </w:p>
    <w:p w14:paraId="25DA97D4" w14:textId="77777777" w:rsidR="00F948EA" w:rsidRDefault="00F948EA" w:rsidP="00F948EA">
      <w:pPr>
        <w:pStyle w:val="Heading3"/>
        <w:rPr>
          <w:lang w:val="en-US"/>
        </w:rPr>
      </w:pPr>
      <w:bookmarkStart w:id="84" w:name="_Ref439178523"/>
      <w:bookmarkStart w:id="85"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84"/>
      <w:bookmarkEnd w:id="85"/>
    </w:p>
    <w:p w14:paraId="42BE6F36" w14:textId="77777777" w:rsidR="00730C30" w:rsidRDefault="009A0C46">
      <w:pPr>
        <w:suppressAutoHyphens w:val="0"/>
        <w:spacing w:after="0" w:line="240" w:lineRule="auto"/>
        <w:rPr>
          <w:rFonts w:eastAsia="Times New Roman" w:cs="Times New Roman"/>
          <w:b/>
          <w:bCs/>
          <w:lang w:val="en-US"/>
        </w:rPr>
      </w:pPr>
      <w:r>
        <w:rPr>
          <w:color w:val="000000" w:themeColor="text1"/>
          <w:lang w:val="en-US"/>
        </w:rPr>
        <w:fldChar w:fldCharType="begin"/>
      </w:r>
      <w:r>
        <w:rPr>
          <w:color w:val="000000" w:themeColor="text1"/>
          <w:lang w:val="en-US"/>
        </w:rPr>
        <w:instrText xml:space="preserve"> REF _Ref439174993 \h </w:instrText>
      </w:r>
      <w:r>
        <w:rPr>
          <w:color w:val="000000" w:themeColor="text1"/>
          <w:lang w:val="en-US"/>
        </w:rPr>
      </w:r>
      <w:r>
        <w:rPr>
          <w:color w:val="000000" w:themeColor="text1"/>
          <w:lang w:val="en-US"/>
        </w:rPr>
        <w:fldChar w:fldCharType="separate"/>
      </w:r>
      <w:r w:rsidR="00730C30">
        <w:rPr>
          <w:lang w:val="en-US"/>
        </w:rPr>
        <w:br w:type="page"/>
      </w:r>
    </w:p>
    <w:p w14:paraId="1EBD4DAD" w14:textId="77777777" w:rsidR="00730C30" w:rsidRDefault="00730C30" w:rsidP="00B578E1">
      <w:pPr>
        <w:pStyle w:val="Heading3"/>
        <w:rPr>
          <w:lang w:val="en-US"/>
        </w:rPr>
      </w:pPr>
      <w:r>
        <w:rPr>
          <w:lang w:val="en-US"/>
        </w:rPr>
        <w:lastRenderedPageBreak/>
        <w:t>Crash Sensor</w:t>
      </w:r>
    </w:p>
    <w:p w14:paraId="59498264" w14:textId="57CBEF09" w:rsidR="00F948EA" w:rsidRPr="00491F54" w:rsidRDefault="00730C30" w:rsidP="00491F54">
      <w:pPr>
        <w:suppressAutoHyphens w:val="0"/>
        <w:spacing w:after="0" w:line="240" w:lineRule="auto"/>
        <w:ind w:firstLine="708"/>
        <w:rPr>
          <w:rFonts w:eastAsia="Times New Roman" w:cs="Times New Roman"/>
          <w:b/>
          <w:bCs/>
          <w:lang w:val="en-US"/>
        </w:rPr>
      </w:pPr>
      <w:r>
        <w:rPr>
          <w:lang w:val="en-US"/>
        </w:rPr>
        <w:t>Sensata resettable inertial switch</w:t>
      </w:r>
      <w:r w:rsidR="009A0C46">
        <w:rPr>
          <w:color w:val="000000" w:themeColor="text1"/>
          <w:lang w:val="en-US"/>
        </w:rPr>
        <w:fldChar w:fldCharType="end"/>
      </w:r>
      <w:r w:rsidR="002F4F86" w:rsidRPr="00F8103C">
        <w:rPr>
          <w:color w:val="000000" w:themeColor="text1"/>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 The crash sensor is removable </w:t>
      </w:r>
      <w:r w:rsidR="00D97D66">
        <w:rPr>
          <w:color w:val="000000" w:themeColor="text1"/>
          <w:lang w:val="en-US"/>
        </w:rPr>
        <w:t>from</w:t>
      </w:r>
      <w:r w:rsidR="002F4F86" w:rsidRPr="00F8103C">
        <w:rPr>
          <w:color w:val="000000" w:themeColor="text1"/>
          <w:lang w:val="en-US"/>
        </w:rPr>
        <w:t xml:space="preserve"> the dashboard with two screws and an electrical connector to</w:t>
      </w:r>
      <w:r w:rsidR="00D97D66">
        <w:rPr>
          <w:color w:val="000000" w:themeColor="text1"/>
          <w:lang w:val="en-US"/>
        </w:rPr>
        <w:t xml:space="preserve"> allow for testing</w:t>
      </w:r>
      <w:r w:rsidR="002F4F86" w:rsidRPr="00F8103C">
        <w:rPr>
          <w:color w:val="000000" w:themeColor="text1"/>
          <w:lang w:val="en-US"/>
        </w:rPr>
        <w:t xml:space="preserve"> the device at competition.</w:t>
      </w:r>
      <w:r w:rsidR="007529CF">
        <w:rPr>
          <w:color w:val="000000" w:themeColor="text1"/>
          <w:lang w:val="en-US"/>
        </w:rPr>
        <w:t xml:space="preserv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0FB5141F" w:rsidR="00C63753" w:rsidRDefault="00E71AE0" w:rsidP="00491016">
            <w:pPr>
              <w:pStyle w:val="TableContents"/>
              <w:keepNext/>
            </w:pPr>
            <w:r>
              <w:fldChar w:fldCharType="begin"/>
            </w:r>
            <w:r>
              <w:instrText xml:space="preserve"> REF _Ref439181843 \h </w:instrText>
            </w:r>
            <w:r>
              <w:fldChar w:fldCharType="separate"/>
            </w:r>
            <w:r w:rsidR="00730C30">
              <w:rPr>
                <w:lang w:val="en-US"/>
              </w:rPr>
              <w:t>Sensata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77777777" w:rsidR="00F948EA" w:rsidRPr="00F948EA" w:rsidRDefault="00F948EA" w:rsidP="00F948EA">
      <w:pPr>
        <w:pStyle w:val="Table"/>
        <w:rPr>
          <w:lang w:val="en-US"/>
        </w:rPr>
      </w:pPr>
      <w:bookmarkStart w:id="86"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4</w:t>
      </w:r>
      <w:r w:rsidR="00AD5018">
        <w:rPr>
          <w:lang w:val="en-US"/>
        </w:rPr>
        <w:fldChar w:fldCharType="end"/>
      </w:r>
      <w:r w:rsidRPr="00F948EA">
        <w:rPr>
          <w:lang w:val="en-US"/>
        </w:rPr>
        <w:t xml:space="preserve"> Parameters of the Inertia Switch</w:t>
      </w:r>
      <w:bookmarkEnd w:id="86"/>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87" w:name="_Ref439180616"/>
      <w:bookmarkStart w:id="88" w:name="_Ref439180617"/>
      <w:bookmarkStart w:id="89" w:name="_Ref439180622"/>
      <w:bookmarkStart w:id="90" w:name="_Toc440411845"/>
      <w:r>
        <w:rPr>
          <w:lang w:val="en-US"/>
        </w:rPr>
        <w:t>Wiring/cables/connectors/</w:t>
      </w:r>
      <w:bookmarkEnd w:id="87"/>
      <w:bookmarkEnd w:id="88"/>
      <w:bookmarkEnd w:id="89"/>
      <w:bookmarkEnd w:id="90"/>
    </w:p>
    <w:p w14:paraId="2CBBCAF7" w14:textId="6EED15CF"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730C30">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91" w:name="_Toc44041184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1"/>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77777777" w:rsidR="007529CF" w:rsidRPr="00F8103C" w:rsidRDefault="007529CF" w:rsidP="007529CF">
      <w:pPr>
        <w:pStyle w:val="Caption"/>
        <w:rPr>
          <w:color w:val="000000" w:themeColor="text1"/>
          <w:lang w:val="en-US"/>
        </w:rPr>
      </w:pPr>
      <w:bookmarkStart w:id="92" w:name="_Toc422327082"/>
      <w:bookmarkStart w:id="93" w:name="_Toc440412003"/>
      <w:r>
        <w:t xml:space="preserve">Figure </w:t>
      </w:r>
      <w:r>
        <w:fldChar w:fldCharType="begin"/>
      </w:r>
      <w:r>
        <w:instrText xml:space="preserve"> SEQ Figure \* ARABIC </w:instrText>
      </w:r>
      <w:r>
        <w:fldChar w:fldCharType="separate"/>
      </w:r>
      <w:r w:rsidR="00730C30">
        <w:rPr>
          <w:noProof/>
        </w:rPr>
        <w:t>16</w:t>
      </w:r>
      <w:r>
        <w:fldChar w:fldCharType="end"/>
      </w:r>
      <w:r>
        <w:t xml:space="preserve"> Inertia Switch Placement in Car</w:t>
      </w:r>
      <w:bookmarkEnd w:id="92"/>
      <w:bookmarkEnd w:id="93"/>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94" w:name="_Toc440411847"/>
      <w:r w:rsidRPr="00265567">
        <w:rPr>
          <w:lang w:val="en-US"/>
        </w:rPr>
        <w:t>Brake Plausibility Device</w:t>
      </w:r>
      <w:bookmarkEnd w:id="94"/>
    </w:p>
    <w:p w14:paraId="76CE7A2B" w14:textId="77777777" w:rsidR="00265567" w:rsidRDefault="00265567" w:rsidP="00570049">
      <w:pPr>
        <w:pStyle w:val="Heading3"/>
        <w:rPr>
          <w:lang w:val="en-US"/>
        </w:rPr>
      </w:pPr>
      <w:bookmarkStart w:id="95" w:name="_Toc440411848"/>
      <w:r>
        <w:rPr>
          <w:lang w:val="en-US"/>
        </w:rPr>
        <w:t>Description/additional</w:t>
      </w:r>
      <w:r>
        <w:rPr>
          <w:rFonts w:eastAsia="Arial" w:cs="Arial"/>
          <w:lang w:val="en-US"/>
        </w:rPr>
        <w:t xml:space="preserve"> </w:t>
      </w:r>
      <w:r>
        <w:rPr>
          <w:lang w:val="en-US"/>
        </w:rPr>
        <w:t>circuitry</w:t>
      </w:r>
      <w:bookmarkEnd w:id="95"/>
    </w:p>
    <w:p w14:paraId="5C8D2B5F" w14:textId="3FD3D673"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730C30">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74372B62"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730C30">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77777777" w:rsidR="00265567" w:rsidRDefault="00265567" w:rsidP="00265567">
      <w:pPr>
        <w:pStyle w:val="Table"/>
      </w:pPr>
      <w:bookmarkStart w:id="96" w:name="_Toc440412059"/>
      <w:r>
        <w:t xml:space="preserve">Table </w:t>
      </w:r>
      <w:r>
        <w:fldChar w:fldCharType="begin"/>
      </w:r>
      <w:r>
        <w:instrText xml:space="preserve"> STYLEREF 1 \s </w:instrText>
      </w:r>
      <w:r>
        <w:fldChar w:fldCharType="separate"/>
      </w:r>
      <w:r w:rsidR="00730C30">
        <w:rPr>
          <w:noProof/>
        </w:rPr>
        <w:t>2</w:t>
      </w:r>
      <w:r>
        <w:fldChar w:fldCharType="end"/>
      </w:r>
      <w:r>
        <w:t>.</w:t>
      </w:r>
      <w:r>
        <w:fldChar w:fldCharType="begin"/>
      </w:r>
      <w:r>
        <w:instrText xml:space="preserve"> SEQ Table \* ARABIC \s 1 </w:instrText>
      </w:r>
      <w:r>
        <w:fldChar w:fldCharType="separate"/>
      </w:r>
      <w:r w:rsidR="00730C30">
        <w:rPr>
          <w:noProof/>
        </w:rPr>
        <w:t>5</w:t>
      </w:r>
      <w:r>
        <w:fldChar w:fldCharType="end"/>
      </w:r>
      <w:r>
        <w:t xml:space="preserve"> Torque encoder data</w:t>
      </w:r>
      <w:bookmarkEnd w:id="96"/>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97" w:name="_Toc440411849"/>
      <w:r>
        <w:rPr>
          <w:lang w:val="en-US"/>
        </w:rPr>
        <w:t>Wiring</w:t>
      </w:r>
      <w:bookmarkEnd w:id="97"/>
    </w:p>
    <w:p w14:paraId="5BB94854" w14:textId="44055B68"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 </w:t>
      </w:r>
    </w:p>
    <w:p w14:paraId="049B689D" w14:textId="77777777" w:rsidR="00265567" w:rsidRDefault="00265567" w:rsidP="00570049">
      <w:pPr>
        <w:pStyle w:val="Heading3"/>
        <w:rPr>
          <w:lang w:val="en-US"/>
        </w:rPr>
      </w:pPr>
      <w:bookmarkStart w:id="98"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98"/>
    </w:p>
    <w:p w14:paraId="21AFAE41" w14:textId="77777777"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703D77AC" w14:textId="57859BB7" w:rsidR="005D4C0A" w:rsidRDefault="00FA3026" w:rsidP="00FA3026">
      <w:pPr>
        <w:pStyle w:val="Caption"/>
      </w:pPr>
      <w:bookmarkStart w:id="99" w:name="_Toc440412004"/>
      <w:r>
        <w:t xml:space="preserve">Figure </w:t>
      </w:r>
      <w:r>
        <w:fldChar w:fldCharType="begin"/>
      </w:r>
      <w:r>
        <w:instrText xml:space="preserve"> SEQ Figure \* ARABIC </w:instrText>
      </w:r>
      <w:r>
        <w:fldChar w:fldCharType="separate"/>
      </w:r>
      <w:r w:rsidR="00730C30">
        <w:rPr>
          <w:noProof/>
        </w:rPr>
        <w:t>17</w:t>
      </w:r>
      <w:r>
        <w:fldChar w:fldCharType="end"/>
      </w:r>
      <w:r>
        <w:t xml:space="preserve">. </w:t>
      </w:r>
      <w:r w:rsidRPr="008A5B03">
        <w:t>Brake Plausibility Schematic</w:t>
      </w:r>
      <w:bookmarkEnd w:id="99"/>
    </w:p>
    <w:p w14:paraId="508417A1" w14:textId="77777777" w:rsidR="00FA3026" w:rsidRDefault="00FA3026" w:rsidP="005D4C0A">
      <w:pPr>
        <w:keepNext/>
      </w:pPr>
    </w:p>
    <w:p w14:paraId="6BE3A399" w14:textId="77777777" w:rsidR="005D4C0A" w:rsidRDefault="005D4C0A" w:rsidP="005D4C0A">
      <w:pPr>
        <w:keepNext/>
      </w:pPr>
      <w:commentRangeStart w:id="100"/>
      <w:r>
        <w:rPr>
          <w:noProof/>
          <w:lang w:val="en-US" w:eastAsia="en-US"/>
        </w:rPr>
        <w:drawing>
          <wp:inline distT="0" distB="0" distL="0" distR="0" wp14:anchorId="42B43FB2" wp14:editId="17FC7139">
            <wp:extent cx="4671060" cy="4312920"/>
            <wp:effectExtent l="0" t="0" r="0" b="0"/>
            <wp:docPr id="53" name="Picture 5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1060" cy="4312920"/>
                    </a:xfrm>
                    <a:prstGeom prst="rect">
                      <a:avLst/>
                    </a:prstGeom>
                    <a:noFill/>
                    <a:ln>
                      <a:noFill/>
                    </a:ln>
                  </pic:spPr>
                </pic:pic>
              </a:graphicData>
            </a:graphic>
          </wp:inline>
        </w:drawing>
      </w:r>
      <w:commentRangeEnd w:id="100"/>
      <w:r w:rsidR="00BA0C7E">
        <w:rPr>
          <w:rStyle w:val="CommentReference"/>
        </w:rPr>
        <w:commentReference w:id="100"/>
      </w:r>
    </w:p>
    <w:p w14:paraId="485C1CA7" w14:textId="4B56C240" w:rsidR="008A47C2" w:rsidRPr="005D4C0A" w:rsidRDefault="005D4C0A" w:rsidP="005D4C0A">
      <w:pPr>
        <w:pStyle w:val="Caption"/>
        <w:rPr>
          <w:color w:val="000000" w:themeColor="text1"/>
          <w:lang w:val="en-US"/>
        </w:rPr>
      </w:pPr>
      <w:bookmarkStart w:id="101" w:name="_Toc422327084"/>
      <w:bookmarkStart w:id="102" w:name="_Toc440412005"/>
      <w:r>
        <w:t xml:space="preserve">Figure </w:t>
      </w:r>
      <w:r>
        <w:fldChar w:fldCharType="begin"/>
      </w:r>
      <w:r>
        <w:instrText xml:space="preserve"> SEQ Figure \* ARABIC </w:instrText>
      </w:r>
      <w:r>
        <w:fldChar w:fldCharType="separate"/>
      </w:r>
      <w:r w:rsidR="00730C30">
        <w:rPr>
          <w:noProof/>
        </w:rPr>
        <w:t>18</w:t>
      </w:r>
      <w:r>
        <w:fldChar w:fldCharType="end"/>
      </w:r>
      <w:r>
        <w:t xml:space="preserve"> Brake Plausibility/ECU Location</w:t>
      </w:r>
      <w:bookmarkEnd w:id="101"/>
      <w:bookmarkEnd w:id="102"/>
    </w:p>
    <w:p w14:paraId="10C403BE" w14:textId="77777777" w:rsidR="008A47C2" w:rsidRDefault="008A47C2" w:rsidP="008A47C2">
      <w:pPr>
        <w:pStyle w:val="Heading2"/>
        <w:rPr>
          <w:lang w:val="en-US"/>
        </w:rPr>
      </w:pPr>
      <w:bookmarkStart w:id="103"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103"/>
    </w:p>
    <w:p w14:paraId="4AD05807" w14:textId="77777777" w:rsidR="008A47C2" w:rsidRDefault="008A47C2" w:rsidP="008A47C2">
      <w:pPr>
        <w:pStyle w:val="Heading3"/>
        <w:rPr>
          <w:lang w:val="en-US"/>
        </w:rPr>
      </w:pPr>
      <w:bookmarkStart w:id="104" w:name="_Toc440411852"/>
      <w:r>
        <w:rPr>
          <w:lang w:val="en-US"/>
        </w:rPr>
        <w:t>Description/circuitry</w:t>
      </w:r>
      <w:bookmarkEnd w:id="104"/>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lastRenderedPageBreak/>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77777777" w:rsidR="00F848F6" w:rsidRPr="00F8103C" w:rsidRDefault="00F848F6" w:rsidP="00F848F6">
      <w:pPr>
        <w:pStyle w:val="Caption"/>
        <w:rPr>
          <w:color w:val="000000" w:themeColor="text1"/>
          <w:lang w:val="en-US"/>
        </w:rPr>
      </w:pPr>
      <w:bookmarkStart w:id="105" w:name="_Toc422327085"/>
      <w:bookmarkStart w:id="106" w:name="_Toc440412006"/>
      <w:r>
        <w:t xml:space="preserve">Figure </w:t>
      </w:r>
      <w:r>
        <w:fldChar w:fldCharType="begin"/>
      </w:r>
      <w:r>
        <w:instrText xml:space="preserve"> SEQ Figure \* ARABIC </w:instrText>
      </w:r>
      <w:r>
        <w:fldChar w:fldCharType="separate"/>
      </w:r>
      <w:r w:rsidR="00730C30">
        <w:rPr>
          <w:noProof/>
        </w:rPr>
        <w:t>19</w:t>
      </w:r>
      <w:r>
        <w:fldChar w:fldCharType="end"/>
      </w:r>
      <w:r>
        <w:t xml:space="preserve"> IMD Schematic</w:t>
      </w:r>
      <w:bookmarkEnd w:id="105"/>
      <w:bookmarkEnd w:id="106"/>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107" w:name="_Toc440411853"/>
      <w:r>
        <w:rPr>
          <w:lang w:val="en-US"/>
        </w:rPr>
        <w:t>Wiring/cables/connectors</w:t>
      </w:r>
      <w:bookmarkEnd w:id="107"/>
    </w:p>
    <w:p w14:paraId="0BD37238" w14:textId="436D9103"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730C30">
        <w:rPr>
          <w:lang w:val="en-US"/>
        </w:rPr>
        <w:t>Tractive</w:t>
      </w:r>
      <w:r w:rsidR="00730C30">
        <w:rPr>
          <w:rFonts w:eastAsia="Arial"/>
          <w:lang w:val="en-US"/>
        </w:rPr>
        <w:t xml:space="preserve"> </w:t>
      </w:r>
      <w:r w:rsidR="00730C30">
        <w:rPr>
          <w:lang w:val="en-US"/>
        </w:rPr>
        <w:t>system</w:t>
      </w:r>
      <w:r w:rsidR="00730C30">
        <w:rPr>
          <w:rFonts w:eastAsia="Arial"/>
          <w:lang w:val="en-US"/>
        </w:rPr>
        <w:t xml:space="preserve"> </w:t>
      </w:r>
      <w:r w:rsidR="00730C30">
        <w:rPr>
          <w:lang w:val="en-US"/>
        </w:rPr>
        <w:t>active</w:t>
      </w:r>
      <w:r w:rsidR="00730C30">
        <w:rPr>
          <w:rFonts w:eastAsia="Arial"/>
          <w:lang w:val="en-US"/>
        </w:rPr>
        <w:t xml:space="preserve"> </w:t>
      </w:r>
      <w:r w:rsidR="00730C30">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730C30">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108"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8"/>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77777777" w:rsidR="003F178C" w:rsidRDefault="003F178C" w:rsidP="003F178C">
      <w:pPr>
        <w:keepNext/>
        <w:jc w:val="center"/>
      </w:pPr>
      <w:commentRangeStart w:id="109"/>
      <w:r>
        <w:rPr>
          <w:noProof/>
          <w:color w:val="000000" w:themeColor="text1"/>
          <w:lang w:val="en-US" w:eastAsia="en-US"/>
        </w:rPr>
        <w:drawing>
          <wp:inline distT="0" distB="0" distL="0" distR="0" wp14:anchorId="2A5334EA" wp14:editId="5521B7FE">
            <wp:extent cx="3078480" cy="2415540"/>
            <wp:effectExtent l="0" t="0" r="7620" b="3810"/>
            <wp:docPr id="52" name="Picture 5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8480" cy="2415540"/>
                    </a:xfrm>
                    <a:prstGeom prst="rect">
                      <a:avLst/>
                    </a:prstGeom>
                    <a:noFill/>
                    <a:ln>
                      <a:noFill/>
                    </a:ln>
                  </pic:spPr>
                </pic:pic>
              </a:graphicData>
            </a:graphic>
          </wp:inline>
        </w:drawing>
      </w:r>
      <w:commentRangeEnd w:id="109"/>
      <w:r w:rsidR="008A74D6">
        <w:rPr>
          <w:rStyle w:val="CommentReference"/>
        </w:rPr>
        <w:commentReference w:id="109"/>
      </w:r>
    </w:p>
    <w:p w14:paraId="43FDC2AA" w14:textId="77777777" w:rsidR="003F178C" w:rsidRPr="00F8103C" w:rsidRDefault="003F178C" w:rsidP="003F178C">
      <w:pPr>
        <w:pStyle w:val="Caption"/>
        <w:rPr>
          <w:color w:val="000000" w:themeColor="text1"/>
          <w:lang w:val="en-US"/>
        </w:rPr>
      </w:pPr>
      <w:bookmarkStart w:id="110" w:name="_Toc422327086"/>
      <w:bookmarkStart w:id="111" w:name="_Toc440412007"/>
      <w:r>
        <w:t xml:space="preserve">Figure </w:t>
      </w:r>
      <w:r>
        <w:fldChar w:fldCharType="begin"/>
      </w:r>
      <w:r>
        <w:instrText xml:space="preserve"> SEQ Figure \* ARABIC </w:instrText>
      </w:r>
      <w:r>
        <w:fldChar w:fldCharType="separate"/>
      </w:r>
      <w:r w:rsidR="00730C30">
        <w:rPr>
          <w:noProof/>
        </w:rPr>
        <w:t>20</w:t>
      </w:r>
      <w:r>
        <w:fldChar w:fldCharType="end"/>
      </w:r>
      <w:r>
        <w:t xml:space="preserve"> IMD Placement in Accumulator (Global View)</w:t>
      </w:r>
      <w:bookmarkEnd w:id="110"/>
      <w:bookmarkEnd w:id="111"/>
    </w:p>
    <w:p w14:paraId="7921DF94" w14:textId="77777777" w:rsidR="003F178C" w:rsidRDefault="003F178C" w:rsidP="003F178C">
      <w:pPr>
        <w:keepNext/>
        <w:jc w:val="center"/>
      </w:pPr>
      <w:commentRangeStart w:id="112"/>
      <w:r>
        <w:rPr>
          <w:noProof/>
          <w:color w:val="000000" w:themeColor="text1"/>
          <w:lang w:val="en-US" w:eastAsia="en-US"/>
        </w:rPr>
        <w:lastRenderedPageBreak/>
        <w:drawing>
          <wp:inline distT="0" distB="0" distL="0" distR="0" wp14:anchorId="099C73F4" wp14:editId="5219019A">
            <wp:extent cx="4084320" cy="3794760"/>
            <wp:effectExtent l="0" t="0" r="0" b="0"/>
            <wp:docPr id="50" name="Picture 5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84320" cy="3794760"/>
                    </a:xfrm>
                    <a:prstGeom prst="rect">
                      <a:avLst/>
                    </a:prstGeom>
                    <a:noFill/>
                    <a:ln>
                      <a:noFill/>
                    </a:ln>
                  </pic:spPr>
                </pic:pic>
              </a:graphicData>
            </a:graphic>
          </wp:inline>
        </w:drawing>
      </w:r>
      <w:commentRangeEnd w:id="112"/>
      <w:r w:rsidR="00D51758">
        <w:rPr>
          <w:rStyle w:val="CommentReference"/>
        </w:rPr>
        <w:commentReference w:id="112"/>
      </w:r>
    </w:p>
    <w:p w14:paraId="238B1938" w14:textId="77777777" w:rsidR="003F178C" w:rsidRPr="00F8103C" w:rsidRDefault="003F178C" w:rsidP="003F178C">
      <w:pPr>
        <w:pStyle w:val="Caption"/>
        <w:rPr>
          <w:color w:val="000000" w:themeColor="text1"/>
          <w:lang w:val="en-US"/>
        </w:rPr>
      </w:pPr>
      <w:bookmarkStart w:id="113" w:name="_Toc422327087"/>
      <w:bookmarkStart w:id="114" w:name="_Toc440412008"/>
      <w:r>
        <w:t xml:space="preserve">Figure </w:t>
      </w:r>
      <w:r>
        <w:fldChar w:fldCharType="begin"/>
      </w:r>
      <w:r>
        <w:instrText xml:space="preserve"> SEQ Figure \* ARABIC </w:instrText>
      </w:r>
      <w:r>
        <w:fldChar w:fldCharType="separate"/>
      </w:r>
      <w:r w:rsidR="00730C30">
        <w:rPr>
          <w:noProof/>
        </w:rPr>
        <w:t>21</w:t>
      </w:r>
      <w:r>
        <w:fldChar w:fldCharType="end"/>
      </w:r>
      <w:r>
        <w:t xml:space="preserve"> Control Circuitry Placement</w:t>
      </w:r>
      <w:bookmarkEnd w:id="113"/>
      <w:bookmarkEnd w:id="114"/>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115" w:name="_Toc440411855"/>
      <w:r>
        <w:rPr>
          <w:lang w:val="en-US"/>
        </w:rPr>
        <w:t>Shutdown</w:t>
      </w:r>
      <w:r w:rsidR="008A47C2">
        <w:rPr>
          <w:lang w:val="en-US"/>
        </w:rPr>
        <w:t xml:space="preserve"> System Interlocks</w:t>
      </w:r>
      <w:bookmarkEnd w:id="115"/>
    </w:p>
    <w:p w14:paraId="3EEA0C7A" w14:textId="77777777" w:rsidR="008A47C2" w:rsidRDefault="008A47C2" w:rsidP="008A47C2">
      <w:pPr>
        <w:pStyle w:val="Heading3"/>
        <w:rPr>
          <w:lang w:val="en-US"/>
        </w:rPr>
      </w:pPr>
      <w:bookmarkStart w:id="116" w:name="_Toc440411856"/>
      <w:r>
        <w:rPr>
          <w:lang w:val="en-US"/>
        </w:rPr>
        <w:t>Description/circuitry</w:t>
      </w:r>
      <w:bookmarkEnd w:id="116"/>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117" w:name="_Toc440411857"/>
      <w:r>
        <w:rPr>
          <w:lang w:val="en-US"/>
        </w:rPr>
        <w:t>Wiring/cables/connectors</w:t>
      </w:r>
      <w:bookmarkEnd w:id="117"/>
    </w:p>
    <w:p w14:paraId="76F8CBFF" w14:textId="4D4BD343"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730C30">
        <w:rPr>
          <w:lang w:val="en-US"/>
        </w:rPr>
        <w:t>HV</w:t>
      </w:r>
      <w:r w:rsidR="00730C30">
        <w:rPr>
          <w:rFonts w:eastAsia="Arial"/>
          <w:lang w:val="en-US"/>
        </w:rPr>
        <w:t xml:space="preserve"> </w:t>
      </w:r>
      <w:r w:rsidR="00730C30">
        <w:rPr>
          <w:lang w:val="en-US"/>
        </w:rPr>
        <w:t>Disconnect</w:t>
      </w:r>
      <w:r w:rsidR="00730C30">
        <w:rPr>
          <w:rFonts w:eastAsia="Arial"/>
          <w:lang w:val="en-US"/>
        </w:rPr>
        <w:t xml:space="preserve"> </w:t>
      </w:r>
      <w:r w:rsidR="00730C30">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730C30">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lastRenderedPageBreak/>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77777777" w:rsidR="00011FD6" w:rsidRDefault="00011FD6" w:rsidP="00011FD6">
      <w:pPr>
        <w:pStyle w:val="Caption"/>
      </w:pPr>
      <w:bookmarkStart w:id="118" w:name="_Toc422327088"/>
      <w:bookmarkStart w:id="119" w:name="_Toc440412009"/>
      <w:r>
        <w:t xml:space="preserve">Figure </w:t>
      </w:r>
      <w:r>
        <w:fldChar w:fldCharType="begin"/>
      </w:r>
      <w:r>
        <w:instrText xml:space="preserve"> SEQ Figure \* ARABIC </w:instrText>
      </w:r>
      <w:r>
        <w:fldChar w:fldCharType="separate"/>
      </w:r>
      <w:r w:rsidR="00730C30">
        <w:rPr>
          <w:noProof/>
        </w:rPr>
        <w:t>22</w:t>
      </w:r>
      <w:r>
        <w:fldChar w:fldCharType="end"/>
      </w:r>
      <w:r>
        <w:t xml:space="preserve"> Interlock Schematic</w:t>
      </w:r>
      <w:bookmarkEnd w:id="118"/>
      <w:bookmarkEnd w:id="119"/>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120" w:name="_Toc440411858"/>
      <w:commentRangeStart w:id="12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21"/>
      <w:r w:rsidR="00176B40">
        <w:rPr>
          <w:rStyle w:val="CommentReference"/>
          <w:rFonts w:eastAsia="Calibri" w:cs="Arial"/>
          <w:b w:val="0"/>
          <w:bCs w:val="0"/>
        </w:rPr>
        <w:commentReference w:id="121"/>
      </w:r>
      <w:bookmarkEnd w:id="120"/>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77777777" w:rsidR="00011FD6" w:rsidRPr="00F8103C" w:rsidRDefault="00011FD6" w:rsidP="00011FD6">
      <w:pPr>
        <w:pStyle w:val="Caption"/>
        <w:rPr>
          <w:color w:val="000000" w:themeColor="text1"/>
          <w:lang w:val="en-US"/>
        </w:rPr>
      </w:pPr>
      <w:bookmarkStart w:id="122" w:name="_Toc422327089"/>
      <w:bookmarkStart w:id="123" w:name="_Toc440412010"/>
      <w:r>
        <w:t xml:space="preserve">Figure </w:t>
      </w:r>
      <w:r>
        <w:fldChar w:fldCharType="begin"/>
      </w:r>
      <w:r>
        <w:instrText xml:space="preserve"> SEQ Figure \* ARABIC </w:instrText>
      </w:r>
      <w:r>
        <w:fldChar w:fldCharType="separate"/>
      </w:r>
      <w:r w:rsidR="00730C30">
        <w:rPr>
          <w:noProof/>
        </w:rPr>
        <w:t>23</w:t>
      </w:r>
      <w:r>
        <w:fldChar w:fldCharType="end"/>
      </w:r>
      <w:r>
        <w:t xml:space="preserve"> HVD placement</w:t>
      </w:r>
      <w:bookmarkEnd w:id="122"/>
      <w:bookmarkEnd w:id="123"/>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24" w:name="_Ref439182433"/>
      <w:bookmarkStart w:id="125"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24"/>
      <w:bookmarkEnd w:id="125"/>
    </w:p>
    <w:p w14:paraId="06CF8147" w14:textId="77777777" w:rsidR="00C95CE5" w:rsidRDefault="00C95CE5">
      <w:pPr>
        <w:pStyle w:val="Heading3"/>
        <w:rPr>
          <w:lang w:val="en-US"/>
        </w:rPr>
      </w:pPr>
      <w:bookmarkStart w:id="126" w:name="_Ref439184984"/>
      <w:bookmarkStart w:id="127" w:name="_Ref439184989"/>
      <w:bookmarkStart w:id="128" w:name="_Toc440411860"/>
      <w:r>
        <w:rPr>
          <w:lang w:val="en-US"/>
        </w:rPr>
        <w:t>Description/circuitry</w:t>
      </w:r>
      <w:bookmarkEnd w:id="126"/>
      <w:bookmarkEnd w:id="127"/>
      <w:bookmarkEnd w:id="128"/>
    </w:p>
    <w:p w14:paraId="6F948146" w14:textId="27188057"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commentRangeStart w:id="129"/>
      <w:r w:rsidR="00730C30">
        <w:rPr>
          <w:lang w:val="en-US"/>
        </w:rPr>
        <w:t>100 Lumen LED</w:t>
      </w:r>
      <w:commentRangeEnd w:id="129"/>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2149D27E">
            <wp:extent cx="4223231" cy="2235673"/>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957" t="57927" r="21556"/>
                    <a:stretch/>
                  </pic:blipFill>
                  <pic:spPr bwMode="auto">
                    <a:xfrm>
                      <a:off x="0" y="0"/>
                      <a:ext cx="4228147" cy="2238276"/>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77777777" w:rsidR="00D62BC7" w:rsidRPr="00F8103C" w:rsidRDefault="00D62BC7" w:rsidP="00D62BC7">
      <w:pPr>
        <w:pStyle w:val="Caption"/>
        <w:rPr>
          <w:color w:val="000000" w:themeColor="text1"/>
          <w:lang w:val="en-US"/>
        </w:rPr>
      </w:pPr>
      <w:bookmarkStart w:id="130" w:name="_Toc422327090"/>
      <w:bookmarkStart w:id="131" w:name="_Toc440412011"/>
      <w:r>
        <w:t xml:space="preserve">Figure </w:t>
      </w:r>
      <w:r>
        <w:fldChar w:fldCharType="begin"/>
      </w:r>
      <w:r>
        <w:instrText xml:space="preserve"> SEQ Figure \* ARABIC </w:instrText>
      </w:r>
      <w:r>
        <w:fldChar w:fldCharType="separate"/>
      </w:r>
      <w:r w:rsidR="00730C30">
        <w:rPr>
          <w:noProof/>
        </w:rPr>
        <w:t>24</w:t>
      </w:r>
      <w:r>
        <w:fldChar w:fldCharType="end"/>
      </w:r>
      <w:r>
        <w:t xml:space="preserve"> TSAL Control Schematic</w:t>
      </w:r>
      <w:bookmarkEnd w:id="130"/>
      <w:bookmarkEnd w:id="131"/>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77777777" w:rsidR="00C95CE5" w:rsidRPr="004415AC" w:rsidRDefault="00C95CE5">
      <w:pPr>
        <w:pStyle w:val="Table"/>
        <w:rPr>
          <w:lang w:val="en-US"/>
        </w:rPr>
      </w:pPr>
      <w:bookmarkStart w:id="132"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6</w:t>
      </w:r>
      <w:r w:rsidR="00AD5018">
        <w:rPr>
          <w:lang w:val="en-US"/>
        </w:rPr>
        <w:fldChar w:fldCharType="end"/>
      </w:r>
      <w:r w:rsidRPr="004415AC">
        <w:rPr>
          <w:lang w:val="en-US"/>
        </w:rPr>
        <w:t xml:space="preserve"> Parameters of the TSAL</w:t>
      </w:r>
      <w:bookmarkEnd w:id="132"/>
    </w:p>
    <w:p w14:paraId="21F8B298" w14:textId="77777777" w:rsidR="00C95CE5" w:rsidRDefault="00C95CE5">
      <w:pPr>
        <w:rPr>
          <w:lang w:val="en-US"/>
        </w:rPr>
      </w:pPr>
    </w:p>
    <w:p w14:paraId="5CE82A3D" w14:textId="77777777" w:rsidR="00C95CE5" w:rsidRDefault="00C95CE5">
      <w:pPr>
        <w:pStyle w:val="Heading3"/>
        <w:rPr>
          <w:lang w:val="en-US"/>
        </w:rPr>
      </w:pPr>
      <w:bookmarkStart w:id="133" w:name="_Toc440411861"/>
      <w:r>
        <w:rPr>
          <w:lang w:val="en-US"/>
        </w:rPr>
        <w:t>Wiring/cables/connectors</w:t>
      </w:r>
      <w:bookmarkEnd w:id="133"/>
    </w:p>
    <w:p w14:paraId="4454E290" w14:textId="16D83397"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730C30">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77777777"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32CD7F4C">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14:paraId="2E63C3A2" w14:textId="10994BFF" w:rsidR="00410E1B" w:rsidRPr="00410E1B" w:rsidRDefault="00410E1B" w:rsidP="00410E1B">
      <w:pPr>
        <w:pStyle w:val="Caption"/>
        <w:rPr>
          <w:color w:val="000000" w:themeColor="text1"/>
          <w:lang w:val="en-US"/>
        </w:rPr>
      </w:pPr>
      <w:bookmarkStart w:id="134" w:name="_Toc422327091"/>
      <w:bookmarkStart w:id="135" w:name="_Toc440412012"/>
      <w:r>
        <w:t xml:space="preserve">Figure </w:t>
      </w:r>
      <w:r>
        <w:fldChar w:fldCharType="begin"/>
      </w:r>
      <w:r>
        <w:instrText xml:space="preserve"> SEQ Figure \* ARABIC </w:instrText>
      </w:r>
      <w:r>
        <w:fldChar w:fldCharType="separate"/>
      </w:r>
      <w:r w:rsidR="00730C30">
        <w:rPr>
          <w:noProof/>
        </w:rPr>
        <w:t>25</w:t>
      </w:r>
      <w:r>
        <w:fldChar w:fldCharType="end"/>
      </w:r>
      <w:r>
        <w:t xml:space="preserve"> TSAL Schematic</w:t>
      </w:r>
      <w:bookmarkEnd w:id="134"/>
      <w:bookmarkEnd w:id="135"/>
    </w:p>
    <w:p w14:paraId="6659628A" w14:textId="77777777" w:rsidR="00C95CE5" w:rsidRDefault="00C95CE5">
      <w:pPr>
        <w:pStyle w:val="Heading3"/>
        <w:rPr>
          <w:lang w:val="en-US"/>
        </w:rPr>
      </w:pPr>
      <w:bookmarkStart w:id="136"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6"/>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77777777" w:rsidR="00410E1B" w:rsidRDefault="00410E1B" w:rsidP="00410E1B">
      <w:pPr>
        <w:pStyle w:val="Caption"/>
      </w:pPr>
      <w:bookmarkStart w:id="137" w:name="_Toc422327092"/>
      <w:bookmarkStart w:id="138" w:name="_Toc440412013"/>
      <w:r>
        <w:t xml:space="preserve">Figure </w:t>
      </w:r>
      <w:r>
        <w:fldChar w:fldCharType="begin"/>
      </w:r>
      <w:r>
        <w:instrText xml:space="preserve"> SEQ Figure \* ARABIC </w:instrText>
      </w:r>
      <w:r>
        <w:fldChar w:fldCharType="separate"/>
      </w:r>
      <w:r w:rsidR="00730C30">
        <w:rPr>
          <w:noProof/>
        </w:rPr>
        <w:t>26</w:t>
      </w:r>
      <w:r>
        <w:fldChar w:fldCharType="end"/>
      </w:r>
      <w:r>
        <w:t xml:space="preserve"> TSAL Posiition in Car</w:t>
      </w:r>
      <w:bookmarkEnd w:id="137"/>
      <w:bookmarkEnd w:id="138"/>
    </w:p>
    <w:p w14:paraId="6A5C2352" w14:textId="77777777" w:rsidR="008A47C2" w:rsidRDefault="008A47C2">
      <w:pPr>
        <w:rPr>
          <w:lang w:val="en-US"/>
        </w:rPr>
      </w:pPr>
    </w:p>
    <w:p w14:paraId="6BC3FCDE" w14:textId="77777777" w:rsidR="00C95CE5" w:rsidRDefault="00C95CE5">
      <w:pPr>
        <w:pStyle w:val="Heading2"/>
        <w:rPr>
          <w:lang w:val="en-US"/>
        </w:rPr>
      </w:pPr>
      <w:bookmarkStart w:id="139" w:name="_Ref439185104"/>
      <w:bookmarkStart w:id="140" w:name="_Toc440411863"/>
      <w:r>
        <w:rPr>
          <w:lang w:val="en-US"/>
        </w:rPr>
        <w:lastRenderedPageBreak/>
        <w:t>Measurement</w:t>
      </w:r>
      <w:r>
        <w:rPr>
          <w:rFonts w:eastAsia="Arial" w:cs="Arial"/>
          <w:lang w:val="en-US"/>
        </w:rPr>
        <w:t xml:space="preserve"> </w:t>
      </w:r>
      <w:r>
        <w:rPr>
          <w:lang w:val="en-US"/>
        </w:rPr>
        <w:t>points</w:t>
      </w:r>
      <w:bookmarkEnd w:id="139"/>
      <w:bookmarkEnd w:id="140"/>
    </w:p>
    <w:p w14:paraId="58C8C90F" w14:textId="77777777" w:rsidR="00C95CE5" w:rsidRDefault="00C95CE5">
      <w:pPr>
        <w:pStyle w:val="Heading3"/>
        <w:rPr>
          <w:rFonts w:eastAsia="Arial" w:cs="Arial"/>
          <w:lang w:val="en-US"/>
        </w:rPr>
      </w:pPr>
      <w:bookmarkStart w:id="141" w:name="_Toc440411864"/>
      <w:r>
        <w:rPr>
          <w:lang w:val="en-US"/>
        </w:rPr>
        <w:t>Description</w:t>
      </w:r>
      <w:bookmarkEnd w:id="141"/>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47F9FDE3"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commentRangeStart w:id="142"/>
      <w:r w:rsidR="00730C30">
        <w:rPr>
          <w:lang w:val="en-US"/>
        </w:rPr>
        <w:t>TSMP Box</w:t>
      </w:r>
      <w:commentRangeEnd w:id="142"/>
      <w:r>
        <w:rPr>
          <w:color w:val="000000" w:themeColor="text1"/>
          <w:lang w:val="en-US"/>
        </w:rPr>
        <w:fldChar w:fldCharType="end"/>
      </w:r>
      <w:r>
        <w:rPr>
          <w:color w:val="000000" w:themeColor="text1"/>
          <w:lang w:val="en-US"/>
        </w:rPr>
        <w:t xml:space="preserve"> Datasheet </w:t>
      </w:r>
    </w:p>
    <w:p w14:paraId="438220E8" w14:textId="7777777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730C30">
        <w:rPr>
          <w:lang w:val="en-US"/>
        </w:rPr>
        <w:t>TSMP Jacks</w:t>
      </w:r>
      <w:r>
        <w:rPr>
          <w:color w:val="000000" w:themeColor="text1"/>
          <w:lang w:val="en-US"/>
        </w:rPr>
        <w:fldChar w:fldCharType="end"/>
      </w:r>
      <w:r>
        <w:rPr>
          <w:color w:val="000000" w:themeColor="text1"/>
          <w:lang w:val="en-US"/>
        </w:rPr>
        <w:t xml:space="preserve"> Datasheet. </w:t>
      </w:r>
    </w:p>
    <w:p w14:paraId="195E22BC" w14:textId="4C76F7D0"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730C30">
        <w:t>TSMP Resistors</w:t>
      </w:r>
      <w:r>
        <w:rPr>
          <w:color w:val="000000" w:themeColor="text1"/>
          <w:lang w:val="en-US"/>
        </w:rPr>
        <w:fldChar w:fldCharType="end"/>
      </w:r>
      <w:r w:rsidR="00410E1B" w:rsidRPr="00F8103C">
        <w:rPr>
          <w:color w:val="000000" w:themeColor="text1"/>
          <w:lang w:val="en-US"/>
        </w:rPr>
        <w:t xml:space="preserve"> Datasheet </w:t>
      </w:r>
    </w:p>
    <w:p w14:paraId="4B674696" w14:textId="77777777" w:rsidR="00410E1B" w:rsidRPr="00F8103C" w:rsidRDefault="00410E1B" w:rsidP="00410E1B">
      <w:pPr>
        <w:rPr>
          <w:color w:val="000000" w:themeColor="text1"/>
          <w:lang w:val="en-US"/>
        </w:rPr>
      </w:pPr>
    </w:p>
    <w:p w14:paraId="540BD37D" w14:textId="77777777" w:rsidR="00410E1B" w:rsidRDefault="00410E1B" w:rsidP="00410E1B">
      <w:pPr>
        <w:keepNext/>
      </w:pPr>
      <w:r w:rsidRPr="00F8103C">
        <w:rPr>
          <w:noProof/>
          <w:color w:val="000000" w:themeColor="text1"/>
          <w:lang w:val="en-US" w:eastAsia="en-US"/>
        </w:rPr>
        <w:drawing>
          <wp:inline distT="0" distB="0" distL="0" distR="0" wp14:anchorId="4CF09B93" wp14:editId="458D2DB2">
            <wp:extent cx="6126480" cy="412369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57">
                      <a:extLst>
                        <a:ext uri="{28A0092B-C50C-407E-A947-70E740481C1C}">
                          <a14:useLocalDpi xmlns:a14="http://schemas.microsoft.com/office/drawing/2010/main" val="0"/>
                        </a:ext>
                      </a:extLst>
                    </a:blip>
                    <a:stretch>
                      <a:fillRect/>
                    </a:stretch>
                  </pic:blipFill>
                  <pic:spPr>
                    <a:xfrm>
                      <a:off x="0" y="0"/>
                      <a:ext cx="6126480" cy="4123690"/>
                    </a:xfrm>
                    <a:prstGeom prst="rect">
                      <a:avLst/>
                    </a:prstGeom>
                  </pic:spPr>
                </pic:pic>
              </a:graphicData>
            </a:graphic>
          </wp:inline>
        </w:drawing>
      </w:r>
    </w:p>
    <w:p w14:paraId="64BD4AEF" w14:textId="77777777" w:rsidR="00410E1B" w:rsidRPr="00F8103C" w:rsidRDefault="00410E1B" w:rsidP="00410E1B">
      <w:pPr>
        <w:pStyle w:val="Caption"/>
        <w:rPr>
          <w:color w:val="000000" w:themeColor="text1"/>
          <w:lang w:val="en-US"/>
        </w:rPr>
      </w:pPr>
      <w:bookmarkStart w:id="143" w:name="_Toc422327093"/>
      <w:bookmarkStart w:id="144" w:name="_Toc440412014"/>
      <w:r>
        <w:t xml:space="preserve">Figure </w:t>
      </w:r>
      <w:r>
        <w:fldChar w:fldCharType="begin"/>
      </w:r>
      <w:r>
        <w:instrText xml:space="preserve"> SEQ Figure \* ARABIC </w:instrText>
      </w:r>
      <w:r>
        <w:fldChar w:fldCharType="separate"/>
      </w:r>
      <w:r w:rsidR="00730C30">
        <w:rPr>
          <w:noProof/>
        </w:rPr>
        <w:t>27</w:t>
      </w:r>
      <w:r>
        <w:fldChar w:fldCharType="end"/>
      </w:r>
      <w:r>
        <w:t xml:space="preserve"> Tractive System Measurement Points</w:t>
      </w:r>
      <w:bookmarkEnd w:id="143"/>
      <w:bookmarkEnd w:id="144"/>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45" w:name="_Toc440411865"/>
      <w:r>
        <w:rPr>
          <w:lang w:val="en-US"/>
        </w:rPr>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45"/>
    </w:p>
    <w:p w14:paraId="35534D1B" w14:textId="27483FCF"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730C30">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lastRenderedPageBreak/>
        <w:drawing>
          <wp:inline distT="0" distB="0" distL="0" distR="0" wp14:anchorId="2A2F8E3D" wp14:editId="2ABF6761">
            <wp:extent cx="6126480" cy="706818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6">
                      <a:extLst>
                        <a:ext uri="{28A0092B-C50C-407E-A947-70E740481C1C}">
                          <a14:useLocalDpi xmlns:a14="http://schemas.microsoft.com/office/drawing/2010/main" val="0"/>
                        </a:ext>
                      </a:extLst>
                    </a:blip>
                    <a:stretch>
                      <a:fillRect/>
                    </a:stretch>
                  </pic:blipFill>
                  <pic:spPr>
                    <a:xfrm>
                      <a:off x="0" y="0"/>
                      <a:ext cx="6126480" cy="7068185"/>
                    </a:xfrm>
                    <a:prstGeom prst="rect">
                      <a:avLst/>
                    </a:prstGeom>
                  </pic:spPr>
                </pic:pic>
              </a:graphicData>
            </a:graphic>
          </wp:inline>
        </w:drawing>
      </w:r>
    </w:p>
    <w:p w14:paraId="44AC8AC9" w14:textId="77777777" w:rsidR="00410E1B" w:rsidRPr="00F8103C" w:rsidRDefault="00410E1B" w:rsidP="00410E1B">
      <w:pPr>
        <w:pStyle w:val="Caption"/>
        <w:rPr>
          <w:color w:val="000000" w:themeColor="text1"/>
          <w:lang w:val="en-US"/>
        </w:rPr>
      </w:pPr>
      <w:bookmarkStart w:id="146" w:name="_Toc422327094"/>
      <w:bookmarkStart w:id="147" w:name="_Toc440412015"/>
      <w:r>
        <w:t xml:space="preserve">Figure </w:t>
      </w:r>
      <w:r>
        <w:fldChar w:fldCharType="begin"/>
      </w:r>
      <w:r>
        <w:instrText xml:space="preserve"> SEQ Figure \* ARABIC </w:instrText>
      </w:r>
      <w:r>
        <w:fldChar w:fldCharType="separate"/>
      </w:r>
      <w:r w:rsidR="00730C30">
        <w:rPr>
          <w:noProof/>
        </w:rPr>
        <w:t>28</w:t>
      </w:r>
      <w:r>
        <w:fldChar w:fldCharType="end"/>
      </w:r>
      <w:r>
        <w:t xml:space="preserve"> Tractive System Measurement Resistors</w:t>
      </w:r>
      <w:bookmarkEnd w:id="146"/>
      <w:bookmarkEnd w:id="147"/>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48" w:name="_Toc44041186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8"/>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77777777" w:rsidR="00410E1B" w:rsidRPr="00F8103C" w:rsidRDefault="00410E1B" w:rsidP="00DB05A6">
      <w:pPr>
        <w:pStyle w:val="Caption"/>
        <w:rPr>
          <w:color w:val="000000" w:themeColor="text1"/>
          <w:lang w:val="en-US"/>
        </w:rPr>
      </w:pPr>
      <w:bookmarkStart w:id="149" w:name="_Toc422327095"/>
      <w:bookmarkStart w:id="150" w:name="_Toc440412016"/>
      <w:r>
        <w:t xml:space="preserve">Figure </w:t>
      </w:r>
      <w:r>
        <w:fldChar w:fldCharType="begin"/>
      </w:r>
      <w:r>
        <w:instrText xml:space="preserve"> SEQ Figure \* ARABIC </w:instrText>
      </w:r>
      <w:r>
        <w:fldChar w:fldCharType="separate"/>
      </w:r>
      <w:r w:rsidR="00730C30">
        <w:rPr>
          <w:noProof/>
        </w:rPr>
        <w:t>29</w:t>
      </w:r>
      <w:r>
        <w:fldChar w:fldCharType="end"/>
      </w:r>
      <w:r>
        <w:t xml:space="preserve"> Tractive System Measurement Point in Car</w:t>
      </w:r>
      <w:bookmarkEnd w:id="149"/>
      <w:bookmarkEnd w:id="150"/>
    </w:p>
    <w:p w14:paraId="025AC062" w14:textId="77777777" w:rsidR="008A47C2" w:rsidRDefault="008A47C2">
      <w:pPr>
        <w:rPr>
          <w:lang w:val="en-US"/>
        </w:rPr>
      </w:pPr>
    </w:p>
    <w:p w14:paraId="6E931596" w14:textId="77777777" w:rsidR="00C95CE5" w:rsidRDefault="00C95CE5">
      <w:pPr>
        <w:pStyle w:val="Heading2"/>
        <w:rPr>
          <w:lang w:val="en-US"/>
        </w:rPr>
      </w:pPr>
      <w:bookmarkStart w:id="151" w:name="_Toc440411867"/>
      <w:r>
        <w:rPr>
          <w:lang w:val="en-US"/>
        </w:rPr>
        <w:t>Pre-Charge</w:t>
      </w:r>
      <w:r>
        <w:rPr>
          <w:rFonts w:eastAsia="Arial" w:cs="Arial"/>
          <w:lang w:val="en-US"/>
        </w:rPr>
        <w:t xml:space="preserve"> </w:t>
      </w:r>
      <w:r>
        <w:rPr>
          <w:lang w:val="en-US"/>
        </w:rPr>
        <w:t>circuitry</w:t>
      </w:r>
      <w:bookmarkEnd w:id="151"/>
    </w:p>
    <w:p w14:paraId="1BB01F39" w14:textId="77777777" w:rsidR="00C95CE5" w:rsidRDefault="00C95CE5">
      <w:pPr>
        <w:pStyle w:val="Heading3"/>
        <w:rPr>
          <w:lang w:val="en-US"/>
        </w:rPr>
      </w:pPr>
      <w:bookmarkStart w:id="152" w:name="_Ref440410449"/>
      <w:bookmarkStart w:id="153" w:name="_Toc440411868"/>
      <w:r>
        <w:rPr>
          <w:lang w:val="en-US"/>
        </w:rPr>
        <w:t>Description</w:t>
      </w:r>
      <w:bookmarkEnd w:id="152"/>
      <w:bookmarkEnd w:id="153"/>
    </w:p>
    <w:p w14:paraId="734D0404" w14:textId="5D4DFBFD"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r w:rsidR="00730C30">
        <w:rPr>
          <w:lang w:val="en-US"/>
        </w:rPr>
        <w:t>Precharge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730C30">
        <w:rPr>
          <w:lang w:val="en-US"/>
        </w:rPr>
        <w:t>150 Ω Precharge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54"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4"/>
    </w:p>
    <w:p w14:paraId="69B0F5EE"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41347423" w14:textId="2AA87A16" w:rsidR="00410E1B" w:rsidRPr="0006657D" w:rsidRDefault="00410E1B" w:rsidP="0006657D">
      <w:pPr>
        <w:jc w:val="center"/>
        <w:rPr>
          <w:lang w:val="en-US"/>
        </w:rPr>
      </w:pPr>
      <w:r w:rsidRPr="00F8103C">
        <w:rPr>
          <w:noProof/>
          <w:lang w:val="en-US" w:eastAsia="en-US"/>
        </w:rPr>
        <w:lastRenderedPageBreak/>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77777777" w:rsidR="00410E1B" w:rsidRPr="00F8103C" w:rsidRDefault="00410E1B" w:rsidP="0006657D">
      <w:pPr>
        <w:pStyle w:val="Caption"/>
        <w:jc w:val="both"/>
        <w:rPr>
          <w:color w:val="000000" w:themeColor="text1"/>
          <w:lang w:val="en-US"/>
        </w:rPr>
      </w:pPr>
      <w:bookmarkStart w:id="155" w:name="_Toc422327096"/>
      <w:bookmarkStart w:id="156" w:name="_Toc440412017"/>
      <w:r>
        <w:t xml:space="preserve">Figure </w:t>
      </w:r>
      <w:r>
        <w:fldChar w:fldCharType="begin"/>
      </w:r>
      <w:r>
        <w:instrText xml:space="preserve"> SEQ Figure \* ARABIC </w:instrText>
      </w:r>
      <w:r>
        <w:fldChar w:fldCharType="separate"/>
      </w:r>
      <w:r w:rsidR="00730C30">
        <w:rPr>
          <w:noProof/>
        </w:rPr>
        <w:t>30</w:t>
      </w:r>
      <w:r>
        <w:fldChar w:fldCharType="end"/>
      </w:r>
      <w:r>
        <w:t xml:space="preserve"> Pre-Charge Schematic</w:t>
      </w:r>
      <w:bookmarkEnd w:id="155"/>
      <w:bookmarkEnd w:id="156"/>
    </w:p>
    <w:p w14:paraId="3312A02B" w14:textId="658F0687" w:rsidR="00C95CE5" w:rsidRDefault="00C95CE5">
      <w:pPr>
        <w:rPr>
          <w:lang w:val="en-US"/>
        </w:rPr>
      </w:pPr>
    </w:p>
    <w:p w14:paraId="06C5C468" w14:textId="7170A5CB" w:rsidR="00410E1B" w:rsidRDefault="00E34D77" w:rsidP="00410E1B">
      <w:pPr>
        <w:keepNext/>
        <w:jc w:val="center"/>
      </w:pPr>
      <w:r>
        <w:rPr>
          <w:noProof/>
          <w:lang w:val="en-US" w:eastAsia="en-US"/>
        </w:rPr>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77777777" w:rsidR="00410E1B" w:rsidRPr="00F8103C" w:rsidRDefault="00410E1B" w:rsidP="00410E1B">
      <w:pPr>
        <w:pStyle w:val="Caption"/>
        <w:rPr>
          <w:color w:val="000000" w:themeColor="text1"/>
          <w:lang w:val="en-US"/>
        </w:rPr>
      </w:pPr>
      <w:bookmarkStart w:id="157" w:name="_Toc422327097"/>
      <w:bookmarkStart w:id="158" w:name="_Toc440412018"/>
      <w:r>
        <w:t xml:space="preserve">Figure </w:t>
      </w:r>
      <w:r>
        <w:fldChar w:fldCharType="begin"/>
      </w:r>
      <w:r>
        <w:instrText xml:space="preserve"> SEQ Figure \* ARABIC </w:instrText>
      </w:r>
      <w:r>
        <w:fldChar w:fldCharType="separate"/>
      </w:r>
      <w:r w:rsidR="00730C30">
        <w:rPr>
          <w:noProof/>
        </w:rPr>
        <w:t>31</w:t>
      </w:r>
      <w:r>
        <w:fldChar w:fldCharType="end"/>
      </w:r>
      <w:r>
        <w:t xml:space="preserve"> Pre-Charge Schematic 2</w:t>
      </w:r>
      <w:bookmarkEnd w:id="157"/>
      <w:bookmarkEnd w:id="158"/>
    </w:p>
    <w:p w14:paraId="3830A780" w14:textId="41220F52" w:rsidR="00410E1B" w:rsidRDefault="001B3EED" w:rsidP="00410E1B">
      <w:pPr>
        <w:keepNext/>
        <w:jc w:val="center"/>
      </w:pPr>
      <w:r>
        <w:rPr>
          <w:noProof/>
          <w:sz w:val="16"/>
          <w:szCs w:val="16"/>
          <w:lang w:val="en-US" w:eastAsia="en-US"/>
        </w:rPr>
        <w:lastRenderedPageBreak/>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0">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77777777" w:rsidR="00410E1B" w:rsidRPr="00F8103C" w:rsidRDefault="00410E1B" w:rsidP="00410E1B">
      <w:pPr>
        <w:pStyle w:val="Caption"/>
        <w:rPr>
          <w:noProof/>
          <w:color w:val="000000" w:themeColor="text1"/>
          <w:lang w:val="en-US" w:eastAsia="en-US"/>
        </w:rPr>
      </w:pPr>
      <w:bookmarkStart w:id="159" w:name="_Toc422327098"/>
      <w:bookmarkStart w:id="160" w:name="_Toc440412019"/>
      <w:r>
        <w:t xml:space="preserve">Figure </w:t>
      </w:r>
      <w:r>
        <w:fldChar w:fldCharType="begin"/>
      </w:r>
      <w:r>
        <w:instrText xml:space="preserve"> SEQ Figure \* ARABIC </w:instrText>
      </w:r>
      <w:r>
        <w:fldChar w:fldCharType="separate"/>
      </w:r>
      <w:r w:rsidR="00730C30">
        <w:rPr>
          <w:noProof/>
        </w:rPr>
        <w:t>32</w:t>
      </w:r>
      <w:r>
        <w:fldChar w:fldCharType="end"/>
      </w:r>
      <w:r>
        <w:t xml:space="preserve"> Pre-Charge Graph</w:t>
      </w:r>
      <w:bookmarkEnd w:id="159"/>
      <w:bookmarkEnd w:id="160"/>
    </w:p>
    <w:p w14:paraId="580C320E" w14:textId="77777777" w:rsidR="00410E1B" w:rsidRPr="00F8103C" w:rsidRDefault="00410E1B" w:rsidP="00410E1B">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10132945" w:rsidR="00410E1B" w:rsidRDefault="00410E1B" w:rsidP="00410E1B">
            <w:pPr>
              <w:pStyle w:val="TableContents"/>
              <w:keepNext/>
              <w:rPr>
                <w:rFonts w:eastAsia="Arial"/>
                <w:sz w:val="24"/>
                <w:szCs w:val="24"/>
              </w:rPr>
            </w:pPr>
            <w:r w:rsidRPr="00F8103C">
              <w:rPr>
                <w:color w:val="000000" w:themeColor="text1"/>
              </w:rPr>
              <w:t>150</w:t>
            </w:r>
            <w:r w:rsidRPr="00F8103C">
              <w:rPr>
                <w:rFonts w:eastAsia="Arial"/>
                <w:color w:val="000000" w:themeColor="text1"/>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61"/>
            <w:r w:rsidRPr="00F8103C">
              <w:rPr>
                <w:color w:val="000000" w:themeColor="text1"/>
                <w:sz w:val="21"/>
                <w:szCs w:val="21"/>
              </w:rPr>
              <w:t>1.31</w:t>
            </w:r>
            <w:r w:rsidRPr="00F8103C">
              <w:rPr>
                <w:color w:val="000000" w:themeColor="text1"/>
              </w:rPr>
              <w:t>mm²</w:t>
            </w:r>
            <w:commentRangeEnd w:id="161"/>
            <w:r w:rsidR="00E254C7">
              <w:rPr>
                <w:rStyle w:val="CommentReference"/>
              </w:rPr>
              <w:commentReference w:id="161"/>
            </w:r>
          </w:p>
        </w:tc>
      </w:tr>
    </w:tbl>
    <w:p w14:paraId="47FC11D4" w14:textId="77777777" w:rsidR="00C95CE5" w:rsidRPr="002F736A" w:rsidRDefault="00C95CE5">
      <w:pPr>
        <w:pStyle w:val="Table"/>
        <w:rPr>
          <w:lang w:val="en-US"/>
        </w:rPr>
      </w:pPr>
      <w:bookmarkStart w:id="162"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7</w:t>
      </w:r>
      <w:r w:rsidR="00AD5018">
        <w:rPr>
          <w:lang w:val="en-US"/>
        </w:rPr>
        <w:fldChar w:fldCharType="end"/>
      </w:r>
      <w:r w:rsidRPr="002F736A">
        <w:rPr>
          <w:lang w:val="en-US"/>
        </w:rPr>
        <w:t xml:space="preserve"> General data of the pre-charge resistor</w:t>
      </w:r>
      <w:bookmarkEnd w:id="162"/>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lastRenderedPageBreak/>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63" w:name="_Toc440411870"/>
            <w:r>
              <w:rPr>
                <w:rFonts w:cs="Arial"/>
                <w:b w:val="0"/>
                <w:bCs w:val="0"/>
                <w:color w:val="000000"/>
                <w:sz w:val="24"/>
                <w:szCs w:val="24"/>
              </w:rPr>
              <w:t>DAR72410P</w:t>
            </w:r>
            <w:bookmarkEnd w:id="163"/>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77777777" w:rsidR="00C95CE5" w:rsidRDefault="00C95CE5">
      <w:pPr>
        <w:pStyle w:val="Table"/>
        <w:rPr>
          <w:lang w:val="en-US"/>
        </w:rPr>
      </w:pPr>
      <w:bookmarkStart w:id="164"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1</w:t>
      </w:r>
      <w:r w:rsidR="00AD5018">
        <w:rPr>
          <w:lang w:val="en-US"/>
        </w:rPr>
        <w:fldChar w:fldCharType="end"/>
      </w:r>
      <w:r>
        <w:rPr>
          <w:lang w:val="en-US"/>
        </w:rPr>
        <w:t xml:space="preserve"> General data of the pre-charge relay</w:t>
      </w:r>
      <w:bookmarkEnd w:id="164"/>
    </w:p>
    <w:p w14:paraId="0FD6500A" w14:textId="77777777" w:rsidR="00C95CE5" w:rsidRDefault="00C95CE5">
      <w:pPr>
        <w:pStyle w:val="Heading3"/>
        <w:rPr>
          <w:lang w:val="en-US"/>
        </w:rPr>
      </w:pPr>
      <w:bookmarkStart w:id="165"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5"/>
    </w:p>
    <w:p w14:paraId="2BC9432F"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111ED1D" w14:textId="77777777" w:rsidR="00410E1B" w:rsidRDefault="00410E1B" w:rsidP="006B39C8">
      <w:pPr>
        <w:keepNext/>
        <w:jc w:val="center"/>
      </w:pPr>
      <w:commentRangeStart w:id="166"/>
      <w:r>
        <w:rPr>
          <w:noProof/>
          <w:color w:val="000000" w:themeColor="text1"/>
          <w:lang w:val="en-US" w:eastAsia="en-US"/>
        </w:rPr>
        <w:lastRenderedPageBreak/>
        <w:drawing>
          <wp:inline distT="0" distB="0" distL="0" distR="0" wp14:anchorId="713D514A" wp14:editId="58647865">
            <wp:extent cx="5029200" cy="5044440"/>
            <wp:effectExtent l="0" t="0" r="0" b="381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200" cy="5044440"/>
                    </a:xfrm>
                    <a:prstGeom prst="rect">
                      <a:avLst/>
                    </a:prstGeom>
                    <a:noFill/>
                    <a:ln>
                      <a:noFill/>
                    </a:ln>
                  </pic:spPr>
                </pic:pic>
              </a:graphicData>
            </a:graphic>
          </wp:inline>
        </w:drawing>
      </w:r>
      <w:commentRangeEnd w:id="166"/>
      <w:r w:rsidR="004631C4">
        <w:rPr>
          <w:rStyle w:val="CommentReference"/>
        </w:rPr>
        <w:commentReference w:id="166"/>
      </w:r>
    </w:p>
    <w:p w14:paraId="77C23A23" w14:textId="77777777" w:rsidR="00410E1B" w:rsidRPr="00F8103C" w:rsidRDefault="00410E1B" w:rsidP="006B39C8">
      <w:pPr>
        <w:pStyle w:val="Caption"/>
        <w:rPr>
          <w:color w:val="000000" w:themeColor="text1"/>
          <w:lang w:val="en-US"/>
        </w:rPr>
      </w:pPr>
      <w:bookmarkStart w:id="167" w:name="_Toc422327100"/>
      <w:bookmarkStart w:id="168" w:name="_Toc440412020"/>
      <w:r>
        <w:t xml:space="preserve">Figure </w:t>
      </w:r>
      <w:r>
        <w:fldChar w:fldCharType="begin"/>
      </w:r>
      <w:r>
        <w:instrText xml:space="preserve"> SEQ Figure \* ARABIC </w:instrText>
      </w:r>
      <w:r>
        <w:fldChar w:fldCharType="separate"/>
      </w:r>
      <w:r w:rsidR="00730C30">
        <w:rPr>
          <w:noProof/>
        </w:rPr>
        <w:t>33</w:t>
      </w:r>
      <w:r>
        <w:fldChar w:fldCharType="end"/>
      </w:r>
      <w:r>
        <w:t xml:space="preserve"> Pre-Charge Relay and Resistor Positions</w:t>
      </w:r>
      <w:bookmarkEnd w:id="167"/>
      <w:bookmarkEnd w:id="168"/>
    </w:p>
    <w:p w14:paraId="1F08F80C" w14:textId="77777777" w:rsidR="006B39C8" w:rsidRDefault="006B39C8" w:rsidP="006B39C8">
      <w:pPr>
        <w:keepNext/>
        <w:jc w:val="center"/>
      </w:pPr>
      <w:commentRangeStart w:id="169"/>
      <w:r>
        <w:rPr>
          <w:noProof/>
          <w:color w:val="000000" w:themeColor="text1"/>
          <w:lang w:val="en-US" w:eastAsia="en-US"/>
        </w:rPr>
        <w:lastRenderedPageBreak/>
        <w:drawing>
          <wp:inline distT="0" distB="0" distL="0" distR="0" wp14:anchorId="1AF503D9" wp14:editId="44A1627D">
            <wp:extent cx="3680460" cy="4823460"/>
            <wp:effectExtent l="0" t="0" r="0" b="0"/>
            <wp:docPr id="34" name="Picture 3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0460" cy="4823460"/>
                    </a:xfrm>
                    <a:prstGeom prst="rect">
                      <a:avLst/>
                    </a:prstGeom>
                    <a:noFill/>
                    <a:ln>
                      <a:noFill/>
                    </a:ln>
                  </pic:spPr>
                </pic:pic>
              </a:graphicData>
            </a:graphic>
          </wp:inline>
        </w:drawing>
      </w:r>
      <w:commentRangeEnd w:id="169"/>
      <w:r w:rsidR="00E336F4">
        <w:rPr>
          <w:rStyle w:val="CommentReference"/>
        </w:rPr>
        <w:commentReference w:id="169"/>
      </w:r>
    </w:p>
    <w:p w14:paraId="362094B0" w14:textId="77777777" w:rsidR="006B39C8" w:rsidRPr="00F8103C" w:rsidRDefault="006B39C8" w:rsidP="006B39C8">
      <w:pPr>
        <w:pStyle w:val="Caption"/>
        <w:rPr>
          <w:color w:val="000000" w:themeColor="text1"/>
          <w:lang w:val="en-US"/>
        </w:rPr>
      </w:pPr>
      <w:bookmarkStart w:id="170" w:name="_Toc422327101"/>
      <w:bookmarkStart w:id="171" w:name="_Toc440412021"/>
      <w:r>
        <w:t xml:space="preserve">Figure </w:t>
      </w:r>
      <w:r>
        <w:fldChar w:fldCharType="begin"/>
      </w:r>
      <w:r>
        <w:instrText xml:space="preserve"> SEQ Figure \* ARABIC </w:instrText>
      </w:r>
      <w:r>
        <w:fldChar w:fldCharType="separate"/>
      </w:r>
      <w:r w:rsidR="00730C30">
        <w:rPr>
          <w:noProof/>
        </w:rPr>
        <w:t>34</w:t>
      </w:r>
      <w:r>
        <w:fldChar w:fldCharType="end"/>
      </w:r>
      <w:r>
        <w:t xml:space="preserve"> Pre-Charge Control Position</w:t>
      </w:r>
      <w:bookmarkEnd w:id="170"/>
      <w:bookmarkEnd w:id="171"/>
    </w:p>
    <w:p w14:paraId="63233AB6" w14:textId="77777777" w:rsidR="008A47C2" w:rsidRDefault="008A47C2">
      <w:pPr>
        <w:rPr>
          <w:lang w:val="en-US"/>
        </w:rPr>
      </w:pPr>
    </w:p>
    <w:p w14:paraId="599053BF" w14:textId="77777777" w:rsidR="00C95CE5" w:rsidRDefault="00C95CE5">
      <w:pPr>
        <w:pStyle w:val="Heading2"/>
        <w:rPr>
          <w:lang w:val="en-US"/>
        </w:rPr>
      </w:pPr>
      <w:bookmarkStart w:id="172" w:name="_Toc440411872"/>
      <w:r>
        <w:rPr>
          <w:lang w:val="en-US"/>
        </w:rPr>
        <w:t>Discharge</w:t>
      </w:r>
      <w:r>
        <w:rPr>
          <w:rFonts w:eastAsia="Arial" w:cs="Arial"/>
          <w:lang w:val="en-US"/>
        </w:rPr>
        <w:t xml:space="preserve"> </w:t>
      </w:r>
      <w:r>
        <w:rPr>
          <w:lang w:val="en-US"/>
        </w:rPr>
        <w:t>circuitry</w:t>
      </w:r>
      <w:bookmarkEnd w:id="172"/>
    </w:p>
    <w:p w14:paraId="10E9BB5A" w14:textId="77777777" w:rsidR="00C95CE5" w:rsidRDefault="00C95CE5">
      <w:pPr>
        <w:pStyle w:val="Heading3"/>
        <w:rPr>
          <w:lang w:val="en-US"/>
        </w:rPr>
      </w:pPr>
      <w:bookmarkStart w:id="173" w:name="_Ref440410506"/>
      <w:bookmarkStart w:id="174" w:name="_Toc440411873"/>
      <w:r>
        <w:rPr>
          <w:lang w:val="en-US"/>
        </w:rPr>
        <w:t>Description</w:t>
      </w:r>
      <w:bookmarkEnd w:id="173"/>
      <w:bookmarkEnd w:id="174"/>
    </w:p>
    <w:p w14:paraId="4D6408E9" w14:textId="055F2F94"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730C30">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precharge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730C30">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output of the accumulators and only opens when the precharge system activates and main AIRs open.</w:t>
      </w:r>
    </w:p>
    <w:p w14:paraId="3565E8D5" w14:textId="77777777" w:rsidR="00C95CE5" w:rsidRDefault="00C95CE5">
      <w:pPr>
        <w:pStyle w:val="Heading3"/>
        <w:rPr>
          <w:lang w:val="en-US"/>
        </w:rPr>
      </w:pPr>
      <w:bookmarkStart w:id="175" w:name="_Toc4404118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5"/>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3">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7777777" w:rsidR="006B39C8" w:rsidRPr="00F8103C" w:rsidRDefault="006B39C8" w:rsidP="006B39C8">
      <w:pPr>
        <w:pStyle w:val="Caption"/>
        <w:rPr>
          <w:color w:val="000000" w:themeColor="text1"/>
          <w:lang w:val="en-US"/>
        </w:rPr>
      </w:pPr>
      <w:bookmarkStart w:id="176" w:name="_Toc422327102"/>
      <w:bookmarkStart w:id="177" w:name="_Toc440412022"/>
      <w:r>
        <w:t xml:space="preserve">Figure </w:t>
      </w:r>
      <w:r>
        <w:fldChar w:fldCharType="begin"/>
      </w:r>
      <w:r>
        <w:instrText xml:space="preserve"> SEQ Figure \* ARABIC </w:instrText>
      </w:r>
      <w:r>
        <w:fldChar w:fldCharType="separate"/>
      </w:r>
      <w:r w:rsidR="00730C30">
        <w:rPr>
          <w:noProof/>
        </w:rPr>
        <w:t>35</w:t>
      </w:r>
      <w:r>
        <w:fldChar w:fldCharType="end"/>
      </w:r>
      <w:r>
        <w:t xml:space="preserve"> Discharge Voltage Graph</w:t>
      </w:r>
      <w:bookmarkEnd w:id="176"/>
      <w:bookmarkEnd w:id="177"/>
    </w:p>
    <w:p w14:paraId="2A75687A" w14:textId="01FAECEE"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150*0.00088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4">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77777777" w:rsidR="006B39C8" w:rsidRPr="00F8103C" w:rsidRDefault="006B39C8" w:rsidP="006B39C8">
      <w:pPr>
        <w:pStyle w:val="Caption"/>
        <w:rPr>
          <w:color w:val="000000" w:themeColor="text1"/>
        </w:rPr>
      </w:pPr>
      <w:bookmarkStart w:id="178" w:name="_Toc422327103"/>
      <w:bookmarkStart w:id="179" w:name="_Toc440412023"/>
      <w:r>
        <w:t xml:space="preserve">Figure </w:t>
      </w:r>
      <w:r>
        <w:fldChar w:fldCharType="begin"/>
      </w:r>
      <w:r>
        <w:instrText xml:space="preserve"> SEQ Figure \* ARABIC </w:instrText>
      </w:r>
      <w:r>
        <w:fldChar w:fldCharType="separate"/>
      </w:r>
      <w:r w:rsidR="00730C30">
        <w:rPr>
          <w:noProof/>
        </w:rPr>
        <w:t>36</w:t>
      </w:r>
      <w:r>
        <w:fldChar w:fldCharType="end"/>
      </w:r>
      <w:r>
        <w:t xml:space="preserve"> Discharge Current Graph</w:t>
      </w:r>
      <w:bookmarkEnd w:id="178"/>
      <w:bookmarkEnd w:id="179"/>
    </w:p>
    <w:p w14:paraId="3BCCB89D" w14:textId="77777777"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14:paraId="37D32CBD" w14:textId="08106A9F"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3300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534C68B8" w:rsidR="006B39C8" w:rsidRDefault="00DB5CCB" w:rsidP="00E63E75">
      <w:pPr>
        <w:keepNext/>
      </w:pPr>
      <w:r>
        <w:rPr>
          <w:noProof/>
          <w:lang w:val="en-US" w:eastAsia="en-US"/>
        </w:rPr>
        <w:lastRenderedPageBreak/>
        <w:drawing>
          <wp:inline distT="0" distB="0" distL="0" distR="0" wp14:anchorId="355A4FBC" wp14:editId="2BA7E301">
            <wp:extent cx="3425588" cy="3952139"/>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echarge-TSMP.PNG"/>
                    <pic:cNvPicPr/>
                  </pic:nvPicPr>
                  <pic:blipFill>
                    <a:blip r:embed="rId86">
                      <a:extLst>
                        <a:ext uri="{28A0092B-C50C-407E-A947-70E740481C1C}">
                          <a14:useLocalDpi xmlns:a14="http://schemas.microsoft.com/office/drawing/2010/main" val="0"/>
                        </a:ext>
                      </a:extLst>
                    </a:blip>
                    <a:stretch>
                      <a:fillRect/>
                    </a:stretch>
                  </pic:blipFill>
                  <pic:spPr>
                    <a:xfrm>
                      <a:off x="0" y="0"/>
                      <a:ext cx="3450087" cy="3980404"/>
                    </a:xfrm>
                    <a:prstGeom prst="rect">
                      <a:avLst/>
                    </a:prstGeom>
                  </pic:spPr>
                </pic:pic>
              </a:graphicData>
            </a:graphic>
          </wp:inline>
        </w:drawing>
      </w:r>
    </w:p>
    <w:p w14:paraId="282BB715" w14:textId="703520C7" w:rsidR="006B39C8" w:rsidRPr="00DD06C9" w:rsidRDefault="006B39C8" w:rsidP="00DD06C9">
      <w:pPr>
        <w:pStyle w:val="Caption"/>
        <w:rPr>
          <w:color w:val="000000" w:themeColor="text1"/>
          <w:lang w:val="en-US"/>
        </w:rPr>
      </w:pPr>
      <w:bookmarkStart w:id="180" w:name="_Toc422327105"/>
      <w:bookmarkStart w:id="181" w:name="_Toc440412024"/>
      <w:r>
        <w:t xml:space="preserve">Figure </w:t>
      </w:r>
      <w:r>
        <w:fldChar w:fldCharType="begin"/>
      </w:r>
      <w:r>
        <w:instrText xml:space="preserve"> SEQ Figure \* ARABIC </w:instrText>
      </w:r>
      <w:r>
        <w:fldChar w:fldCharType="separate"/>
      </w:r>
      <w:r w:rsidR="00730C30">
        <w:rPr>
          <w:noProof/>
        </w:rPr>
        <w:t>37</w:t>
      </w:r>
      <w:r>
        <w:fldChar w:fldCharType="end"/>
      </w:r>
      <w:r>
        <w:t xml:space="preserve"> Discharge Circuit</w:t>
      </w:r>
      <w:bookmarkEnd w:id="180"/>
      <w:bookmarkEnd w:id="181"/>
    </w:p>
    <w:p w14:paraId="3B45922C" w14:textId="70405CCD" w:rsidR="006B39C8" w:rsidRPr="00DD06C9" w:rsidRDefault="00DB5CCB" w:rsidP="00DD06C9">
      <w:pPr>
        <w:rPr>
          <w:lang w:val="en-US"/>
        </w:rPr>
      </w:pPr>
      <w:r>
        <w:rPr>
          <w:lang w:val="en-US"/>
        </w:rPr>
        <w:t>See figure above (Figure 38)</w:t>
      </w:r>
    </w:p>
    <w:p w14:paraId="77056C89" w14:textId="77777777" w:rsidR="006B39C8" w:rsidRPr="00F8103C" w:rsidRDefault="006B39C8" w:rsidP="006B39C8">
      <w:pPr>
        <w:pStyle w:val="Caption"/>
        <w:rPr>
          <w:color w:val="000000" w:themeColor="text1"/>
          <w:lang w:val="en-US"/>
        </w:rPr>
      </w:pPr>
      <w:bookmarkStart w:id="182" w:name="_Toc422327106"/>
      <w:bookmarkStart w:id="183" w:name="_Toc440412025"/>
      <w:r>
        <w:t xml:space="preserve">Figure </w:t>
      </w:r>
      <w:r>
        <w:fldChar w:fldCharType="begin"/>
      </w:r>
      <w:r>
        <w:instrText xml:space="preserve"> SEQ Figure \* ARABIC </w:instrText>
      </w:r>
      <w:r>
        <w:fldChar w:fldCharType="separate"/>
      </w:r>
      <w:r w:rsidR="00730C30">
        <w:rPr>
          <w:noProof/>
        </w:rPr>
        <w:t>38</w:t>
      </w:r>
      <w:r>
        <w:fldChar w:fldCharType="end"/>
      </w:r>
      <w:r>
        <w:t xml:space="preserve"> Discharge Circuit Position in Tractive Electrical System</w:t>
      </w:r>
      <w:bookmarkEnd w:id="182"/>
      <w:bookmarkEnd w:id="183"/>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F948EA" w:rsidRDefault="006B39C8" w:rsidP="006B39C8">
            <w:pPr>
              <w:pStyle w:val="TableContents"/>
              <w:keepNext/>
            </w:pPr>
            <w:r w:rsidRPr="00F8103C">
              <w:rPr>
                <w:color w:val="000000" w:themeColor="text1"/>
              </w:rPr>
              <w:lastRenderedPageBreak/>
              <w:t>Resistor Type:</w:t>
            </w:r>
          </w:p>
        </w:tc>
        <w:tc>
          <w:tcPr>
            <w:tcW w:w="4536" w:type="dxa"/>
            <w:shd w:val="clear" w:color="auto" w:fill="auto"/>
          </w:tcPr>
          <w:p w14:paraId="61A899C5" w14:textId="7182A610" w:rsidR="006B39C8" w:rsidRPr="001B3EED" w:rsidRDefault="001B3EED" w:rsidP="001B3EE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4" w:name="_Toc440411875"/>
            <w:r>
              <w:rPr>
                <w:rFonts w:cs="Arial"/>
                <w:b w:val="0"/>
                <w:bCs w:val="0"/>
                <w:color w:val="000000"/>
                <w:sz w:val="24"/>
                <w:szCs w:val="24"/>
              </w:rPr>
              <w:t>UAL10-2KF8</w:t>
            </w:r>
            <w:r w:rsidR="006B39C8" w:rsidRPr="001B3EED">
              <w:rPr>
                <w:color w:val="000000" w:themeColor="text1"/>
              </w:rPr>
              <w:t xml:space="preserve"> - </w:t>
            </w:r>
            <w:r w:rsidR="006B39C8" w:rsidRPr="001B3EED">
              <w:rPr>
                <w:color w:val="000000" w:themeColor="text1"/>
                <w:sz w:val="18"/>
                <w:szCs w:val="18"/>
                <w:shd w:val="clear" w:color="auto" w:fill="FFFFFF"/>
              </w:rPr>
              <w:t>Wirewound</w:t>
            </w:r>
            <w:bookmarkEnd w:id="184"/>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77777777" w:rsidR="00C95CE5" w:rsidRDefault="00C95CE5">
      <w:pPr>
        <w:pStyle w:val="Table"/>
        <w:rPr>
          <w:lang w:val="en-US"/>
        </w:rPr>
      </w:pPr>
      <w:bookmarkStart w:id="185"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1</w:t>
      </w:r>
      <w:r w:rsidR="00AD5018">
        <w:rPr>
          <w:lang w:val="en-US"/>
        </w:rPr>
        <w:fldChar w:fldCharType="end"/>
      </w:r>
      <w:r w:rsidRPr="002F736A">
        <w:rPr>
          <w:lang w:val="en-US"/>
        </w:rPr>
        <w:t xml:space="preserve"> General data of the discharge circuit</w:t>
      </w:r>
      <w:bookmarkEnd w:id="185"/>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6" w:name="_Toc440411876"/>
            <w:r>
              <w:rPr>
                <w:rFonts w:cs="Arial"/>
                <w:b w:val="0"/>
                <w:bCs w:val="0"/>
                <w:color w:val="000000"/>
                <w:sz w:val="24"/>
                <w:szCs w:val="24"/>
              </w:rPr>
              <w:t>DBR72410P</w:t>
            </w:r>
            <w:bookmarkEnd w:id="186"/>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77777777"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730C30">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164BA79F" w:rsidR="00C95CE5" w:rsidRDefault="00B10B43">
      <w:pPr>
        <w:rPr>
          <w:lang w:val="en-US"/>
        </w:rPr>
      </w:pPr>
      <w:r>
        <w:rPr>
          <w:lang w:val="en-US"/>
        </w:rPr>
        <w:t>Resistor datasheet</w:t>
      </w:r>
    </w:p>
    <w:p w14:paraId="4EB87ACB" w14:textId="01CEF6AF" w:rsidR="00B10B43" w:rsidRDefault="00B10B43">
      <w:pPr>
        <w:rPr>
          <w:lang w:val="en-US"/>
        </w:rPr>
      </w:pPr>
      <w:r>
        <w:rPr>
          <w:lang w:val="en-US"/>
        </w:rPr>
        <w:t>Relay datasheet</w:t>
      </w:r>
    </w:p>
    <w:p w14:paraId="5291ABD6" w14:textId="12FC3522" w:rsidR="00C95CE5" w:rsidRDefault="00C95CE5">
      <w:pPr>
        <w:pStyle w:val="Heading3"/>
        <w:rPr>
          <w:lang w:val="en-US"/>
        </w:rPr>
      </w:pPr>
      <w:bookmarkStart w:id="187" w:name="_Toc440411877"/>
      <w:commentRangeStart w:id="18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88"/>
      <w:r w:rsidR="009F0B3D">
        <w:rPr>
          <w:rStyle w:val="CommentReference"/>
          <w:rFonts w:eastAsia="Calibri" w:cs="Arial"/>
          <w:b w:val="0"/>
          <w:bCs w:val="0"/>
        </w:rPr>
        <w:commentReference w:id="188"/>
      </w:r>
      <w:bookmarkEnd w:id="187"/>
    </w:p>
    <w:p w14:paraId="35755F3F" w14:textId="77777777" w:rsidR="004D1264" w:rsidRDefault="004D1264" w:rsidP="004D1264">
      <w:pPr>
        <w:keepNext/>
        <w:jc w:val="center"/>
      </w:pPr>
      <w:commentRangeStart w:id="189"/>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89"/>
      <w:r w:rsidR="005754E5">
        <w:rPr>
          <w:rStyle w:val="CommentReference"/>
        </w:rPr>
        <w:commentReference w:id="189"/>
      </w:r>
    </w:p>
    <w:p w14:paraId="72D3BE96" w14:textId="77777777" w:rsidR="004D1264" w:rsidRPr="000100F5" w:rsidRDefault="004D1264" w:rsidP="004D1264">
      <w:pPr>
        <w:pStyle w:val="Caption"/>
      </w:pPr>
      <w:bookmarkStart w:id="190" w:name="_Toc422327107"/>
      <w:bookmarkStart w:id="191" w:name="_Toc440412026"/>
      <w:r>
        <w:t xml:space="preserve">Figure </w:t>
      </w:r>
      <w:r>
        <w:fldChar w:fldCharType="begin"/>
      </w:r>
      <w:r>
        <w:instrText xml:space="preserve"> SEQ Figure \* ARABIC </w:instrText>
      </w:r>
      <w:r>
        <w:fldChar w:fldCharType="separate"/>
      </w:r>
      <w:r w:rsidR="00730C30">
        <w:rPr>
          <w:noProof/>
        </w:rPr>
        <w:t>39</w:t>
      </w:r>
      <w:r>
        <w:fldChar w:fldCharType="end"/>
      </w:r>
      <w:r>
        <w:t xml:space="preserve"> Discharge Relay &amp; Resistor Position</w:t>
      </w:r>
      <w:bookmarkEnd w:id="190"/>
      <w:bookmarkEnd w:id="191"/>
    </w:p>
    <w:p w14:paraId="18D554BC" w14:textId="77777777" w:rsidR="008A47C2" w:rsidRDefault="008A47C2">
      <w:pPr>
        <w:rPr>
          <w:lang w:val="en-US"/>
        </w:rPr>
      </w:pPr>
    </w:p>
    <w:p w14:paraId="3A7271FA" w14:textId="77777777" w:rsidR="004D1264" w:rsidRDefault="004D1264" w:rsidP="004D1264">
      <w:pPr>
        <w:keepNext/>
        <w:jc w:val="center"/>
      </w:pPr>
      <w:commentRangeStart w:id="192"/>
      <w:r>
        <w:rPr>
          <w:noProof/>
          <w:color w:val="000000" w:themeColor="text1"/>
          <w:lang w:val="en-US" w:eastAsia="en-US"/>
        </w:rPr>
        <w:lastRenderedPageBreak/>
        <w:drawing>
          <wp:inline distT="0" distB="0" distL="0" distR="0" wp14:anchorId="25DF7F32" wp14:editId="0A1F6CFF">
            <wp:extent cx="3337560" cy="4282440"/>
            <wp:effectExtent l="0" t="0" r="0" b="3810"/>
            <wp:docPr id="25" name="Picture 2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37560" cy="4282440"/>
                    </a:xfrm>
                    <a:prstGeom prst="rect">
                      <a:avLst/>
                    </a:prstGeom>
                    <a:noFill/>
                    <a:ln>
                      <a:noFill/>
                    </a:ln>
                  </pic:spPr>
                </pic:pic>
              </a:graphicData>
            </a:graphic>
          </wp:inline>
        </w:drawing>
      </w:r>
      <w:commentRangeEnd w:id="192"/>
      <w:r w:rsidR="005754E5">
        <w:rPr>
          <w:rStyle w:val="CommentReference"/>
        </w:rPr>
        <w:commentReference w:id="192"/>
      </w:r>
    </w:p>
    <w:p w14:paraId="538B6646" w14:textId="77777777" w:rsidR="004D1264" w:rsidRPr="00F8103C" w:rsidRDefault="004D1264" w:rsidP="004D1264">
      <w:pPr>
        <w:pStyle w:val="Caption"/>
        <w:rPr>
          <w:color w:val="000000" w:themeColor="text1"/>
          <w:lang w:val="en-US"/>
        </w:rPr>
      </w:pPr>
      <w:bookmarkStart w:id="193" w:name="_Toc422327108"/>
      <w:bookmarkStart w:id="194" w:name="_Toc440412027"/>
      <w:r>
        <w:t xml:space="preserve">Figure </w:t>
      </w:r>
      <w:r>
        <w:fldChar w:fldCharType="begin"/>
      </w:r>
      <w:r>
        <w:instrText xml:space="preserve"> SEQ Figure \* ARABIC </w:instrText>
      </w:r>
      <w:r>
        <w:fldChar w:fldCharType="separate"/>
      </w:r>
      <w:r w:rsidR="00730C30">
        <w:rPr>
          <w:noProof/>
        </w:rPr>
        <w:t>40</w:t>
      </w:r>
      <w:r>
        <w:fldChar w:fldCharType="end"/>
      </w:r>
      <w:r>
        <w:t xml:space="preserve"> Position of Control Circuitry in Car</w:t>
      </w:r>
      <w:bookmarkEnd w:id="193"/>
      <w:bookmarkEnd w:id="194"/>
    </w:p>
    <w:p w14:paraId="1506A19B" w14:textId="77777777" w:rsidR="004D1264" w:rsidRDefault="004D1264">
      <w:pPr>
        <w:rPr>
          <w:lang w:val="en-US"/>
        </w:rPr>
      </w:pPr>
    </w:p>
    <w:p w14:paraId="4B207FCC" w14:textId="77777777" w:rsidR="00C95CE5" w:rsidRDefault="00C95CE5">
      <w:pPr>
        <w:pStyle w:val="Heading2"/>
        <w:rPr>
          <w:lang w:val="en-US"/>
        </w:rPr>
      </w:pPr>
      <w:bookmarkStart w:id="195" w:name="_Ref439182200"/>
      <w:bookmarkStart w:id="196" w:name="_Ref439187643"/>
      <w:bookmarkStart w:id="197"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95"/>
      <w:bookmarkEnd w:id="196"/>
      <w:bookmarkEnd w:id="197"/>
    </w:p>
    <w:p w14:paraId="38D3843C" w14:textId="77777777" w:rsidR="00C95CE5" w:rsidRDefault="00C95CE5">
      <w:pPr>
        <w:pStyle w:val="Heading3"/>
        <w:rPr>
          <w:lang w:val="en-US"/>
        </w:rPr>
      </w:pPr>
      <w:bookmarkStart w:id="198" w:name="_Toc440411879"/>
      <w:r>
        <w:rPr>
          <w:lang w:val="en-US"/>
        </w:rPr>
        <w:t>Description</w:t>
      </w:r>
      <w:bookmarkEnd w:id="198"/>
    </w:p>
    <w:p w14:paraId="43AB841B" w14:textId="4DAAD853"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730C30">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99" w:name="_Toc440411880"/>
      <w:commentRangeStart w:id="200"/>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00"/>
      <w:r w:rsidR="009F0B3D">
        <w:rPr>
          <w:rStyle w:val="CommentReference"/>
          <w:rFonts w:eastAsia="Calibri" w:cs="Arial"/>
          <w:b w:val="0"/>
          <w:bCs w:val="0"/>
        </w:rPr>
        <w:commentReference w:id="200"/>
      </w:r>
      <w:bookmarkEnd w:id="199"/>
    </w:p>
    <w:p w14:paraId="59252044" w14:textId="77777777" w:rsidR="004D1264" w:rsidRDefault="004D1264" w:rsidP="004D1264">
      <w:pPr>
        <w:rPr>
          <w:color w:val="000000" w:themeColor="text1"/>
          <w:lang w:val="en-US"/>
        </w:rPr>
      </w:pPr>
      <w:r w:rsidRPr="00F8103C">
        <w:rPr>
          <w:color w:val="000000" w:themeColor="text1"/>
          <w:lang w:val="en-US"/>
        </w:rPr>
        <w:t xml:space="preserve">Wire - EXRAD-FSX1X </w:t>
      </w:r>
      <w:commentRangeStart w:id="201"/>
      <w:r w:rsidRPr="00F8103C">
        <w:rPr>
          <w:color w:val="000000" w:themeColor="text1"/>
          <w:lang w:val="en-US"/>
        </w:rPr>
        <w:t>1</w:t>
      </w:r>
      <w:commentRangeEnd w:id="201"/>
      <w:r w:rsidR="009E2D43">
        <w:rPr>
          <w:rStyle w:val="CommentReference"/>
        </w:rPr>
        <w:commentReference w:id="201"/>
      </w:r>
      <w:r w:rsidRPr="00F8103C">
        <w:rPr>
          <w:color w:val="000000" w:themeColor="text1"/>
          <w:lang w:val="en-US"/>
        </w:rPr>
        <w:t xml:space="preserve"> couple.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77777777" w:rsidR="004D1264" w:rsidRPr="00F8103C" w:rsidRDefault="004D1264" w:rsidP="004D1264">
      <w:pPr>
        <w:pStyle w:val="Caption"/>
        <w:rPr>
          <w:color w:val="000000" w:themeColor="text1"/>
          <w:lang w:val="en-US"/>
        </w:rPr>
      </w:pPr>
      <w:bookmarkStart w:id="202" w:name="_Toc422327109"/>
      <w:bookmarkStart w:id="203" w:name="_Toc440412028"/>
      <w:r>
        <w:t xml:space="preserve">Figure </w:t>
      </w:r>
      <w:r>
        <w:fldChar w:fldCharType="begin"/>
      </w:r>
      <w:r>
        <w:instrText xml:space="preserve"> SEQ Figure \* ARABIC </w:instrText>
      </w:r>
      <w:r>
        <w:fldChar w:fldCharType="separate"/>
      </w:r>
      <w:r w:rsidR="00730C30">
        <w:rPr>
          <w:noProof/>
        </w:rPr>
        <w:t>41</w:t>
      </w:r>
      <w:r>
        <w:fldChar w:fldCharType="end"/>
      </w:r>
      <w:r>
        <w:t xml:space="preserve"> HVD Connector</w:t>
      </w:r>
      <w:bookmarkEnd w:id="202"/>
      <w:bookmarkEnd w:id="203"/>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204" w:name="_Toc440411881"/>
      <w:commentRangeStart w:id="20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205"/>
      <w:r w:rsidR="009F0B3D">
        <w:rPr>
          <w:rStyle w:val="CommentReference"/>
          <w:rFonts w:eastAsia="Calibri" w:cs="Arial"/>
          <w:b w:val="0"/>
          <w:bCs w:val="0"/>
        </w:rPr>
        <w:commentReference w:id="205"/>
      </w:r>
      <w:bookmarkEnd w:id="204"/>
    </w:p>
    <w:p w14:paraId="5B970B42" w14:textId="77777777" w:rsidR="004D1264" w:rsidRDefault="004D1264" w:rsidP="004D1264">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4C97B8B2" w14:textId="77777777" w:rsidR="004D1264" w:rsidRPr="00F8103C" w:rsidRDefault="004D1264" w:rsidP="004D1264">
      <w:pPr>
        <w:pStyle w:val="Caption"/>
        <w:rPr>
          <w:color w:val="000000" w:themeColor="text1"/>
          <w:lang w:val="en-US"/>
        </w:rPr>
      </w:pPr>
      <w:bookmarkStart w:id="206" w:name="_Toc422327110"/>
      <w:bookmarkStart w:id="207" w:name="_Toc440412029"/>
      <w:r>
        <w:t xml:space="preserve">Figure </w:t>
      </w:r>
      <w:r>
        <w:fldChar w:fldCharType="begin"/>
      </w:r>
      <w:r>
        <w:instrText xml:space="preserve"> SEQ Figure \* ARABIC </w:instrText>
      </w:r>
      <w:r>
        <w:fldChar w:fldCharType="separate"/>
      </w:r>
      <w:r w:rsidR="00730C30">
        <w:rPr>
          <w:noProof/>
        </w:rPr>
        <w:t>42</w:t>
      </w:r>
      <w:r>
        <w:fldChar w:fldCharType="end"/>
      </w:r>
      <w:r>
        <w:t xml:space="preserve"> HVD Position in Car</w:t>
      </w:r>
      <w:bookmarkEnd w:id="206"/>
      <w:bookmarkEnd w:id="207"/>
    </w:p>
    <w:p w14:paraId="328F81C8" w14:textId="77777777" w:rsidR="008A47C2" w:rsidRDefault="008A47C2">
      <w:pPr>
        <w:rPr>
          <w:lang w:val="en-US"/>
        </w:rPr>
      </w:pPr>
    </w:p>
    <w:p w14:paraId="46729C8A" w14:textId="77777777" w:rsidR="00C95CE5" w:rsidRDefault="00C95CE5">
      <w:pPr>
        <w:pStyle w:val="Heading2"/>
        <w:rPr>
          <w:lang w:val="en-US"/>
        </w:rPr>
      </w:pPr>
      <w:bookmarkStart w:id="208" w:name="_Ref439187760"/>
      <w:bookmarkStart w:id="209" w:name="_Toc440411882"/>
      <w:r>
        <w:rPr>
          <w:lang w:val="en-US"/>
        </w:rPr>
        <w:t>Ready-To-Drive-Sound</w:t>
      </w:r>
      <w:r>
        <w:rPr>
          <w:rFonts w:eastAsia="Arial" w:cs="Arial"/>
          <w:lang w:val="en-US"/>
        </w:rPr>
        <w:t xml:space="preserve"> </w:t>
      </w:r>
      <w:r>
        <w:rPr>
          <w:lang w:val="en-US"/>
        </w:rPr>
        <w:t>(RTDS)</w:t>
      </w:r>
      <w:bookmarkEnd w:id="208"/>
      <w:bookmarkEnd w:id="209"/>
    </w:p>
    <w:p w14:paraId="35EC2D87" w14:textId="77777777" w:rsidR="00C95CE5" w:rsidRDefault="00C95CE5">
      <w:pPr>
        <w:pStyle w:val="Heading3"/>
        <w:rPr>
          <w:lang w:val="en-US"/>
        </w:rPr>
      </w:pPr>
      <w:bookmarkStart w:id="210" w:name="_Toc440411883"/>
      <w:r>
        <w:rPr>
          <w:lang w:val="en-US"/>
        </w:rPr>
        <w:t>Description</w:t>
      </w:r>
      <w:bookmarkEnd w:id="210"/>
    </w:p>
    <w:p w14:paraId="0865524D" w14:textId="1B150DC9"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730C30">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Mallory PT-4632PLQ</w:t>
      </w:r>
      <w:r w:rsidRPr="00F8103C">
        <w:rPr>
          <w:color w:val="000000" w:themeColor="text1"/>
          <w:lang w:val="en-US"/>
        </w:rPr>
        <w:t xml:space="preserve">) is driven by a mosfet driver. The signal that drives the buzzer is from the ECU with software.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211" w:name="_Toc440411884"/>
      <w:commentRangeStart w:id="212"/>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12"/>
      <w:r w:rsidR="009F0B3D">
        <w:rPr>
          <w:rStyle w:val="CommentReference"/>
          <w:rFonts w:eastAsia="Calibri" w:cs="Arial"/>
          <w:b w:val="0"/>
          <w:bCs w:val="0"/>
        </w:rPr>
        <w:commentReference w:id="212"/>
      </w:r>
      <w:bookmarkEnd w:id="211"/>
    </w:p>
    <w:p w14:paraId="3C8FE8EA" w14:textId="77777777" w:rsidR="004C0BD9" w:rsidRDefault="004C0BD9" w:rsidP="004C0BD9">
      <w:pPr>
        <w:keepNext/>
      </w:pPr>
      <w:r>
        <w:rPr>
          <w:noProof/>
          <w:color w:val="000000" w:themeColor="text1"/>
          <w:lang w:val="en-US" w:eastAsia="en-US"/>
        </w:rPr>
        <w:drawing>
          <wp:inline distT="0" distB="0" distL="0" distR="0" wp14:anchorId="798B580A" wp14:editId="71BD6626">
            <wp:extent cx="5265420" cy="2887980"/>
            <wp:effectExtent l="0" t="0" r="0" b="7620"/>
            <wp:docPr id="22" name="Picture 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5420" cy="2887980"/>
                    </a:xfrm>
                    <a:prstGeom prst="rect">
                      <a:avLst/>
                    </a:prstGeom>
                    <a:noFill/>
                    <a:ln>
                      <a:noFill/>
                    </a:ln>
                  </pic:spPr>
                </pic:pic>
              </a:graphicData>
            </a:graphic>
          </wp:inline>
        </w:drawing>
      </w:r>
    </w:p>
    <w:p w14:paraId="77E72535" w14:textId="77777777" w:rsidR="004C0BD9" w:rsidRDefault="004C0BD9" w:rsidP="004C0BD9">
      <w:pPr>
        <w:pStyle w:val="Caption"/>
      </w:pPr>
      <w:bookmarkStart w:id="213" w:name="_Toc422327112"/>
      <w:bookmarkStart w:id="214" w:name="_Toc440412030"/>
      <w:r>
        <w:t xml:space="preserve">Figure </w:t>
      </w:r>
      <w:r>
        <w:fldChar w:fldCharType="begin"/>
      </w:r>
      <w:r>
        <w:instrText xml:space="preserve"> SEQ Figure \* ARABIC </w:instrText>
      </w:r>
      <w:r>
        <w:fldChar w:fldCharType="separate"/>
      </w:r>
      <w:r w:rsidR="00730C30">
        <w:rPr>
          <w:noProof/>
        </w:rPr>
        <w:t>43</w:t>
      </w:r>
      <w:r>
        <w:fldChar w:fldCharType="end"/>
      </w:r>
      <w:r>
        <w:t xml:space="preserve"> Horn Control Circuitry</w:t>
      </w:r>
      <w:bookmarkEnd w:id="213"/>
      <w:bookmarkEnd w:id="214"/>
    </w:p>
    <w:p w14:paraId="72D3E3A5" w14:textId="206CC9C2" w:rsidR="004C0BD9" w:rsidRPr="00F8103C" w:rsidRDefault="004C0BD9" w:rsidP="004C0BD9">
      <w:pPr>
        <w:rPr>
          <w:color w:val="000000" w:themeColor="text1"/>
          <w:lang w:val="en-US"/>
        </w:rPr>
      </w:pPr>
      <w:r w:rsidRPr="00F8103C">
        <w:rPr>
          <w:color w:val="000000" w:themeColor="text1"/>
          <w:lang w:val="en-US"/>
        </w:rPr>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730C30">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r w:rsidRPr="00F8103C">
        <w:rPr>
          <w:color w:val="000000" w:themeColor="text1"/>
          <w:lang w:val="en-US"/>
        </w:rPr>
        <w:fldChar w:fldCharType="begin"/>
      </w:r>
      <w:r w:rsidRPr="00F8103C">
        <w:rPr>
          <w:color w:val="000000" w:themeColor="text1"/>
          <w:lang w:val="en-US"/>
        </w:rPr>
        <w:instrText xml:space="preserve"> REF _Ref416602084 \r \h </w:instrText>
      </w:r>
      <w:r w:rsidRPr="00F8103C">
        <w:rPr>
          <w:color w:val="000000" w:themeColor="text1"/>
          <w:lang w:val="en-US"/>
        </w:rPr>
        <w:fldChar w:fldCharType="separate"/>
      </w:r>
      <w:r w:rsidR="00730C30">
        <w:rPr>
          <w:b/>
          <w:bCs/>
          <w:color w:val="000000" w:themeColor="text1"/>
          <w:lang w:val="en-US"/>
        </w:rPr>
        <w:t>Error! Reference source not found.</w:t>
      </w:r>
      <w:r w:rsidRPr="00F8103C">
        <w:rPr>
          <w:color w:val="000000" w:themeColor="text1"/>
          <w:lang w:val="en-US"/>
        </w:rPr>
        <w:fldChar w:fldCharType="end"/>
      </w:r>
      <w:r w:rsidRPr="00F8103C">
        <w:rPr>
          <w:color w:val="000000" w:themeColor="text1"/>
          <w:lang w:val="en-US"/>
        </w:rPr>
        <w:t xml:space="preserve"> datasheet</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215" w:name="_Toc440411885"/>
      <w:commentRangeStart w:id="21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216"/>
      <w:r w:rsidR="009F0B3D">
        <w:rPr>
          <w:rStyle w:val="CommentReference"/>
          <w:rFonts w:eastAsia="Calibri" w:cs="Arial"/>
          <w:b w:val="0"/>
          <w:bCs w:val="0"/>
        </w:rPr>
        <w:commentReference w:id="216"/>
      </w:r>
      <w:bookmarkEnd w:id="215"/>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04E044A0" w:rsidR="00C95CE5" w:rsidRDefault="004C0BD9" w:rsidP="004C0BD9">
      <w:pPr>
        <w:rPr>
          <w:lang w:val="en-US"/>
        </w:rPr>
      </w:pPr>
      <w:bookmarkStart w:id="217" w:name="_Toc422327113"/>
      <w:bookmarkStart w:id="218" w:name="_Toc440412031"/>
      <w:r>
        <w:t xml:space="preserve">Figure </w:t>
      </w:r>
      <w:r>
        <w:fldChar w:fldCharType="begin"/>
      </w:r>
      <w:r>
        <w:instrText xml:space="preserve"> SEQ Figure \* ARABIC </w:instrText>
      </w:r>
      <w:r>
        <w:fldChar w:fldCharType="separate"/>
      </w:r>
      <w:r w:rsidR="00730C30">
        <w:rPr>
          <w:noProof/>
        </w:rPr>
        <w:t>44</w:t>
      </w:r>
      <w:r>
        <w:fldChar w:fldCharType="end"/>
      </w:r>
      <w:r>
        <w:t xml:space="preserve"> Horn Position in Car</w:t>
      </w:r>
      <w:bookmarkEnd w:id="217"/>
      <w:bookmarkEnd w:id="218"/>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lastRenderedPageBreak/>
        <w:br w:type="page"/>
      </w:r>
      <w:bookmarkStart w:id="219" w:name="_Ref439187786"/>
      <w:bookmarkStart w:id="220" w:name="_Toc440411886"/>
      <w:r w:rsidR="00C95CE5">
        <w:rPr>
          <w:lang w:val="en-US"/>
        </w:rPr>
        <w:lastRenderedPageBreak/>
        <w:t>Accumulator</w:t>
      </w:r>
      <w:bookmarkEnd w:id="219"/>
      <w:bookmarkEnd w:id="220"/>
    </w:p>
    <w:p w14:paraId="4B352622" w14:textId="77777777" w:rsidR="00C95CE5" w:rsidRDefault="00C95CE5">
      <w:pPr>
        <w:pStyle w:val="Heading2"/>
        <w:rPr>
          <w:lang w:val="en-US"/>
        </w:rPr>
      </w:pPr>
      <w:bookmarkStart w:id="221"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21"/>
    </w:p>
    <w:p w14:paraId="5104CA88" w14:textId="77777777" w:rsidR="00C95CE5" w:rsidRDefault="00C95CE5">
      <w:pPr>
        <w:pStyle w:val="Heading3"/>
        <w:rPr>
          <w:lang w:val="en-US"/>
        </w:rPr>
      </w:pPr>
      <w:bookmarkStart w:id="222" w:name="_Toc440411888"/>
      <w:r>
        <w:rPr>
          <w:lang w:val="en-US"/>
        </w:rPr>
        <w:t>Overview/description/parameters</w:t>
      </w:r>
      <w:bookmarkEnd w:id="222"/>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382015DE" w:rsidR="00C95CE5" w:rsidRDefault="007A258A" w:rsidP="00491016">
            <w:pPr>
              <w:pStyle w:val="TableContents"/>
              <w:keepNext/>
            </w:pPr>
            <w:r>
              <w:t>294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051F16A5" w:rsidR="00C95CE5" w:rsidRDefault="007A258A" w:rsidP="00491016">
            <w:pPr>
              <w:pStyle w:val="TableContents"/>
              <w:keepNext/>
            </w:pPr>
            <w:r>
              <w:t>231</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73A69B68" w:rsidR="00C95CE5" w:rsidRDefault="007A258A" w:rsidP="00491016">
            <w:pPr>
              <w:pStyle w:val="TableContents"/>
              <w:keepNext/>
            </w:pPr>
            <w:r>
              <w:t>203</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1FECE8AD" w:rsidR="00C95CE5" w:rsidRDefault="007A258A" w:rsidP="007A258A">
            <w:pPr>
              <w:pStyle w:val="TableContents"/>
              <w:keepNext/>
            </w:pPr>
            <w:r>
              <w:t>580</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2C67F696" w:rsidR="00C95CE5" w:rsidRDefault="007A258A" w:rsidP="00491016">
            <w:pPr>
              <w:pStyle w:val="TableContents"/>
              <w:keepNext/>
            </w:pPr>
            <w:r>
              <w:t>28</w:t>
            </w:r>
            <w:r w:rsidR="00C95CE5">
              <w:t>0A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47E35A22" w:rsidR="00C95CE5" w:rsidRDefault="007A258A" w:rsidP="00491016">
            <w:pPr>
              <w:pStyle w:val="TableContents"/>
              <w:keepNext/>
            </w:pPr>
            <w:r>
              <w:t>28</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35BC2A94" w:rsidR="00C95CE5" w:rsidRDefault="007A258A" w:rsidP="00491016">
            <w:pPr>
              <w:pStyle w:val="TableContents"/>
              <w:keepNext/>
            </w:pPr>
            <w:r>
              <w:t>21</w:t>
            </w:r>
            <w:r w:rsidR="00C95CE5">
              <w:t>0</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4E4EA904" w:rsidR="00C95CE5" w:rsidRDefault="007A258A" w:rsidP="00491016">
            <w:pPr>
              <w:pStyle w:val="TableContents"/>
              <w:keepNext/>
            </w:pPr>
            <w:r>
              <w:t>70s3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5A2A25AC" w:rsidR="00C95CE5" w:rsidRDefault="00593F5A" w:rsidP="00491016">
            <w:pPr>
              <w:pStyle w:val="TableContents"/>
              <w:keepNext/>
            </w:pPr>
            <w:r>
              <w:t>21.6 MJ</w:t>
            </w:r>
            <w:bookmarkStart w:id="223" w:name="_MON_1512237554"/>
            <w:bookmarkEnd w:id="223"/>
            <w:r w:rsidR="000D135B">
              <w:object w:dxaOrig="7651" w:dyaOrig="2926" w14:anchorId="63310BB5">
                <v:shape id="_x0000_i1026" type="#_x0000_t75" style="width:382pt;height:146.5pt" o:ole="">
                  <v:imagedata r:id="rId101" o:title=""/>
                </v:shape>
                <o:OLEObject Type="Embed" ProgID="Excel.Sheet.12" ShapeID="_x0000_i1026" DrawAspect="Content" ObjectID="_1514153445" r:id="rId102"/>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77777777" w:rsidR="00C95CE5" w:rsidRDefault="00C95CE5" w:rsidP="00491016">
            <w:pPr>
              <w:pStyle w:val="TableContents"/>
              <w:keepNext/>
            </w:pPr>
            <w:r>
              <w:t>5</w:t>
            </w:r>
          </w:p>
        </w:tc>
      </w:tr>
    </w:tbl>
    <w:p w14:paraId="571BCACB" w14:textId="77777777" w:rsidR="00C95CE5" w:rsidRDefault="00C95CE5">
      <w:pPr>
        <w:pStyle w:val="Table"/>
      </w:pPr>
      <w:bookmarkStart w:id="224" w:name="_Toc440412064"/>
      <w:r>
        <w:t xml:space="preserve">Table </w:t>
      </w:r>
      <w:r w:rsidR="00AD5018">
        <w:fldChar w:fldCharType="begin"/>
      </w:r>
      <w:r w:rsidR="00AD5018">
        <w:instrText xml:space="preserve"> STYLEREF 1 \s </w:instrText>
      </w:r>
      <w:r w:rsidR="00AD5018">
        <w:fldChar w:fldCharType="separate"/>
      </w:r>
      <w:r w:rsidR="00730C30">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1</w:t>
      </w:r>
      <w:r w:rsidR="00AD5018">
        <w:fldChar w:fldCharType="end"/>
      </w:r>
      <w:r>
        <w:t xml:space="preserve"> Main accumulator parameters</w:t>
      </w:r>
      <w:bookmarkEnd w:id="224"/>
    </w:p>
    <w:p w14:paraId="2D6E87DB" w14:textId="77777777" w:rsidR="004C0BD9" w:rsidRDefault="004C0BD9" w:rsidP="004C0BD9">
      <w:pPr>
        <w:keepNext/>
      </w:pPr>
      <w:r>
        <w:rPr>
          <w:noProof/>
          <w:lang w:val="en-US" w:eastAsia="en-US"/>
        </w:rPr>
        <w:lastRenderedPageBreak/>
        <w:drawing>
          <wp:inline distT="0" distB="0" distL="0" distR="0" wp14:anchorId="3D7A5BE7" wp14:editId="1A248EB4">
            <wp:extent cx="6126480" cy="733742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6480" cy="7337425"/>
                    </a:xfrm>
                    <a:prstGeom prst="rect">
                      <a:avLst/>
                    </a:prstGeom>
                  </pic:spPr>
                </pic:pic>
              </a:graphicData>
            </a:graphic>
          </wp:inline>
        </w:drawing>
      </w:r>
    </w:p>
    <w:p w14:paraId="045EA205" w14:textId="77777777" w:rsidR="004C0BD9" w:rsidRDefault="004C0BD9" w:rsidP="004C0BD9">
      <w:pPr>
        <w:pStyle w:val="Caption"/>
      </w:pPr>
      <w:bookmarkStart w:id="225" w:name="_Toc422327114"/>
      <w:bookmarkStart w:id="226" w:name="_Toc440412032"/>
      <w:r>
        <w:t xml:space="preserve">Figure </w:t>
      </w:r>
      <w:r>
        <w:fldChar w:fldCharType="begin"/>
      </w:r>
      <w:r>
        <w:instrText xml:space="preserve"> SEQ Figure \* ARABIC </w:instrText>
      </w:r>
      <w:r>
        <w:fldChar w:fldCharType="separate"/>
      </w:r>
      <w:r w:rsidR="00730C30">
        <w:rPr>
          <w:noProof/>
        </w:rPr>
        <w:t>45</w:t>
      </w:r>
      <w:r>
        <w:fldChar w:fldCharType="end"/>
      </w:r>
      <w:r>
        <w:t xml:space="preserve"> Accumuluator Battery Layout</w:t>
      </w:r>
      <w:bookmarkEnd w:id="225"/>
      <w:bookmarkEnd w:id="226"/>
    </w:p>
    <w:p w14:paraId="2D915F6D" w14:textId="77777777" w:rsidR="004C0BD9" w:rsidRDefault="004C0BD9" w:rsidP="004C0BD9">
      <w:pPr>
        <w:keepNext/>
      </w:pPr>
      <w:r w:rsidRPr="00F8103C">
        <w:rPr>
          <w:noProof/>
          <w:color w:val="000000" w:themeColor="text1"/>
          <w:lang w:val="en-US" w:eastAsia="en-US"/>
        </w:rPr>
        <w:lastRenderedPageBreak/>
        <w:drawing>
          <wp:inline distT="0" distB="0" distL="0" distR="0" wp14:anchorId="7AA3B62A" wp14:editId="7590512E">
            <wp:extent cx="6126480" cy="32658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14:paraId="3D06B1D6" w14:textId="77777777" w:rsidR="004C0BD9" w:rsidRPr="00F8103C" w:rsidRDefault="004C0BD9" w:rsidP="004C0BD9">
      <w:pPr>
        <w:pStyle w:val="Caption"/>
        <w:rPr>
          <w:color w:val="000000" w:themeColor="text1"/>
          <w:lang w:val="en-US"/>
        </w:rPr>
      </w:pPr>
      <w:bookmarkStart w:id="227" w:name="_Toc422327115"/>
      <w:bookmarkStart w:id="228" w:name="_Toc440412033"/>
      <w:r>
        <w:t xml:space="preserve">Figure </w:t>
      </w:r>
      <w:r>
        <w:fldChar w:fldCharType="begin"/>
      </w:r>
      <w:r>
        <w:instrText xml:space="preserve"> SEQ Figure \* ARABIC </w:instrText>
      </w:r>
      <w:r>
        <w:fldChar w:fldCharType="separate"/>
      </w:r>
      <w:r w:rsidR="00730C30">
        <w:rPr>
          <w:noProof/>
        </w:rPr>
        <w:t>46</w:t>
      </w:r>
      <w:r>
        <w:fldChar w:fldCharType="end"/>
      </w:r>
      <w:r>
        <w:t xml:space="preserve"> Accumulator Battery Layout (High Level)</w:t>
      </w:r>
      <w:bookmarkEnd w:id="227"/>
      <w:bookmarkEnd w:id="228"/>
    </w:p>
    <w:p w14:paraId="44E14565" w14:textId="77777777" w:rsidR="004C0BD9" w:rsidRPr="00F8103C" w:rsidRDefault="004C0BD9" w:rsidP="004C0BD9">
      <w:pPr>
        <w:rPr>
          <w:color w:val="000000" w:themeColor="text1"/>
          <w:lang w:val="en-US"/>
        </w:rPr>
      </w:pPr>
    </w:p>
    <w:p w14:paraId="113007B0" w14:textId="77777777" w:rsidR="004C0BD9" w:rsidRPr="00F8103C" w:rsidRDefault="004C0BD9" w:rsidP="004C0BD9">
      <w:pPr>
        <w:jc w:val="center"/>
        <w:rPr>
          <w:color w:val="000000" w:themeColor="text1"/>
          <w:sz w:val="40"/>
          <w:szCs w:val="40"/>
        </w:rPr>
      </w:pPr>
      <w:r w:rsidRPr="00F8103C">
        <w:rPr>
          <w:noProof/>
          <w:color w:val="000000" w:themeColor="text1"/>
          <w:sz w:val="40"/>
          <w:szCs w:val="40"/>
          <w:lang w:val="en-US" w:eastAsia="en-US"/>
        </w:rPr>
        <w:t>Right (Box1-70s2p)</w:t>
      </w:r>
    </w:p>
    <w:p w14:paraId="378C17FC" w14:textId="77777777" w:rsidR="004C0BD9" w:rsidRDefault="004C0BD9" w:rsidP="004C0BD9">
      <w:pPr>
        <w:keepNext/>
        <w:jc w:val="center"/>
      </w:pPr>
      <w:r w:rsidRPr="00F8103C">
        <w:rPr>
          <w:noProof/>
          <w:color w:val="000000" w:themeColor="text1"/>
          <w:lang w:val="en-US" w:eastAsia="en-US"/>
        </w:rPr>
        <w:drawing>
          <wp:inline distT="0" distB="0" distL="0" distR="0" wp14:anchorId="41FAC315" wp14:editId="4C1AD68B">
            <wp:extent cx="5296175" cy="2876550"/>
            <wp:effectExtent l="0" t="0" r="0" b="0"/>
            <wp:docPr id="36"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00212" cy="2878743"/>
                    </a:xfrm>
                    <a:prstGeom prst="rect">
                      <a:avLst/>
                    </a:prstGeom>
                    <a:noFill/>
                    <a:ln>
                      <a:noFill/>
                    </a:ln>
                  </pic:spPr>
                </pic:pic>
              </a:graphicData>
            </a:graphic>
          </wp:inline>
        </w:drawing>
      </w:r>
    </w:p>
    <w:p w14:paraId="1480E73B" w14:textId="77777777" w:rsidR="004C0BD9" w:rsidRPr="00F8103C" w:rsidRDefault="004C0BD9" w:rsidP="004C0BD9">
      <w:pPr>
        <w:pStyle w:val="Caption"/>
        <w:rPr>
          <w:noProof/>
          <w:color w:val="000000" w:themeColor="text1"/>
          <w:lang w:val="en-US" w:eastAsia="en-US"/>
        </w:rPr>
      </w:pPr>
      <w:bookmarkStart w:id="229" w:name="_Toc422327116"/>
      <w:bookmarkStart w:id="230" w:name="_Toc440412034"/>
      <w:r>
        <w:t xml:space="preserve">Figure </w:t>
      </w:r>
      <w:r>
        <w:fldChar w:fldCharType="begin"/>
      </w:r>
      <w:r>
        <w:instrText xml:space="preserve"> SEQ Figure \* ARABIC </w:instrText>
      </w:r>
      <w:r>
        <w:fldChar w:fldCharType="separate"/>
      </w:r>
      <w:r w:rsidR="00730C30">
        <w:rPr>
          <w:noProof/>
        </w:rPr>
        <w:t>47</w:t>
      </w:r>
      <w:r>
        <w:fldChar w:fldCharType="end"/>
      </w:r>
      <w:r>
        <w:t xml:space="preserve"> Accumulator Box </w:t>
      </w:r>
      <w:r w:rsidRPr="00667727">
        <w:t>Right (Box1-70s2p)</w:t>
      </w:r>
      <w:bookmarkEnd w:id="229"/>
      <w:bookmarkEnd w:id="230"/>
    </w:p>
    <w:p w14:paraId="30337D41" w14:textId="77777777" w:rsidR="004C0BD9" w:rsidRPr="00F8103C" w:rsidRDefault="004C0BD9" w:rsidP="004C0BD9">
      <w:pPr>
        <w:jc w:val="center"/>
        <w:rPr>
          <w:color w:val="000000" w:themeColor="text1"/>
          <w:sz w:val="40"/>
          <w:szCs w:val="40"/>
        </w:rPr>
      </w:pPr>
      <w:r w:rsidRPr="00F8103C">
        <w:rPr>
          <w:noProof/>
          <w:color w:val="000000" w:themeColor="text1"/>
          <w:sz w:val="40"/>
          <w:szCs w:val="40"/>
          <w:lang w:val="en-US" w:eastAsia="en-US"/>
        </w:rPr>
        <w:lastRenderedPageBreak/>
        <w:t>Left (Box2-70s2p)</w:t>
      </w:r>
    </w:p>
    <w:p w14:paraId="4258F0A5" w14:textId="77777777" w:rsidR="004C0BD9" w:rsidRPr="00F8103C" w:rsidRDefault="004C0BD9" w:rsidP="004C0BD9">
      <w:pPr>
        <w:rPr>
          <w:noProof/>
          <w:color w:val="000000" w:themeColor="text1"/>
          <w:lang w:val="en-US" w:eastAsia="en-US"/>
        </w:rPr>
      </w:pPr>
    </w:p>
    <w:p w14:paraId="6914AF19" w14:textId="77777777" w:rsidR="004C0BD9" w:rsidRDefault="004C0BD9" w:rsidP="004C0BD9">
      <w:pPr>
        <w:keepNext/>
        <w:jc w:val="center"/>
      </w:pPr>
      <w:r w:rsidRPr="00F8103C">
        <w:rPr>
          <w:noProof/>
          <w:color w:val="000000" w:themeColor="text1"/>
          <w:lang w:val="en-US" w:eastAsia="en-US"/>
        </w:rPr>
        <w:drawing>
          <wp:inline distT="0" distB="0" distL="0" distR="0" wp14:anchorId="3CA56B23" wp14:editId="310BF2FC">
            <wp:extent cx="3071815" cy="5076427"/>
            <wp:effectExtent l="7303" t="0" r="2857" b="2858"/>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l="30264" t="12370" r="43597"/>
                    <a:stretch>
                      <a:fillRect/>
                    </a:stretch>
                  </pic:blipFill>
                  <pic:spPr bwMode="auto">
                    <a:xfrm rot="5400000">
                      <a:off x="0" y="0"/>
                      <a:ext cx="3099544" cy="5122251"/>
                    </a:xfrm>
                    <a:prstGeom prst="rect">
                      <a:avLst/>
                    </a:prstGeom>
                    <a:noFill/>
                    <a:ln>
                      <a:noFill/>
                    </a:ln>
                  </pic:spPr>
                </pic:pic>
              </a:graphicData>
            </a:graphic>
          </wp:inline>
        </w:drawing>
      </w:r>
    </w:p>
    <w:p w14:paraId="598E4505" w14:textId="77777777" w:rsidR="004C0BD9" w:rsidRPr="00F8103C" w:rsidRDefault="004C0BD9" w:rsidP="004C0BD9">
      <w:pPr>
        <w:pStyle w:val="Caption"/>
        <w:rPr>
          <w:noProof/>
          <w:color w:val="000000" w:themeColor="text1"/>
          <w:lang w:val="en-US" w:eastAsia="en-US"/>
        </w:rPr>
      </w:pPr>
      <w:bookmarkStart w:id="231" w:name="_Toc422327117"/>
      <w:bookmarkStart w:id="232" w:name="_Toc440412035"/>
      <w:r>
        <w:t xml:space="preserve">Figure </w:t>
      </w:r>
      <w:r>
        <w:fldChar w:fldCharType="begin"/>
      </w:r>
      <w:r>
        <w:instrText xml:space="preserve"> SEQ Figure \* ARABIC </w:instrText>
      </w:r>
      <w:r>
        <w:fldChar w:fldCharType="separate"/>
      </w:r>
      <w:r w:rsidR="00730C30">
        <w:rPr>
          <w:noProof/>
        </w:rPr>
        <w:t>48</w:t>
      </w:r>
      <w:r>
        <w:fldChar w:fldCharType="end"/>
      </w:r>
      <w:r>
        <w:t xml:space="preserve"> Accumulator Box </w:t>
      </w:r>
      <w:r w:rsidRPr="00723087">
        <w:t>Left (Box2-70s2p)</w:t>
      </w:r>
      <w:bookmarkEnd w:id="231"/>
      <w:bookmarkEnd w:id="232"/>
    </w:p>
    <w:p w14:paraId="3396F99E" w14:textId="77777777" w:rsidR="004C0BD9" w:rsidRPr="00F8103C" w:rsidRDefault="004C0BD9" w:rsidP="004C0BD9">
      <w:pPr>
        <w:jc w:val="center"/>
        <w:rPr>
          <w:color w:val="000000" w:themeColor="text1"/>
          <w:sz w:val="40"/>
          <w:szCs w:val="40"/>
        </w:rPr>
      </w:pPr>
      <w:r w:rsidRPr="00F8103C">
        <w:rPr>
          <w:noProof/>
          <w:color w:val="000000" w:themeColor="text1"/>
          <w:sz w:val="40"/>
          <w:szCs w:val="40"/>
          <w:lang w:val="en-US" w:eastAsia="en-US"/>
        </w:rPr>
        <w:t>Modules (10s2p) x7 per container ~42v</w:t>
      </w:r>
    </w:p>
    <w:p w14:paraId="41F2ECF4" w14:textId="77777777" w:rsidR="004C0BD9" w:rsidRPr="00F8103C" w:rsidRDefault="004C0BD9" w:rsidP="004C0BD9">
      <w:pPr>
        <w:rPr>
          <w:color w:val="000000" w:themeColor="text1"/>
          <w:lang w:val="en-US"/>
        </w:rPr>
      </w:pPr>
    </w:p>
    <w:p w14:paraId="1F791C37" w14:textId="77777777" w:rsidR="004C0BD9" w:rsidRDefault="004C0BD9" w:rsidP="004C0BD9">
      <w:pPr>
        <w:keepNext/>
        <w:jc w:val="center"/>
      </w:pPr>
      <w:r w:rsidRPr="00F8103C">
        <w:rPr>
          <w:noProof/>
          <w:color w:val="000000" w:themeColor="text1"/>
          <w:lang w:val="en-US" w:eastAsia="en-US"/>
        </w:rPr>
        <w:lastRenderedPageBreak/>
        <w:drawing>
          <wp:inline distT="0" distB="0" distL="0" distR="0" wp14:anchorId="1672E76E" wp14:editId="51252839">
            <wp:extent cx="4872990" cy="6302821"/>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5694" cy="6306318"/>
                    </a:xfrm>
                    <a:prstGeom prst="rect">
                      <a:avLst/>
                    </a:prstGeom>
                    <a:noFill/>
                  </pic:spPr>
                </pic:pic>
              </a:graphicData>
            </a:graphic>
          </wp:inline>
        </w:drawing>
      </w:r>
    </w:p>
    <w:p w14:paraId="043C4014" w14:textId="77777777" w:rsidR="004C0BD9" w:rsidRPr="00F8103C" w:rsidRDefault="004C0BD9" w:rsidP="004C0BD9">
      <w:pPr>
        <w:pStyle w:val="Caption"/>
        <w:rPr>
          <w:color w:val="000000" w:themeColor="text1"/>
          <w:lang w:val="en-US"/>
        </w:rPr>
      </w:pPr>
      <w:bookmarkStart w:id="233" w:name="_Toc422327118"/>
      <w:bookmarkStart w:id="234" w:name="_Toc440412036"/>
      <w:r>
        <w:t xml:space="preserve">Figure </w:t>
      </w:r>
      <w:r>
        <w:fldChar w:fldCharType="begin"/>
      </w:r>
      <w:r>
        <w:instrText xml:space="preserve"> SEQ Figure \* ARABIC </w:instrText>
      </w:r>
      <w:r>
        <w:fldChar w:fldCharType="separate"/>
      </w:r>
      <w:r w:rsidR="00730C30">
        <w:rPr>
          <w:noProof/>
        </w:rPr>
        <w:t>49</w:t>
      </w:r>
      <w:r>
        <w:fldChar w:fldCharType="end"/>
      </w:r>
      <w:r>
        <w:t xml:space="preserve"> Battery Pack </w:t>
      </w:r>
      <w:r w:rsidRPr="0044574A">
        <w:t>Modules (10s2p) x7 per container ~42v</w:t>
      </w:r>
      <w:bookmarkEnd w:id="233"/>
      <w:bookmarkEnd w:id="234"/>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235" w:name="_Ref439187797"/>
      <w:bookmarkStart w:id="236" w:name="_Toc440411889"/>
      <w:r>
        <w:rPr>
          <w:lang w:val="en-US"/>
        </w:rPr>
        <w:t>Cell</w:t>
      </w:r>
      <w:r>
        <w:rPr>
          <w:rFonts w:eastAsia="Arial" w:cs="Arial"/>
          <w:lang w:val="en-US"/>
        </w:rPr>
        <w:t xml:space="preserve"> </w:t>
      </w:r>
      <w:r>
        <w:rPr>
          <w:lang w:val="en-US"/>
        </w:rPr>
        <w:t>description</w:t>
      </w:r>
      <w:bookmarkEnd w:id="235"/>
      <w:bookmarkEnd w:id="236"/>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lastRenderedPageBreak/>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77777777" w:rsidR="00C95CE5" w:rsidRDefault="00C95CE5">
      <w:pPr>
        <w:pStyle w:val="Table"/>
      </w:pPr>
      <w:bookmarkStart w:id="237" w:name="_Toc440412065"/>
      <w:r>
        <w:t xml:space="preserve">Table </w:t>
      </w:r>
      <w:r w:rsidR="00AD5018">
        <w:fldChar w:fldCharType="begin"/>
      </w:r>
      <w:r w:rsidR="00AD5018">
        <w:instrText xml:space="preserve"> STYLEREF 1 \s </w:instrText>
      </w:r>
      <w:r w:rsidR="00AD5018">
        <w:fldChar w:fldCharType="separate"/>
      </w:r>
      <w:r w:rsidR="00730C30">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2</w:t>
      </w:r>
      <w:r w:rsidR="00AD5018">
        <w:fldChar w:fldCharType="end"/>
      </w:r>
      <w:r>
        <w:t xml:space="preserve"> Main cell specification</w:t>
      </w:r>
      <w:bookmarkEnd w:id="237"/>
    </w:p>
    <w:p w14:paraId="43FD5893" w14:textId="77777777" w:rsidR="00C95CE5" w:rsidRDefault="00C95CE5">
      <w:pPr>
        <w:rPr>
          <w:lang w:val="en-US"/>
        </w:rPr>
      </w:pPr>
    </w:p>
    <w:p w14:paraId="693BEB4C" w14:textId="77777777" w:rsidR="00C95CE5" w:rsidRDefault="00C95CE5">
      <w:pPr>
        <w:pStyle w:val="Heading3"/>
        <w:rPr>
          <w:lang w:val="en-US"/>
        </w:rPr>
      </w:pPr>
      <w:bookmarkStart w:id="238" w:name="_Toc440411890"/>
      <w:commentRangeStart w:id="239"/>
      <w:r>
        <w:rPr>
          <w:lang w:val="en-US"/>
        </w:rPr>
        <w:t>Cell</w:t>
      </w:r>
      <w:r>
        <w:rPr>
          <w:rFonts w:eastAsia="Arial" w:cs="Arial"/>
          <w:lang w:val="en-US"/>
        </w:rPr>
        <w:t xml:space="preserve"> </w:t>
      </w:r>
      <w:r>
        <w:rPr>
          <w:lang w:val="en-US"/>
        </w:rPr>
        <w:t>configuration</w:t>
      </w:r>
      <w:commentRangeEnd w:id="239"/>
      <w:r w:rsidR="009F0B3D">
        <w:rPr>
          <w:rStyle w:val="CommentReference"/>
          <w:rFonts w:eastAsia="Calibri" w:cs="Arial"/>
          <w:b w:val="0"/>
          <w:bCs w:val="0"/>
        </w:rPr>
        <w:commentReference w:id="239"/>
      </w:r>
      <w:bookmarkEnd w:id="238"/>
    </w:p>
    <w:p w14:paraId="032E7059" w14:textId="77777777" w:rsidR="000D135B" w:rsidRPr="00F8103C" w:rsidRDefault="000D135B" w:rsidP="000D135B">
      <w:pPr>
        <w:rPr>
          <w:color w:val="000000" w:themeColor="text1"/>
          <w:lang w:val="en-US"/>
        </w:rPr>
      </w:pPr>
      <w:r w:rsidRPr="00F8103C">
        <w:rPr>
          <w:color w:val="000000" w:themeColor="text1"/>
          <w:lang w:val="en-US"/>
        </w:rPr>
        <w:t xml:space="preserve">Each accumulator contains 140 cells. The cells are separated in 7 segments containing 20 cells each. The segments are in a 10s2p arrangement. Each parallel cell in the segment is back to back. The cells are connected together by clamping custom copper bus bar on top of the tabs. </w:t>
      </w:r>
      <w:commentRangeStart w:id="240"/>
      <w:r w:rsidRPr="00F8103C">
        <w:rPr>
          <w:color w:val="000000" w:themeColor="text1"/>
          <w:lang w:val="en-US"/>
        </w:rPr>
        <w:t xml:space="preserve"> This is shown in above figure. </w:t>
      </w:r>
      <w:commentRangeEnd w:id="240"/>
      <w:r w:rsidR="00706FBA">
        <w:rPr>
          <w:rStyle w:val="CommentReference"/>
        </w:rPr>
        <w:commentReference w:id="240"/>
      </w:r>
    </w:p>
    <w:p w14:paraId="40C09434" w14:textId="77777777" w:rsidR="00C95CE5" w:rsidRDefault="00C95CE5">
      <w:pPr>
        <w:pStyle w:val="Heading3"/>
        <w:rPr>
          <w:lang w:val="en-US"/>
        </w:rPr>
      </w:pPr>
      <w:bookmarkStart w:id="241" w:name="_Toc440411891"/>
      <w:commentRangeStart w:id="242"/>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commentRangeEnd w:id="242"/>
      <w:r w:rsidR="009F0B3D">
        <w:rPr>
          <w:rStyle w:val="CommentReference"/>
          <w:rFonts w:eastAsia="Calibri" w:cs="Arial"/>
          <w:b w:val="0"/>
          <w:bCs w:val="0"/>
        </w:rPr>
        <w:commentReference w:id="242"/>
      </w:r>
      <w:bookmarkEnd w:id="241"/>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43" w:name="_Ref439188037"/>
      <w:bookmarkStart w:id="244" w:name="_Toc440411892"/>
      <w:commentRangeStart w:id="245"/>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45"/>
      <w:r w:rsidR="009F0B3D">
        <w:rPr>
          <w:rStyle w:val="CommentReference"/>
          <w:rFonts w:eastAsia="Calibri" w:cs="Arial"/>
          <w:b w:val="0"/>
          <w:bCs w:val="0"/>
        </w:rPr>
        <w:commentReference w:id="245"/>
      </w:r>
      <w:bookmarkEnd w:id="243"/>
      <w:bookmarkEnd w:id="244"/>
    </w:p>
    <w:p w14:paraId="562B1598" w14:textId="3A3FF1F4" w:rsidR="000D135B" w:rsidRDefault="000D135B" w:rsidP="000D135B">
      <w:pPr>
        <w:rPr>
          <w:color w:val="000000" w:themeColor="text1"/>
          <w:lang w:val="en-US"/>
        </w:rPr>
      </w:pPr>
      <w:r w:rsidRPr="00F8103C">
        <w:rPr>
          <w:color w:val="000000" w:themeColor="text1"/>
          <w:lang w:val="en-US"/>
        </w:rPr>
        <w:t xml:space="preserve">280 cells will be monitored by the BMS that we made ourselves. 14 Slave devices with microcontrollers will communicate with one Master. This communication is done over RS485 and is isolated at each cell and master. The BMS is capable of opening a relay in the shutdown circuit to open the AIRs in the case of an error. At a minimum cell voltage of 3.8 and a maximum of 4.2, the BMS will take actions to bypass the affected cell(s). The BMS also reacts to problems as follows: Short cell (0v), blown fuse (2.5v biases present), and Over 60 degrees C. These all end in a safety </w:t>
      </w:r>
      <w:r w:rsidRPr="00F8103C">
        <w:rPr>
          <w:color w:val="000000" w:themeColor="text1"/>
          <w:lang w:val="en-US"/>
        </w:rPr>
        <w:lastRenderedPageBreak/>
        <w:t xml:space="preserve">shutdown by removing power to the AIRs. The BMS can also measures current with a high side current shunt with orange wire. The BMS shuts down the tractive system via a relay that is tied into the safety loop. That would trip the safety system and the car would shut down.  These boards are linked with locking Molex connectors. This allows for hot swapping boards.  The slave boards are mounted to the sides of the modules.  There is wire going between the BMS PCB and the Battery pack. We have PCB inline fuses to protect the brown BMS sense wires. (Datasheet </w:t>
      </w:r>
      <w:hyperlink w:anchor="_BMS_sense_fuse" w:history="1">
        <w:r w:rsidRPr="00F8103C">
          <w:rPr>
            <w:rStyle w:val="Hyperlink"/>
            <w:color w:val="000000" w:themeColor="text1"/>
            <w:lang w:val="en-US"/>
          </w:rPr>
          <w:t>BMS sense fuse</w:t>
        </w:r>
      </w:hyperlink>
      <w:r w:rsidRPr="00F8103C">
        <w:rPr>
          <w:color w:val="000000" w:themeColor="text1"/>
          <w:lang w:val="en-US"/>
        </w:rPr>
        <w:t>) Isolation is on two items the BMS and the Iso board. The devices on these parts keep isolation up to 2.5 kV. (Device marked with red indicators on the schematics)</w:t>
      </w:r>
    </w:p>
    <w:p w14:paraId="22FD5CD7" w14:textId="77777777" w:rsidR="000D135B" w:rsidRDefault="000D135B" w:rsidP="000D135B">
      <w:pPr>
        <w:keepNext/>
        <w:jc w:val="center"/>
      </w:pPr>
      <w:r>
        <w:rPr>
          <w:noProof/>
          <w:lang w:val="en-US" w:eastAsia="en-US"/>
        </w:rPr>
        <w:drawing>
          <wp:inline distT="0" distB="0" distL="0" distR="0" wp14:anchorId="4FFEB77D" wp14:editId="79D21A23">
            <wp:extent cx="5105400" cy="398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05400" cy="3981450"/>
                    </a:xfrm>
                    <a:prstGeom prst="rect">
                      <a:avLst/>
                    </a:prstGeom>
                  </pic:spPr>
                </pic:pic>
              </a:graphicData>
            </a:graphic>
          </wp:inline>
        </w:drawing>
      </w:r>
    </w:p>
    <w:p w14:paraId="6CDF5CF9" w14:textId="77777777" w:rsidR="000D135B" w:rsidRDefault="000D135B" w:rsidP="000D135B">
      <w:pPr>
        <w:pStyle w:val="Caption"/>
        <w:jc w:val="center"/>
      </w:pPr>
      <w:bookmarkStart w:id="246" w:name="_Toc422327119"/>
      <w:bookmarkStart w:id="247" w:name="_Toc440412037"/>
      <w:r>
        <w:t xml:space="preserve">Figure </w:t>
      </w:r>
      <w:r>
        <w:fldChar w:fldCharType="begin"/>
      </w:r>
      <w:r>
        <w:instrText xml:space="preserve"> SEQ Figure \* ARABIC </w:instrText>
      </w:r>
      <w:r>
        <w:fldChar w:fldCharType="separate"/>
      </w:r>
      <w:r w:rsidR="00730C30">
        <w:rPr>
          <w:noProof/>
        </w:rPr>
        <w:t>50</w:t>
      </w:r>
      <w:r>
        <w:fldChar w:fldCharType="end"/>
      </w:r>
      <w:r>
        <w:t xml:space="preserve"> IMD &amp; BMS Status Light</w:t>
      </w:r>
      <w:bookmarkEnd w:id="246"/>
      <w:bookmarkEnd w:id="247"/>
    </w:p>
    <w:p w14:paraId="202BE3E6" w14:textId="77777777" w:rsidR="000D135B" w:rsidRDefault="000D135B" w:rsidP="000D135B">
      <w:pPr>
        <w:keepNext/>
        <w:jc w:val="center"/>
      </w:pPr>
      <w:r>
        <w:rPr>
          <w:noProof/>
          <w:color w:val="000000" w:themeColor="text1"/>
          <w:lang w:val="en-US" w:eastAsia="en-US"/>
        </w:rPr>
        <w:lastRenderedPageBreak/>
        <w:drawing>
          <wp:inline distT="0" distB="0" distL="0" distR="0" wp14:anchorId="02933397" wp14:editId="642ED5DC">
            <wp:extent cx="5806440" cy="7292340"/>
            <wp:effectExtent l="0" t="0" r="3810" b="3810"/>
            <wp:docPr id="15" name="Picture 1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06440" cy="7292340"/>
                    </a:xfrm>
                    <a:prstGeom prst="rect">
                      <a:avLst/>
                    </a:prstGeom>
                    <a:noFill/>
                    <a:ln>
                      <a:noFill/>
                    </a:ln>
                  </pic:spPr>
                </pic:pic>
              </a:graphicData>
            </a:graphic>
          </wp:inline>
        </w:drawing>
      </w:r>
    </w:p>
    <w:p w14:paraId="4ED2A866" w14:textId="77777777" w:rsidR="000D135B" w:rsidRDefault="000D135B" w:rsidP="000D135B">
      <w:pPr>
        <w:pStyle w:val="Caption"/>
      </w:pPr>
      <w:bookmarkStart w:id="248" w:name="_Toc422327120"/>
      <w:bookmarkStart w:id="249" w:name="_Toc440412038"/>
      <w:r>
        <w:t xml:space="preserve">Figure </w:t>
      </w:r>
      <w:r>
        <w:fldChar w:fldCharType="begin"/>
      </w:r>
      <w:r>
        <w:instrText xml:space="preserve"> SEQ Figure \* ARABIC </w:instrText>
      </w:r>
      <w:r>
        <w:fldChar w:fldCharType="separate"/>
      </w:r>
      <w:r w:rsidR="00730C30">
        <w:rPr>
          <w:noProof/>
        </w:rPr>
        <w:t>51</w:t>
      </w:r>
      <w:r>
        <w:fldChar w:fldCharType="end"/>
      </w:r>
      <w:r>
        <w:t xml:space="preserve"> Battery Management Slave Schematic</w:t>
      </w:r>
      <w:bookmarkEnd w:id="248"/>
      <w:bookmarkEnd w:id="249"/>
    </w:p>
    <w:p w14:paraId="59EC5411" w14:textId="77777777" w:rsidR="000D135B" w:rsidRDefault="000D135B" w:rsidP="000D135B">
      <w:pPr>
        <w:keepNext/>
        <w:jc w:val="center"/>
      </w:pPr>
      <w:r w:rsidRPr="00F8103C">
        <w:rPr>
          <w:noProof/>
          <w:color w:val="000000" w:themeColor="text1"/>
          <w:lang w:val="en-US" w:eastAsia="en-US"/>
        </w:rPr>
        <w:lastRenderedPageBreak/>
        <w:drawing>
          <wp:inline distT="0" distB="0" distL="0" distR="0" wp14:anchorId="79FF45C0" wp14:editId="5123D1C8">
            <wp:extent cx="6547209" cy="4387850"/>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r="19176"/>
                    <a:stretch/>
                  </pic:blipFill>
                  <pic:spPr bwMode="auto">
                    <a:xfrm>
                      <a:off x="0" y="0"/>
                      <a:ext cx="6562988" cy="4398425"/>
                    </a:xfrm>
                    <a:prstGeom prst="rect">
                      <a:avLst/>
                    </a:prstGeom>
                    <a:noFill/>
                    <a:ln>
                      <a:noFill/>
                    </a:ln>
                    <a:extLst>
                      <a:ext uri="{53640926-AAD7-44D8-BBD7-CCE9431645EC}">
                        <a14:shadowObscured xmlns:a14="http://schemas.microsoft.com/office/drawing/2010/main"/>
                      </a:ext>
                    </a:extLst>
                  </pic:spPr>
                </pic:pic>
              </a:graphicData>
            </a:graphic>
          </wp:inline>
        </w:drawing>
      </w:r>
    </w:p>
    <w:p w14:paraId="5A61EE49" w14:textId="77777777" w:rsidR="000D135B" w:rsidRPr="00F8103C" w:rsidRDefault="000D135B" w:rsidP="000D135B">
      <w:pPr>
        <w:pStyle w:val="Caption"/>
        <w:rPr>
          <w:color w:val="000000" w:themeColor="text1"/>
          <w:lang w:val="en-US"/>
        </w:rPr>
      </w:pPr>
      <w:bookmarkStart w:id="250" w:name="_Toc422327121"/>
      <w:bookmarkStart w:id="251" w:name="_Toc440412039"/>
      <w:r>
        <w:t xml:space="preserve">Figure </w:t>
      </w:r>
      <w:r>
        <w:fldChar w:fldCharType="begin"/>
      </w:r>
      <w:r>
        <w:instrText xml:space="preserve"> SEQ Figure \* ARABIC </w:instrText>
      </w:r>
      <w:r>
        <w:fldChar w:fldCharType="separate"/>
      </w:r>
      <w:r w:rsidR="00730C30">
        <w:rPr>
          <w:noProof/>
        </w:rPr>
        <w:t>52</w:t>
      </w:r>
      <w:r>
        <w:fldChar w:fldCharType="end"/>
      </w:r>
      <w:r>
        <w:t xml:space="preserve"> Battery Management Master Schematic</w:t>
      </w:r>
      <w:bookmarkEnd w:id="250"/>
      <w:bookmarkEnd w:id="251"/>
    </w:p>
    <w:p w14:paraId="7C36656E" w14:textId="77777777" w:rsidR="000D135B" w:rsidRPr="00F8103C" w:rsidRDefault="000D135B" w:rsidP="000D135B">
      <w:pPr>
        <w:pStyle w:val="Caption"/>
        <w:rPr>
          <w:noProof/>
          <w:color w:val="000000" w:themeColor="text1"/>
          <w:lang w:val="en-US" w:eastAsia="en-US"/>
        </w:rPr>
      </w:pPr>
    </w:p>
    <w:p w14:paraId="6C39D289" w14:textId="77777777" w:rsidR="000D135B" w:rsidRDefault="000D135B" w:rsidP="000D135B">
      <w:pPr>
        <w:keepNext/>
        <w:jc w:val="center"/>
      </w:pPr>
      <w:r>
        <w:rPr>
          <w:noProof/>
          <w:color w:val="000000" w:themeColor="text1"/>
          <w:lang w:val="en-US" w:eastAsia="en-US"/>
        </w:rPr>
        <w:lastRenderedPageBreak/>
        <w:drawing>
          <wp:inline distT="0" distB="0" distL="0" distR="0" wp14:anchorId="440E7AEB" wp14:editId="7A8E4F34">
            <wp:extent cx="6126480" cy="5090160"/>
            <wp:effectExtent l="0" t="0" r="7620" b="0"/>
            <wp:docPr id="13" name="Picture 1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6480" cy="5090160"/>
                    </a:xfrm>
                    <a:prstGeom prst="rect">
                      <a:avLst/>
                    </a:prstGeom>
                    <a:noFill/>
                    <a:ln>
                      <a:noFill/>
                    </a:ln>
                  </pic:spPr>
                </pic:pic>
              </a:graphicData>
            </a:graphic>
          </wp:inline>
        </w:drawing>
      </w:r>
    </w:p>
    <w:p w14:paraId="014EB8A6" w14:textId="77777777" w:rsidR="000D135B" w:rsidRPr="00F8103C" w:rsidRDefault="000D135B" w:rsidP="000D135B">
      <w:pPr>
        <w:pStyle w:val="Caption"/>
        <w:rPr>
          <w:color w:val="000000" w:themeColor="text1"/>
          <w:lang w:val="en-US"/>
        </w:rPr>
      </w:pPr>
      <w:bookmarkStart w:id="252" w:name="_Toc422327122"/>
      <w:bookmarkStart w:id="253" w:name="_Toc440412040"/>
      <w:r>
        <w:t xml:space="preserve">Figure </w:t>
      </w:r>
      <w:r>
        <w:fldChar w:fldCharType="begin"/>
      </w:r>
      <w:r>
        <w:instrText xml:space="preserve"> SEQ Figure \* ARABIC </w:instrText>
      </w:r>
      <w:r>
        <w:fldChar w:fldCharType="separate"/>
      </w:r>
      <w:r w:rsidR="00730C30">
        <w:rPr>
          <w:noProof/>
        </w:rPr>
        <w:t>53</w:t>
      </w:r>
      <w:r>
        <w:fldChar w:fldCharType="end"/>
      </w:r>
      <w:r>
        <w:t xml:space="preserve"> Battery Management Isolation Board (Master/Slave Isolation)</w:t>
      </w:r>
      <w:bookmarkEnd w:id="252"/>
      <w:bookmarkEnd w:id="253"/>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54" w:name="_Toc440411893"/>
      <w:r>
        <w:rPr>
          <w:lang w:val="en-US"/>
        </w:rPr>
        <w:t>Accumulator</w:t>
      </w:r>
      <w:r>
        <w:rPr>
          <w:rFonts w:eastAsia="Arial" w:cs="Arial"/>
          <w:lang w:val="en-US"/>
        </w:rPr>
        <w:t xml:space="preserve"> </w:t>
      </w:r>
      <w:r>
        <w:rPr>
          <w:lang w:val="en-US"/>
        </w:rPr>
        <w:t>indicator</w:t>
      </w:r>
      <w:bookmarkEnd w:id="254"/>
    </w:p>
    <w:p w14:paraId="64F1AB08" w14:textId="1134654D" w:rsidR="000D135B" w:rsidRDefault="000D135B" w:rsidP="000D135B">
      <w:pPr>
        <w:rPr>
          <w:color w:val="000000" w:themeColor="text1"/>
          <w:lang w:val="en-US"/>
        </w:rPr>
      </w:pPr>
      <w:r w:rsidRPr="00F8103C">
        <w:rPr>
          <w:color w:val="000000" w:themeColor="text1"/>
          <w:lang w:val="en-US"/>
        </w:rPr>
        <w:t>The accumulator indicator is an LED that will be attached to the battery enclosure to indicate that the pack is active. This indicator will be wired across the first and last 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p>
    <w:p w14:paraId="3EC11AF8" w14:textId="2580FBE7" w:rsidR="00A94765" w:rsidRPr="00F8103C" w:rsidRDefault="00A94765" w:rsidP="00A94765">
      <w:pPr>
        <w:jc w:val="center"/>
        <w:rPr>
          <w:color w:val="000000" w:themeColor="text1"/>
          <w:lang w:val="en-US"/>
        </w:rPr>
      </w:pPr>
      <w:r w:rsidRPr="00F8103C">
        <w:rPr>
          <w:noProof/>
          <w:color w:val="000000" w:themeColor="text1"/>
          <w:lang w:val="en-US" w:eastAsia="en-US"/>
        </w:rPr>
        <w:lastRenderedPageBreak/>
        <w:drawing>
          <wp:inline distT="0" distB="0" distL="0" distR="0" wp14:anchorId="604CA209" wp14:editId="76F11A4B">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14:paraId="4975FDAD"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indicator,</w:t>
      </w:r>
      <w:r>
        <w:rPr>
          <w:rFonts w:eastAsia="Arial"/>
          <w:lang w:val="en-US"/>
        </w:rPr>
        <w:t xml:space="preserve"> </w:t>
      </w:r>
      <w:r>
        <w:rPr>
          <w:lang w:val="en-US"/>
        </w:rPr>
        <w:t>show</w:t>
      </w:r>
      <w:r>
        <w:rPr>
          <w:rFonts w:eastAsia="Arial"/>
          <w:lang w:val="en-US"/>
        </w:rPr>
        <w:t xml:space="preserve"> </w:t>
      </w:r>
      <w:r>
        <w:rPr>
          <w:lang w:val="en-US"/>
        </w:rPr>
        <w:t>wiring,</w:t>
      </w:r>
      <w:r>
        <w:rPr>
          <w:rFonts w:eastAsia="Arial"/>
          <w:lang w:val="en-US"/>
        </w:rPr>
        <w:t xml:space="preserve"> </w:t>
      </w:r>
      <w:r>
        <w:rPr>
          <w:lang w:val="en-US"/>
        </w:rPr>
        <w:t>provide</w:t>
      </w:r>
      <w:r>
        <w:rPr>
          <w:rFonts w:eastAsia="Arial"/>
          <w:lang w:val="en-US"/>
        </w:rPr>
        <w:t xml:space="preserve"> </w:t>
      </w:r>
      <w:r>
        <w:rPr>
          <w:lang w:val="en-US"/>
        </w:rPr>
        <w:t>tables</w:t>
      </w:r>
      <w:r>
        <w:rPr>
          <w:rFonts w:eastAsia="Arial"/>
          <w:lang w:val="en-US"/>
        </w:rPr>
        <w:t xml:space="preserve"> </w:t>
      </w:r>
      <w:r>
        <w:rPr>
          <w:lang w:val="en-US"/>
        </w:rPr>
        <w:t>with</w:t>
      </w:r>
      <w:r>
        <w:rPr>
          <w:rFonts w:eastAsia="Arial"/>
          <w:lang w:val="en-US"/>
        </w:rPr>
        <w:t xml:space="preserve"> </w:t>
      </w:r>
      <w:r>
        <w:rPr>
          <w:lang w:val="en-US"/>
        </w:rPr>
        <w:t>operation</w:t>
      </w:r>
      <w:r w:rsidR="000C34D5">
        <w:rPr>
          <w:lang w:val="en-US"/>
        </w:rPr>
        <w:t>, PCB design,</w:t>
      </w:r>
      <w:r>
        <w:rPr>
          <w:rFonts w:eastAsia="Arial"/>
          <w:lang w:val="en-US"/>
        </w:rPr>
        <w:t xml:space="preserve"> </w:t>
      </w:r>
      <w:r>
        <w:rPr>
          <w:lang w:val="en-US"/>
        </w:rPr>
        <w:t>etc.</w:t>
      </w:r>
      <w:r w:rsidR="000C34D5">
        <w:rPr>
          <w:lang w:val="en-US"/>
        </w:rPr>
        <w:t xml:space="preserve"> </w:t>
      </w:r>
    </w:p>
    <w:p w14:paraId="4E919F5A" w14:textId="77777777" w:rsidR="00C95CE5" w:rsidRDefault="00C95CE5">
      <w:pPr>
        <w:pStyle w:val="Heading3"/>
        <w:rPr>
          <w:lang w:val="en-US"/>
        </w:rPr>
      </w:pPr>
      <w:bookmarkStart w:id="255" w:name="_Toc440411894"/>
      <w:commentRangeStart w:id="25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56"/>
      <w:r w:rsidR="009F0B3D">
        <w:rPr>
          <w:rStyle w:val="CommentReference"/>
          <w:rFonts w:eastAsia="Calibri" w:cs="Arial"/>
          <w:b w:val="0"/>
          <w:bCs w:val="0"/>
        </w:rPr>
        <w:commentReference w:id="256"/>
      </w:r>
      <w:bookmarkEnd w:id="255"/>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77777777" w:rsidR="00A94765" w:rsidRPr="00F8103C" w:rsidRDefault="00A94765" w:rsidP="009E21EC">
            <w:pPr>
              <w:pStyle w:val="TableContents"/>
              <w:rPr>
                <w:color w:val="000000" w:themeColor="text1"/>
              </w:rPr>
            </w:pPr>
            <w:r w:rsidRPr="00F8103C">
              <w:rPr>
                <w:color w:val="000000" w:themeColor="text1"/>
                <w:lang w:val="en-US"/>
              </w:rPr>
              <w:t xml:space="preserve">Alpha Wire 1855 (data sheet </w:t>
            </w:r>
            <w:hyperlink w:anchor="_Hookup_wire" w:history="1">
              <w:r w:rsidRPr="00F8103C">
                <w:rPr>
                  <w:rStyle w:val="Hyperlink"/>
                  <w:color w:val="000000" w:themeColor="text1"/>
                  <w:lang w:val="en-US"/>
                </w:rPr>
                <w:t>Hookup wire</w:t>
              </w:r>
            </w:hyperlink>
            <w:r w:rsidRPr="00F8103C">
              <w:rPr>
                <w:color w:val="000000" w:themeColor="text1"/>
                <w:lang w:val="en-US"/>
              </w:rPr>
              <w:t>)</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128EB90A" w:rsidR="00A94765" w:rsidRPr="00F8103C" w:rsidRDefault="00A94765" w:rsidP="00A94765">
      <w:pPr>
        <w:pStyle w:val="Table"/>
        <w:rPr>
          <w:color w:val="000000" w:themeColor="text1"/>
          <w:lang w:val="en-US"/>
        </w:rPr>
      </w:pPr>
      <w:bookmarkStart w:id="257" w:name="_Toc399226747"/>
      <w:bookmarkStart w:id="258"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730C30">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730C30">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57"/>
      <w:r w:rsidR="008D75A9">
        <w:rPr>
          <w:color w:val="000000" w:themeColor="text1"/>
          <w:lang w:val="en-US"/>
        </w:rPr>
        <w:t>Accumulator Indicator hookup wire specs</w:t>
      </w:r>
      <w:bookmarkEnd w:id="258"/>
    </w:p>
    <w:p w14:paraId="3271C834" w14:textId="008244D7"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then is bundled with high temp, high voltage rated heat shrink into a bundle going to the iso board. </w:t>
      </w:r>
      <w:r>
        <w:rPr>
          <w:i w:val="0"/>
          <w:color w:val="000000" w:themeColor="text1"/>
          <w:lang w:val="en-US"/>
        </w:rPr>
        <w:t xml:space="preserve">All high power paths are locked down with </w:t>
      </w:r>
      <w:r w:rsidR="009E21EC">
        <w:rPr>
          <w:i w:val="0"/>
          <w:color w:val="000000" w:themeColor="text1"/>
          <w:lang w:val="en-US"/>
        </w:rPr>
        <w:t>B</w:t>
      </w:r>
      <w:r w:rsidR="009E21EC" w:rsidRPr="00E949AE">
        <w:rPr>
          <w:i w:val="0"/>
          <w:color w:val="000000" w:themeColor="text1"/>
          <w:lang w:val="en-US"/>
        </w:rPr>
        <w:t>elleville</w:t>
      </w:r>
      <w:r>
        <w:rPr>
          <w:i w:val="0"/>
          <w:color w:val="000000" w:themeColor="text1"/>
          <w:lang w:val="en-US"/>
        </w:rPr>
        <w:t xml:space="preserve"> washe</w:t>
      </w:r>
      <w:r w:rsidR="009E21EC">
        <w:rPr>
          <w:i w:val="0"/>
          <w:color w:val="000000" w:themeColor="text1"/>
          <w:lang w:val="en-US"/>
        </w:rPr>
        <w:t>r</w:t>
      </w:r>
      <w:r>
        <w:rPr>
          <w:i w:val="0"/>
          <w:color w:val="000000" w:themeColor="text1"/>
          <w:lang w:val="en-US"/>
        </w:rPr>
        <w:t xml:space="preserve">s or lock nuts. </w:t>
      </w:r>
    </w:p>
    <w:p w14:paraId="521A537A" w14:textId="77777777" w:rsidR="00C1660A" w:rsidRPr="00F8103C" w:rsidRDefault="00C1660A" w:rsidP="00C1660A">
      <w:pPr>
        <w:pStyle w:val="Table"/>
        <w:rPr>
          <w:i w:val="0"/>
          <w:color w:val="000000" w:themeColor="text1"/>
          <w:lang w:val="en-US"/>
        </w:rPr>
      </w:pPr>
    </w:p>
    <w:p w14:paraId="57013EF8" w14:textId="77777777" w:rsidR="00C1660A" w:rsidRDefault="00C1660A" w:rsidP="00C1660A">
      <w:pPr>
        <w:pStyle w:val="Table"/>
        <w:keepNext/>
        <w:jc w:val="center"/>
      </w:pPr>
      <w:commentRangeStart w:id="259"/>
      <w:r>
        <w:rPr>
          <w:i w:val="0"/>
          <w:noProof/>
          <w:color w:val="000000" w:themeColor="text1"/>
          <w:lang w:val="en-US" w:eastAsia="en-US"/>
        </w:rPr>
        <w:lastRenderedPageBreak/>
        <w:drawing>
          <wp:inline distT="0" distB="0" distL="0" distR="0" wp14:anchorId="660901EF" wp14:editId="029C15D4">
            <wp:extent cx="4815840" cy="4853940"/>
            <wp:effectExtent l="0" t="0" r="3810" b="3810"/>
            <wp:docPr id="8" name="Picture 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15840" cy="4853940"/>
                    </a:xfrm>
                    <a:prstGeom prst="rect">
                      <a:avLst/>
                    </a:prstGeom>
                    <a:noFill/>
                    <a:ln>
                      <a:noFill/>
                    </a:ln>
                  </pic:spPr>
                </pic:pic>
              </a:graphicData>
            </a:graphic>
          </wp:inline>
        </w:drawing>
      </w:r>
      <w:commentRangeEnd w:id="259"/>
      <w:r w:rsidR="009816F9">
        <w:rPr>
          <w:rStyle w:val="CommentReference"/>
          <w:rFonts w:cs="Arial"/>
          <w:i w:val="0"/>
          <w:iCs w:val="0"/>
        </w:rPr>
        <w:commentReference w:id="259"/>
      </w:r>
    </w:p>
    <w:p w14:paraId="65D98D27" w14:textId="77777777" w:rsidR="00C1660A" w:rsidRPr="00F8103C" w:rsidRDefault="00C1660A" w:rsidP="00C1660A">
      <w:pPr>
        <w:pStyle w:val="Caption"/>
        <w:rPr>
          <w:i w:val="0"/>
          <w:color w:val="000000" w:themeColor="text1"/>
          <w:lang w:val="en-US"/>
        </w:rPr>
      </w:pPr>
      <w:bookmarkStart w:id="260" w:name="_Toc422327123"/>
      <w:bookmarkStart w:id="261" w:name="_Toc440412041"/>
      <w:r>
        <w:t xml:space="preserve">Figure </w:t>
      </w:r>
      <w:r>
        <w:fldChar w:fldCharType="begin"/>
      </w:r>
      <w:r>
        <w:instrText xml:space="preserve"> SEQ Figure \* ARABIC </w:instrText>
      </w:r>
      <w:r>
        <w:fldChar w:fldCharType="separate"/>
      </w:r>
      <w:r w:rsidR="00730C30">
        <w:rPr>
          <w:noProof/>
        </w:rPr>
        <w:t>54</w:t>
      </w:r>
      <w:r>
        <w:fldChar w:fldCharType="end"/>
      </w:r>
      <w:r>
        <w:t xml:space="preserve"> Accumulator Connector (Low Voltage)</w:t>
      </w:r>
      <w:bookmarkEnd w:id="260"/>
      <w:bookmarkEnd w:id="261"/>
    </w:p>
    <w:p w14:paraId="1F7AF6F1" w14:textId="55FC4814" w:rsidR="0006657D" w:rsidRDefault="0006657D">
      <w:pPr>
        <w:suppressAutoHyphens w:val="0"/>
        <w:spacing w:after="0" w:line="240" w:lineRule="auto"/>
        <w:rPr>
          <w:lang w:val="en-US"/>
        </w:rPr>
      </w:pPr>
      <w:r>
        <w:rPr>
          <w:lang w:val="en-US"/>
        </w:rPr>
        <w:br w:type="page"/>
      </w:r>
    </w:p>
    <w:p w14:paraId="061E628B" w14:textId="77777777" w:rsidR="000C34D5" w:rsidRDefault="000C34D5" w:rsidP="000C34D5">
      <w:pPr>
        <w:pStyle w:val="Heading3"/>
        <w:rPr>
          <w:lang w:val="en-US"/>
        </w:rPr>
      </w:pPr>
      <w:bookmarkStart w:id="262" w:name="_Ref439188002"/>
      <w:bookmarkStart w:id="263" w:name="_Toc440411895"/>
      <w:r>
        <w:rPr>
          <w:lang w:val="en-US"/>
        </w:rPr>
        <w:lastRenderedPageBreak/>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62"/>
      <w:bookmarkEnd w:id="263"/>
    </w:p>
    <w:p w14:paraId="4A7CA0AE" w14:textId="12C4201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730C30">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77777777" w:rsidR="00C1660A" w:rsidRPr="00F8103C" w:rsidRDefault="00C1660A" w:rsidP="00C1660A">
      <w:pPr>
        <w:pStyle w:val="Table"/>
        <w:rPr>
          <w:color w:val="000000" w:themeColor="text1"/>
        </w:rPr>
      </w:pPr>
      <w:bookmarkStart w:id="264" w:name="_Toc399226748"/>
      <w:bookmarkStart w:id="265"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730C30">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730C30">
        <w:rPr>
          <w:noProof/>
          <w:color w:val="000000" w:themeColor="text1"/>
        </w:rPr>
        <w:t>4</w:t>
      </w:r>
      <w:r w:rsidRPr="00F8103C">
        <w:rPr>
          <w:color w:val="000000" w:themeColor="text1"/>
        </w:rPr>
        <w:fldChar w:fldCharType="end"/>
      </w:r>
      <w:r w:rsidRPr="00F8103C">
        <w:rPr>
          <w:color w:val="000000" w:themeColor="text1"/>
        </w:rPr>
        <w:t xml:space="preserve"> Basic AIR data</w:t>
      </w:r>
      <w:bookmarkEnd w:id="264"/>
      <w:bookmarkEnd w:id="265"/>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66" w:name="_Ref439188019"/>
      <w:bookmarkStart w:id="267" w:name="_Ref439189903"/>
      <w:bookmarkStart w:id="268" w:name="_Toc440411896"/>
      <w:commentRangeStart w:id="269"/>
      <w:r>
        <w:rPr>
          <w:lang w:val="en-US"/>
        </w:rPr>
        <w:t>Fusing</w:t>
      </w:r>
      <w:commentRangeEnd w:id="269"/>
      <w:r w:rsidR="009F0B3D">
        <w:rPr>
          <w:rStyle w:val="CommentReference"/>
          <w:rFonts w:eastAsia="Calibri" w:cs="Arial"/>
          <w:b w:val="0"/>
          <w:bCs w:val="0"/>
        </w:rPr>
        <w:commentReference w:id="269"/>
      </w:r>
      <w:bookmarkEnd w:id="266"/>
      <w:bookmarkEnd w:id="267"/>
      <w:bookmarkEnd w:id="268"/>
    </w:p>
    <w:p w14:paraId="02CBE61B" w14:textId="75795420"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730C30">
        <w:rPr>
          <w:lang w:val="en-US"/>
        </w:rPr>
        <w:t>HV Fuse Holder</w:t>
      </w:r>
      <w:r w:rsidR="009816F9">
        <w:rPr>
          <w:color w:val="000000" w:themeColor="text1"/>
          <w:lang w:val="en-US"/>
        </w:rPr>
        <w:fldChar w:fldCharType="end"/>
      </w:r>
      <w:r w:rsidR="009816F9">
        <w:rPr>
          <w:color w:val="000000" w:themeColor="text1"/>
          <w:lang w:val="en-US"/>
        </w:rPr>
        <w:t xml:space="preserve"> </w:t>
      </w:r>
      <w:r w:rsidRPr="00F8103C">
        <w:rPr>
          <w:color w:val="000000" w:themeColor="text1"/>
          <w:lang w:val="en-US"/>
        </w:rPr>
        <w:t>holder</w:t>
      </w:r>
      <w:r w:rsidR="008613D1">
        <w:rPr>
          <w:color w:val="000000" w:themeColor="text1"/>
          <w:lang w:val="en-US"/>
        </w:rPr>
        <w:t xml:space="preserve"> we are using is</w:t>
      </w:r>
      <w:r w:rsidRPr="00F8103C">
        <w:rPr>
          <w:color w:val="000000" w:themeColor="text1"/>
          <w:lang w:val="en-US"/>
        </w:rPr>
        <w:t xml:space="preserve"> the LSCR001 from little fuse. </w:t>
      </w:r>
      <w:r w:rsidR="008613D1">
        <w:rPr>
          <w:color w:val="000000" w:themeColor="text1"/>
          <w:lang w:val="en-US"/>
        </w:rPr>
        <w:t>It is rated for</w:t>
      </w:r>
      <w:r w:rsidRPr="00F8103C">
        <w:rPr>
          <w:color w:val="000000" w:themeColor="text1"/>
          <w:lang w:val="en-US"/>
        </w:rPr>
        <w:t xml:space="preserve"> 600v</w:t>
      </w:r>
      <w:r w:rsidR="008613D1">
        <w:rPr>
          <w:color w:val="000000" w:themeColor="text1"/>
          <w:lang w:val="en-US"/>
        </w:rPr>
        <w:t xml:space="preserve"> and</w:t>
      </w:r>
      <w:r w:rsidRPr="00F8103C">
        <w:rPr>
          <w:color w:val="000000" w:themeColor="text1"/>
          <w:lang w:val="en-US"/>
        </w:rPr>
        <w:t xml:space="preserve"> 400A</w:t>
      </w:r>
      <w:r w:rsidR="008613D1">
        <w:rPr>
          <w:color w:val="000000" w:themeColor="text1"/>
          <w:lang w:val="en-US"/>
        </w:rPr>
        <w:t xml:space="preserve">, </w:t>
      </w:r>
      <w:r w:rsidR="00FB1050">
        <w:rPr>
          <w:color w:val="000000" w:themeColor="text1"/>
          <w:lang w:val="en-US"/>
        </w:rPr>
        <w:t>and also has</w:t>
      </w:r>
      <w:r w:rsidR="008613D1">
        <w:rPr>
          <w:color w:val="000000" w:themeColor="text1"/>
          <w:lang w:val="en-US"/>
        </w:rPr>
        <w:t xml:space="preserve"> UL fire rating</w:t>
      </w:r>
      <w:r w:rsidRPr="00F8103C">
        <w:rPr>
          <w:color w:val="000000" w:themeColor="text1"/>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77777777" w:rsidR="000C34D5" w:rsidRDefault="000C34D5" w:rsidP="000C34D5">
      <w:pPr>
        <w:pStyle w:val="Table"/>
      </w:pPr>
      <w:bookmarkStart w:id="270" w:name="_Toc440412068"/>
      <w:commentRangeStart w:id="271"/>
      <w:r>
        <w:t xml:space="preserve">Table </w:t>
      </w:r>
      <w:r>
        <w:fldChar w:fldCharType="begin"/>
      </w:r>
      <w:r>
        <w:instrText xml:space="preserve"> STYLEREF 1 \s </w:instrText>
      </w:r>
      <w:r>
        <w:fldChar w:fldCharType="separate"/>
      </w:r>
      <w:r w:rsidR="00730C30">
        <w:rPr>
          <w:noProof/>
        </w:rPr>
        <w:t>3</w:t>
      </w:r>
      <w:r>
        <w:fldChar w:fldCharType="end"/>
      </w:r>
      <w:r>
        <w:t>.</w:t>
      </w:r>
      <w:r>
        <w:fldChar w:fldCharType="begin"/>
      </w:r>
      <w:r>
        <w:instrText xml:space="preserve"> SEQ Table \* ARABIC \s 1 </w:instrText>
      </w:r>
      <w:r>
        <w:fldChar w:fldCharType="separate"/>
      </w:r>
      <w:r w:rsidR="00730C30">
        <w:rPr>
          <w:noProof/>
        </w:rPr>
        <w:t>5</w:t>
      </w:r>
      <w:r>
        <w:fldChar w:fldCharType="end"/>
      </w:r>
      <w:r>
        <w:t xml:space="preserve"> Basic fuse data</w:t>
      </w:r>
      <w:commentRangeEnd w:id="271"/>
      <w:r w:rsidR="009F0B3D">
        <w:rPr>
          <w:rStyle w:val="CommentReference"/>
          <w:rFonts w:cs="Arial"/>
          <w:i w:val="0"/>
          <w:iCs w:val="0"/>
        </w:rPr>
        <w:commentReference w:id="271"/>
      </w:r>
      <w:bookmarkEnd w:id="270"/>
    </w:p>
    <w:p w14:paraId="49B528B4" w14:textId="7C62FCF7" w:rsidR="00C1660A" w:rsidRDefault="00C1660A" w:rsidP="000C34D5">
      <w:pPr>
        <w:pStyle w:val="Table"/>
        <w:rPr>
          <w:i w:val="0"/>
          <w:lang w:val="en-US"/>
        </w:rPr>
      </w:pPr>
    </w:p>
    <w:p w14:paraId="3C39358C" w14:textId="77777777" w:rsidR="00C1660A" w:rsidRDefault="00C1660A" w:rsidP="00C1660A">
      <w:pPr>
        <w:pStyle w:val="Table"/>
        <w:keepNext/>
      </w:pPr>
      <w:commentRangeStart w:id="272"/>
      <w:r w:rsidRPr="00F8103C">
        <w:rPr>
          <w:i w:val="0"/>
          <w:noProof/>
          <w:color w:val="000000" w:themeColor="text1"/>
          <w:lang w:val="en-US" w:eastAsia="en-US"/>
        </w:rPr>
        <w:lastRenderedPageBreak/>
        <w:drawing>
          <wp:inline distT="0" distB="0" distL="0" distR="0" wp14:anchorId="0A1DDAEA" wp14:editId="3663E780">
            <wp:extent cx="3078480" cy="4615180"/>
            <wp:effectExtent l="0" t="0" r="7620" b="0"/>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4615180"/>
                    </a:xfrm>
                    <a:prstGeom prst="rect">
                      <a:avLst/>
                    </a:prstGeom>
                    <a:noFill/>
                  </pic:spPr>
                </pic:pic>
              </a:graphicData>
            </a:graphic>
          </wp:inline>
        </w:drawing>
      </w:r>
      <w:commentRangeEnd w:id="272"/>
      <w:r w:rsidR="00616E8A">
        <w:rPr>
          <w:rStyle w:val="CommentReference"/>
          <w:rFonts w:cs="Arial"/>
          <w:i w:val="0"/>
          <w:iCs w:val="0"/>
        </w:rPr>
        <w:commentReference w:id="272"/>
      </w:r>
    </w:p>
    <w:p w14:paraId="79C80968" w14:textId="77777777" w:rsidR="00C1660A" w:rsidRPr="00F8103C" w:rsidRDefault="00C1660A" w:rsidP="00C1660A">
      <w:pPr>
        <w:pStyle w:val="Caption"/>
        <w:rPr>
          <w:i w:val="0"/>
          <w:color w:val="000000" w:themeColor="text1"/>
          <w:lang w:val="en-US"/>
        </w:rPr>
      </w:pPr>
      <w:bookmarkStart w:id="273" w:name="_Toc422327124"/>
      <w:bookmarkStart w:id="274" w:name="_Toc440412042"/>
      <w:r>
        <w:t xml:space="preserve">Figure </w:t>
      </w:r>
      <w:r>
        <w:fldChar w:fldCharType="begin"/>
      </w:r>
      <w:r>
        <w:instrText xml:space="preserve"> SEQ Figure \* ARABIC </w:instrText>
      </w:r>
      <w:r>
        <w:fldChar w:fldCharType="separate"/>
      </w:r>
      <w:r w:rsidR="00730C30">
        <w:rPr>
          <w:noProof/>
        </w:rPr>
        <w:t>55</w:t>
      </w:r>
      <w:r>
        <w:fldChar w:fldCharType="end"/>
      </w:r>
      <w:r>
        <w:t xml:space="preserve"> Accumulator Fusing</w:t>
      </w:r>
      <w:bookmarkEnd w:id="273"/>
      <w:bookmarkEnd w:id="274"/>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lastRenderedPageBreak/>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77777777" w:rsidR="000C34D5" w:rsidRPr="000C34D5" w:rsidRDefault="000C34D5" w:rsidP="000C34D5">
      <w:pPr>
        <w:pStyle w:val="Table"/>
      </w:pPr>
      <w:bookmarkStart w:id="275" w:name="_Toc440412069"/>
      <w:r>
        <w:t xml:space="preserve">Table </w:t>
      </w:r>
      <w:r>
        <w:fldChar w:fldCharType="begin"/>
      </w:r>
      <w:r>
        <w:instrText xml:space="preserve"> STYLEREF 1 \s </w:instrText>
      </w:r>
      <w:r>
        <w:fldChar w:fldCharType="separate"/>
      </w:r>
      <w:r w:rsidR="00730C30">
        <w:rPr>
          <w:noProof/>
        </w:rPr>
        <w:t>3</w:t>
      </w:r>
      <w:r>
        <w:fldChar w:fldCharType="end"/>
      </w:r>
      <w:r>
        <w:t>.</w:t>
      </w:r>
      <w:r>
        <w:fldChar w:fldCharType="begin"/>
      </w:r>
      <w:r>
        <w:instrText xml:space="preserve"> SEQ Table \* ARABIC \s 1 </w:instrText>
      </w:r>
      <w:r>
        <w:fldChar w:fldCharType="separate"/>
      </w:r>
      <w:r w:rsidR="00730C30">
        <w:rPr>
          <w:noProof/>
        </w:rPr>
        <w:t>6</w:t>
      </w:r>
      <w:r>
        <w:fldChar w:fldCharType="end"/>
      </w:r>
      <w:r>
        <w:t xml:space="preserve"> Fuse Protection Table</w:t>
      </w:r>
      <w:bookmarkEnd w:id="275"/>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76" w:name="_Ref439188078"/>
      <w:bookmarkStart w:id="277" w:name="_Toc440411897"/>
      <w:commentRangeStart w:id="278"/>
      <w:r>
        <w:rPr>
          <w:lang w:val="en-US"/>
        </w:rPr>
        <w:t>Charging</w:t>
      </w:r>
      <w:commentRangeEnd w:id="278"/>
      <w:r w:rsidR="009F0B3D">
        <w:rPr>
          <w:rStyle w:val="CommentReference"/>
          <w:rFonts w:eastAsia="Calibri" w:cs="Arial"/>
          <w:b w:val="0"/>
          <w:bCs w:val="0"/>
        </w:rPr>
        <w:commentReference w:id="278"/>
      </w:r>
      <w:bookmarkEnd w:id="276"/>
      <w:bookmarkEnd w:id="277"/>
    </w:p>
    <w:p w14:paraId="29863D96" w14:textId="57D6A31F" w:rsidR="00BB13A5" w:rsidRPr="005F3169" w:rsidRDefault="00BB13A5" w:rsidP="00BB13A5">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 control relays,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730C30">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p w14:paraId="12C81978" w14:textId="63EE5862"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77777777" w:rsidR="00C95CE5" w:rsidRDefault="00C95CE5">
      <w:pPr>
        <w:pStyle w:val="Table"/>
      </w:pPr>
      <w:bookmarkStart w:id="279" w:name="_Toc440412070"/>
      <w:r>
        <w:t xml:space="preserve">Table </w:t>
      </w:r>
      <w:r w:rsidR="00AD5018">
        <w:fldChar w:fldCharType="begin"/>
      </w:r>
      <w:r w:rsidR="00AD5018">
        <w:instrText xml:space="preserve"> STYLEREF 1 \s </w:instrText>
      </w:r>
      <w:r w:rsidR="00AD5018">
        <w:fldChar w:fldCharType="separate"/>
      </w:r>
      <w:r w:rsidR="00730C30">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7</w:t>
      </w:r>
      <w:r w:rsidR="00AD5018">
        <w:fldChar w:fldCharType="end"/>
      </w:r>
      <w:r>
        <w:t xml:space="preserve"> General charger data</w:t>
      </w:r>
      <w:bookmarkEnd w:id="279"/>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80" w:name="_Ref439187954"/>
      <w:bookmarkStart w:id="281" w:name="_Toc440411898"/>
      <w:r>
        <w:rPr>
          <w:lang w:val="en-US"/>
        </w:rPr>
        <w:lastRenderedPageBreak/>
        <w:t>Mechanical</w:t>
      </w:r>
      <w:r>
        <w:rPr>
          <w:rFonts w:eastAsia="Arial" w:cs="Arial"/>
          <w:lang w:val="en-US"/>
        </w:rPr>
        <w:t xml:space="preserve"> </w:t>
      </w:r>
      <w:r>
        <w:rPr>
          <w:lang w:val="en-US"/>
        </w:rPr>
        <w:t>Configuration/materials</w:t>
      </w:r>
      <w:bookmarkEnd w:id="280"/>
      <w:bookmarkEnd w:id="281"/>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725DEB79" w14:textId="4A993326" w:rsidR="00444587" w:rsidRDefault="00243B80" w:rsidP="0099288D">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730C30">
        <w:t xml:space="preserve">Figure </w:t>
      </w:r>
      <w:r w:rsidR="00730C30">
        <w:rPr>
          <w:noProof/>
        </w:rPr>
        <w:t>57</w:t>
      </w:r>
      <w:r w:rsidR="00526F2B">
        <w:fldChar w:fldCharType="end"/>
      </w:r>
      <w:r w:rsidR="00526F2B">
        <w:t xml:space="preserve"> </w:t>
      </w:r>
      <w:r w:rsidR="00E3499A">
        <w:t xml:space="preserve">shows a single battery module, which consists of 3 parallel strings of 14 parallel batteries, a metal mounting/compression structure, and a battery management board. The battery tabs are connected together using copper bus bar, with the tabs and bus bar captured between </w:t>
      </w:r>
      <w:r w:rsidR="00444587">
        <w:t>t</w:t>
      </w:r>
      <w:r w:rsidR="00E3499A">
        <w:t>wo layers of acrylic (</w:t>
      </w:r>
      <w:commentRangeStart w:id="282"/>
      <w:r w:rsidR="00E3499A">
        <w:t>See Figure XX</w:t>
      </w:r>
      <w:commentRangeEnd w:id="282"/>
      <w:r w:rsidR="00526F2B">
        <w:rPr>
          <w:rStyle w:val="CommentReference"/>
        </w:rPr>
        <w:commentReference w:id="282"/>
      </w:r>
      <w:r w:rsidR="00E3499A">
        <w:t xml:space="preserve">). </w:t>
      </w:r>
      <w:r w:rsidR="00444587">
        <w:t>Bus bar dimensions (</w:t>
      </w:r>
      <w:commentRangeStart w:id="283"/>
      <w:r w:rsidR="00444587">
        <w:t>XX by XX by XX)</w:t>
      </w:r>
      <w:commentRangeEnd w:id="283"/>
      <w:r w:rsidR="00526F2B">
        <w:rPr>
          <w:rStyle w:val="CommentReference"/>
        </w:rPr>
        <w:commentReference w:id="283"/>
      </w:r>
      <w:r w:rsidR="00444587">
        <w:t xml:space="preserve"> were determined using formulas which account for expected current and material properties.</w:t>
      </w:r>
    </w:p>
    <w:p w14:paraId="7988F857" w14:textId="4ADB26C9" w:rsidR="0099288D" w:rsidRDefault="00E3499A" w:rsidP="00444193">
      <w:pPr>
        <w:keepNext/>
        <w:ind w:firstLine="708"/>
        <w:rPr>
          <w:color w:val="000000" w:themeColor="text1"/>
        </w:rPr>
      </w:pPr>
      <w:r>
        <w:t>Each battery module uses</w:t>
      </w:r>
      <w:r w:rsidR="00444587">
        <w:t xml:space="preserve"> an in house designed toolless maintenance plug to satisfy the 6MJ/120V limit. These maintenance plugs use Rapid Lock Quick connect </w:t>
      </w:r>
      <w:r w:rsidR="00444587" w:rsidRPr="00F8103C">
        <w:rPr>
          <w:color w:val="000000" w:themeColor="text1"/>
        </w:rPr>
        <w:t>6648223-1 from TE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p>
    <w:p w14:paraId="01E0C283" w14:textId="77777777" w:rsidR="00444193" w:rsidRDefault="00444193" w:rsidP="00444193">
      <w:pPr>
        <w:keepNext/>
        <w:ind w:firstLine="708"/>
      </w:pPr>
    </w:p>
    <w:p w14:paraId="4F9D3F9E" w14:textId="77777777" w:rsidR="009E21EC" w:rsidRDefault="009E21EC" w:rsidP="009E21EC">
      <w:pPr>
        <w:keepNext/>
        <w:jc w:val="center"/>
      </w:pPr>
      <w:r>
        <w:rPr>
          <w:noProof/>
          <w:lang w:val="en-US" w:eastAsia="en-US"/>
        </w:rPr>
        <w:drawing>
          <wp:inline distT="0" distB="0" distL="0" distR="0" wp14:anchorId="098FA614" wp14:editId="41A31602">
            <wp:extent cx="5452447"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CA56C.tmp"/>
                    <pic:cNvPicPr/>
                  </pic:nvPicPr>
                  <pic:blipFill>
                    <a:blip r:embed="rId115">
                      <a:extLst>
                        <a:ext uri="{28A0092B-C50C-407E-A947-70E740481C1C}">
                          <a14:useLocalDpi xmlns:a14="http://schemas.microsoft.com/office/drawing/2010/main" val="0"/>
                        </a:ext>
                      </a:extLst>
                    </a:blip>
                    <a:stretch>
                      <a:fillRect/>
                    </a:stretch>
                  </pic:blipFill>
                  <pic:spPr>
                    <a:xfrm>
                      <a:off x="0" y="0"/>
                      <a:ext cx="5453771" cy="2877249"/>
                    </a:xfrm>
                    <a:prstGeom prst="rect">
                      <a:avLst/>
                    </a:prstGeom>
                  </pic:spPr>
                </pic:pic>
              </a:graphicData>
            </a:graphic>
          </wp:inline>
        </w:drawing>
      </w:r>
    </w:p>
    <w:p w14:paraId="7E56FE6A" w14:textId="77777777" w:rsidR="007B448A" w:rsidRDefault="009E21EC" w:rsidP="007B448A">
      <w:pPr>
        <w:pStyle w:val="Caption"/>
      </w:pPr>
      <w:bookmarkStart w:id="284" w:name="_Toc440412043"/>
      <w:r>
        <w:lastRenderedPageBreak/>
        <w:t xml:space="preserve">Figure </w:t>
      </w:r>
      <w:r>
        <w:fldChar w:fldCharType="begin"/>
      </w:r>
      <w:r>
        <w:instrText xml:space="preserve"> SEQ Figure \* ARABIC </w:instrText>
      </w:r>
      <w:r>
        <w:fldChar w:fldCharType="separate"/>
      </w:r>
      <w:r w:rsidR="00730C30">
        <w:rPr>
          <w:noProof/>
        </w:rPr>
        <w:t>56</w:t>
      </w:r>
      <w:r>
        <w:fldChar w:fldCharType="end"/>
      </w:r>
      <w:r>
        <w:t>. Full Accumulator Pod</w:t>
      </w:r>
      <w:bookmarkEnd w:id="284"/>
    </w:p>
    <w:p w14:paraId="3FC7292B" w14:textId="77777777" w:rsidR="009E21EC" w:rsidRDefault="009E21EC" w:rsidP="007B448A">
      <w:pPr>
        <w:pStyle w:val="Caption"/>
        <w:jc w:val="center"/>
      </w:pPr>
      <w:r>
        <w:rPr>
          <w:noProof/>
          <w:lang w:val="en-US" w:eastAsia="en-US"/>
        </w:rPr>
        <w:drawing>
          <wp:inline distT="0" distB="0" distL="0" distR="0" wp14:anchorId="5968D103" wp14:editId="12C3FAFD">
            <wp:extent cx="3276600" cy="309660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C36D2.tmp"/>
                    <pic:cNvPicPr/>
                  </pic:nvPicPr>
                  <pic:blipFill>
                    <a:blip r:embed="rId116">
                      <a:extLst>
                        <a:ext uri="{28A0092B-C50C-407E-A947-70E740481C1C}">
                          <a14:useLocalDpi xmlns:a14="http://schemas.microsoft.com/office/drawing/2010/main" val="0"/>
                        </a:ext>
                      </a:extLst>
                    </a:blip>
                    <a:stretch>
                      <a:fillRect/>
                    </a:stretch>
                  </pic:blipFill>
                  <pic:spPr>
                    <a:xfrm>
                      <a:off x="0" y="0"/>
                      <a:ext cx="3283976" cy="3103576"/>
                    </a:xfrm>
                    <a:prstGeom prst="rect">
                      <a:avLst/>
                    </a:prstGeom>
                  </pic:spPr>
                </pic:pic>
              </a:graphicData>
            </a:graphic>
          </wp:inline>
        </w:drawing>
      </w:r>
    </w:p>
    <w:p w14:paraId="56832658" w14:textId="00F475CE" w:rsidR="009E21EC" w:rsidRDefault="009E21EC" w:rsidP="009E21EC">
      <w:pPr>
        <w:pStyle w:val="Caption"/>
      </w:pPr>
      <w:bookmarkStart w:id="285" w:name="_Ref439191386"/>
      <w:bookmarkStart w:id="286" w:name="_Toc440412044"/>
      <w:r>
        <w:t xml:space="preserve">Figure </w:t>
      </w:r>
      <w:r>
        <w:fldChar w:fldCharType="begin"/>
      </w:r>
      <w:r>
        <w:instrText xml:space="preserve"> SEQ Figure \* ARABIC </w:instrText>
      </w:r>
      <w:r>
        <w:fldChar w:fldCharType="separate"/>
      </w:r>
      <w:r w:rsidR="00730C30">
        <w:rPr>
          <w:noProof/>
        </w:rPr>
        <w:t>57</w:t>
      </w:r>
      <w:r>
        <w:fldChar w:fldCharType="end"/>
      </w:r>
      <w:bookmarkEnd w:id="285"/>
      <w:r>
        <w:t xml:space="preserve">. </w:t>
      </w:r>
      <w:r w:rsidR="00526F2B">
        <w:t xml:space="preserve">Accumulator </w:t>
      </w:r>
      <w:r>
        <w:t>Battery Module (&lt;6MJ)</w:t>
      </w:r>
      <w:bookmarkEnd w:id="286"/>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87" w:name="_Toc44041189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7"/>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493346"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18"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5F0EC7B2" w:rsidR="007B448A" w:rsidRDefault="007B448A" w:rsidP="007B448A">
      <w:pPr>
        <w:pStyle w:val="Caption"/>
      </w:pPr>
      <w:bookmarkStart w:id="288" w:name="_Toc440412045"/>
      <w:r>
        <w:t xml:space="preserve">Figure </w:t>
      </w:r>
      <w:r>
        <w:fldChar w:fldCharType="begin"/>
      </w:r>
      <w:r>
        <w:instrText xml:space="preserve"> SEQ Figure \* ARABIC </w:instrText>
      </w:r>
      <w:r>
        <w:fldChar w:fldCharType="separate"/>
      </w:r>
      <w:r w:rsidR="00730C30">
        <w:rPr>
          <w:noProof/>
        </w:rPr>
        <w:t>58</w:t>
      </w:r>
      <w:r>
        <w:fldChar w:fldCharType="end"/>
      </w:r>
      <w:r>
        <w:t>. Accumulator Positi</w:t>
      </w:r>
      <w:r w:rsidR="00F24B79">
        <w:t>o</w:t>
      </w:r>
      <w:r>
        <w:t>n in Car</w:t>
      </w:r>
      <w:bookmarkEnd w:id="288"/>
    </w:p>
    <w:p w14:paraId="42879B92" w14:textId="4A3CE872" w:rsidR="00C95CE5" w:rsidRDefault="00C95CE5">
      <w:pPr>
        <w:rPr>
          <w:lang w:val="en-US"/>
        </w:rPr>
      </w:pPr>
    </w:p>
    <w:p w14:paraId="676817D0" w14:textId="77777777" w:rsidR="00C95CE5" w:rsidRDefault="00C95CE5">
      <w:pPr>
        <w:pStyle w:val="Heading2"/>
        <w:rPr>
          <w:lang w:val="en-US"/>
        </w:rPr>
      </w:pPr>
      <w:bookmarkStart w:id="289" w:name="_Toc440411900"/>
      <w:r>
        <w:rPr>
          <w:lang w:val="en-US"/>
        </w:rPr>
        <w:lastRenderedPageBreak/>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89"/>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19"/>
          <w:headerReference w:type="default" r:id="rId120"/>
          <w:footerReference w:type="even" r:id="rId121"/>
          <w:footerReference w:type="default" r:id="rId122"/>
          <w:headerReference w:type="first" r:id="rId123"/>
          <w:footerReference w:type="first" r:id="rId124"/>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90" w:name="_Ref261212695"/>
      <w:bookmarkStart w:id="291" w:name="_Ref261212697"/>
      <w:r>
        <w:rPr>
          <w:lang w:val="en-US"/>
        </w:rPr>
        <w:lastRenderedPageBreak/>
        <w:br w:type="page"/>
      </w:r>
      <w:bookmarkStart w:id="292" w:name="_Ref439188100"/>
      <w:bookmarkStart w:id="293"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92"/>
      <w:bookmarkEnd w:id="293"/>
    </w:p>
    <w:p w14:paraId="27FB6BF3" w14:textId="77777777" w:rsidR="00C95CE5" w:rsidRDefault="00C95CE5">
      <w:pPr>
        <w:pStyle w:val="Heading2"/>
        <w:rPr>
          <w:lang w:val="en-US"/>
        </w:rPr>
      </w:pPr>
      <w:bookmarkStart w:id="294" w:name="_Ref439188105"/>
      <w:bookmarkStart w:id="295" w:name="_Toc440411902"/>
      <w:commentRangeStart w:id="296"/>
      <w:r>
        <w:rPr>
          <w:lang w:val="en-US"/>
        </w:rPr>
        <w:t>Description</w:t>
      </w:r>
      <w:commentRangeEnd w:id="296"/>
      <w:r w:rsidR="009F0B3D">
        <w:rPr>
          <w:rStyle w:val="CommentReference"/>
          <w:rFonts w:eastAsia="Calibri" w:cs="Arial"/>
          <w:b w:val="0"/>
          <w:bCs w:val="0"/>
          <w:color w:val="auto"/>
        </w:rPr>
        <w:commentReference w:id="296"/>
      </w:r>
      <w:bookmarkEnd w:id="294"/>
      <w:bookmarkEnd w:id="295"/>
    </w:p>
    <w:p w14:paraId="2089A932" w14:textId="77777777" w:rsidR="00C95CE5" w:rsidRDefault="00C95CE5">
      <w:pPr>
        <w:pStyle w:val="Heading2"/>
        <w:rPr>
          <w:lang w:val="en-US"/>
        </w:rPr>
      </w:pPr>
      <w:bookmarkStart w:id="297" w:name="_Toc440411903"/>
      <w:commentRangeStart w:id="29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98"/>
      <w:r w:rsidR="009F0B3D">
        <w:rPr>
          <w:rStyle w:val="CommentReference"/>
          <w:rFonts w:eastAsia="Calibri" w:cs="Arial"/>
          <w:b w:val="0"/>
          <w:bCs w:val="0"/>
          <w:color w:val="auto"/>
        </w:rPr>
        <w:commentReference w:id="298"/>
      </w:r>
      <w:bookmarkEnd w:id="297"/>
    </w:p>
    <w:p w14:paraId="3AE8A635" w14:textId="77777777" w:rsidR="00C95CE5" w:rsidRDefault="00C95CE5">
      <w:pPr>
        <w:pStyle w:val="Heading2"/>
        <w:rPr>
          <w:lang w:val="en-US"/>
        </w:rPr>
      </w:pPr>
      <w:bookmarkStart w:id="299" w:name="_Toc440411904"/>
      <w:commentRangeStart w:id="30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301" w:name="_Ref261212724"/>
      <w:commentRangeEnd w:id="300"/>
      <w:r w:rsidR="009F0B3D">
        <w:rPr>
          <w:rStyle w:val="CommentReference"/>
          <w:rFonts w:eastAsia="Calibri" w:cs="Arial"/>
          <w:b w:val="0"/>
          <w:bCs w:val="0"/>
          <w:color w:val="auto"/>
        </w:rPr>
        <w:commentReference w:id="300"/>
      </w:r>
      <w:bookmarkEnd w:id="299"/>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25"/>
          <w:headerReference w:type="default" r:id="rId126"/>
          <w:footerReference w:type="even" r:id="rId127"/>
          <w:footerReference w:type="default" r:id="rId128"/>
          <w:headerReference w:type="first" r:id="rId129"/>
          <w:footerReference w:type="first" r:id="rId130"/>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lastRenderedPageBreak/>
        <w:br w:type="page"/>
      </w:r>
      <w:bookmarkStart w:id="302" w:name="_Toc440411905"/>
      <w:r w:rsidR="00C95CE5">
        <w:rPr>
          <w:lang w:val="en-US"/>
        </w:rPr>
        <w:lastRenderedPageBreak/>
        <w:t>Motor</w:t>
      </w:r>
      <w:r w:rsidR="00C95CE5">
        <w:rPr>
          <w:rFonts w:eastAsia="Arial" w:cs="Arial"/>
          <w:lang w:val="en-US"/>
        </w:rPr>
        <w:t xml:space="preserve"> </w:t>
      </w:r>
      <w:r w:rsidR="00C95CE5">
        <w:rPr>
          <w:lang w:val="en-US"/>
        </w:rPr>
        <w:t>controller</w:t>
      </w:r>
      <w:bookmarkEnd w:id="302"/>
    </w:p>
    <w:p w14:paraId="4809472A" w14:textId="77777777" w:rsidR="00C95CE5" w:rsidRDefault="00C95CE5">
      <w:pPr>
        <w:pStyle w:val="Heading2"/>
        <w:rPr>
          <w:lang w:val="en-US"/>
        </w:rPr>
      </w:pPr>
      <w:bookmarkStart w:id="303" w:name="_Ref439181664"/>
      <w:bookmarkStart w:id="304"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303"/>
      <w:bookmarkEnd w:id="304"/>
    </w:p>
    <w:p w14:paraId="26FBF8A4" w14:textId="77777777" w:rsidR="00C95CE5" w:rsidRDefault="00C95CE5">
      <w:pPr>
        <w:pStyle w:val="Heading3"/>
        <w:rPr>
          <w:lang w:val="en-US"/>
        </w:rPr>
      </w:pPr>
      <w:bookmarkStart w:id="305"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305"/>
    </w:p>
    <w:p w14:paraId="6A628279" w14:textId="0461DB55"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730C30"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 xml:space="preserve">commanded via analog signals sent by our self-designed motor controller PCB (MCS).  It communicates over a RS485 communication bus from the ECU.  The motor controller also control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them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18AEC8A3"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730C30"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77777777" w:rsidR="00C95CE5" w:rsidRPr="00B075B4" w:rsidRDefault="00C95CE5">
      <w:pPr>
        <w:pStyle w:val="Table"/>
        <w:rPr>
          <w:lang w:val="en-US"/>
        </w:rPr>
      </w:pPr>
      <w:bookmarkStart w:id="306"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730C30">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730C30">
        <w:rPr>
          <w:noProof/>
          <w:lang w:val="en-US"/>
        </w:rPr>
        <w:t>1</w:t>
      </w:r>
      <w:r w:rsidR="00AD5018">
        <w:rPr>
          <w:lang w:val="en-US"/>
        </w:rPr>
        <w:fldChar w:fldCharType="end"/>
      </w:r>
      <w:r w:rsidRPr="00B075B4">
        <w:rPr>
          <w:lang w:val="en-US"/>
        </w:rPr>
        <w:t xml:space="preserve"> General motor controller data</w:t>
      </w:r>
      <w:bookmarkEnd w:id="306"/>
    </w:p>
    <w:p w14:paraId="23AFD1F7" w14:textId="77777777" w:rsidR="00C95CE5" w:rsidRDefault="00C95CE5">
      <w:pPr>
        <w:rPr>
          <w:lang w:val="en-US"/>
        </w:rPr>
      </w:pPr>
    </w:p>
    <w:p w14:paraId="2B16AE79" w14:textId="77777777" w:rsidR="00C95CE5" w:rsidRDefault="00C95CE5">
      <w:pPr>
        <w:pStyle w:val="Heading3"/>
        <w:rPr>
          <w:lang w:val="en-US"/>
        </w:rPr>
      </w:pPr>
      <w:bookmarkStart w:id="307" w:name="_Ref439181402"/>
      <w:bookmarkStart w:id="308" w:name="_Toc440411908"/>
      <w:commentRangeStart w:id="309"/>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309"/>
      <w:r w:rsidR="009F0B3D">
        <w:rPr>
          <w:rStyle w:val="CommentReference"/>
          <w:rFonts w:eastAsia="Calibri" w:cs="Arial"/>
          <w:b w:val="0"/>
          <w:bCs w:val="0"/>
        </w:rPr>
        <w:commentReference w:id="309"/>
      </w:r>
      <w:bookmarkEnd w:id="307"/>
      <w:bookmarkEnd w:id="308"/>
    </w:p>
    <w:p w14:paraId="054109D8" w14:textId="5BCA28BE"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730C30">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cable. They go through grounding cable glands. This makes a sealed connection. The conductor is clampe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1">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77777777" w:rsidR="00444193" w:rsidRPr="00F8103C" w:rsidRDefault="00444193" w:rsidP="00444193">
      <w:pPr>
        <w:pStyle w:val="Caption"/>
        <w:rPr>
          <w:color w:val="000000" w:themeColor="text1"/>
          <w:lang w:val="en-US"/>
        </w:rPr>
      </w:pPr>
      <w:bookmarkStart w:id="310" w:name="_Toc422327130"/>
      <w:bookmarkStart w:id="311" w:name="_Toc440412046"/>
      <w:r>
        <w:t xml:space="preserve">Figure </w:t>
      </w:r>
      <w:r>
        <w:fldChar w:fldCharType="begin"/>
      </w:r>
      <w:r>
        <w:instrText xml:space="preserve"> SEQ Figure \* ARABIC </w:instrText>
      </w:r>
      <w:r>
        <w:fldChar w:fldCharType="separate"/>
      </w:r>
      <w:r w:rsidR="00730C30">
        <w:rPr>
          <w:noProof/>
        </w:rPr>
        <w:t>59</w:t>
      </w:r>
      <w:r>
        <w:fldChar w:fldCharType="end"/>
      </w:r>
      <w:r>
        <w:t xml:space="preserve"> Motor Controller Wiring Diagram</w:t>
      </w:r>
      <w:bookmarkEnd w:id="310"/>
      <w:bookmarkEnd w:id="311"/>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75940929"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730C30">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0F3EF2B6" w:rsidR="00C67C8B" w:rsidRPr="00B075B4" w:rsidRDefault="00C67C8B" w:rsidP="00C67C8B">
      <w:pPr>
        <w:pStyle w:val="Table"/>
        <w:rPr>
          <w:lang w:val="en-US"/>
        </w:rPr>
      </w:pPr>
      <w:bookmarkStart w:id="312"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730C30">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730C30">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Champlain Exrad Shielded Cable</w:t>
      </w:r>
      <w:bookmarkEnd w:id="312"/>
    </w:p>
    <w:p w14:paraId="5551113D" w14:textId="77777777" w:rsidR="00C95CE5" w:rsidRDefault="00C95CE5">
      <w:pPr>
        <w:pStyle w:val="Heading3"/>
        <w:rPr>
          <w:lang w:val="en-US"/>
        </w:rPr>
      </w:pPr>
      <w:bookmarkStart w:id="313"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13"/>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3738880"/>
                    </a:xfrm>
                    <a:prstGeom prst="rect">
                      <a:avLst/>
                    </a:prstGeom>
                  </pic:spPr>
                </pic:pic>
              </a:graphicData>
            </a:graphic>
          </wp:inline>
        </w:drawing>
      </w:r>
    </w:p>
    <w:p w14:paraId="6B4A8E4A" w14:textId="77777777" w:rsidR="00444193" w:rsidRPr="00F8103C" w:rsidRDefault="00444193" w:rsidP="00444193">
      <w:pPr>
        <w:pStyle w:val="Caption"/>
        <w:rPr>
          <w:color w:val="000000" w:themeColor="text1"/>
          <w:lang w:val="en-US"/>
        </w:rPr>
      </w:pPr>
      <w:bookmarkStart w:id="314" w:name="_Toc422327131"/>
      <w:bookmarkStart w:id="315" w:name="_Toc440412047"/>
      <w:r>
        <w:t xml:space="preserve">Figure </w:t>
      </w:r>
      <w:r>
        <w:fldChar w:fldCharType="begin"/>
      </w:r>
      <w:r>
        <w:instrText xml:space="preserve"> SEQ Figure \* ARABIC </w:instrText>
      </w:r>
      <w:r>
        <w:fldChar w:fldCharType="separate"/>
      </w:r>
      <w:r w:rsidR="00730C30">
        <w:rPr>
          <w:noProof/>
        </w:rPr>
        <w:t>60</w:t>
      </w:r>
      <w:r>
        <w:fldChar w:fldCharType="end"/>
      </w:r>
      <w:r>
        <w:t xml:space="preserve"> Motor Controler Position in Car</w:t>
      </w:r>
      <w:bookmarkEnd w:id="314"/>
      <w:bookmarkEnd w:id="315"/>
    </w:p>
    <w:p w14:paraId="0EC29B74" w14:textId="77777777" w:rsidR="00444193" w:rsidRDefault="00444193">
      <w:pPr>
        <w:rPr>
          <w:lang w:val="en-US"/>
        </w:rPr>
      </w:pPr>
    </w:p>
    <w:p w14:paraId="3F0201DB" w14:textId="77777777" w:rsidR="00C95CE5" w:rsidRDefault="00C95CE5">
      <w:pPr>
        <w:pStyle w:val="Heading2"/>
        <w:rPr>
          <w:lang w:val="en-US"/>
        </w:rPr>
      </w:pPr>
      <w:bookmarkStart w:id="316"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316"/>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317" w:name="_Ref261212747"/>
      <w:r>
        <w:rPr>
          <w:lang w:val="en-US"/>
        </w:rPr>
        <w:lastRenderedPageBreak/>
        <w:br w:type="page"/>
      </w:r>
      <w:bookmarkStart w:id="318" w:name="_Toc440411911"/>
      <w:r w:rsidR="00C95CE5">
        <w:rPr>
          <w:lang w:val="en-US"/>
        </w:rPr>
        <w:lastRenderedPageBreak/>
        <w:t>Motors</w:t>
      </w:r>
      <w:bookmarkEnd w:id="318"/>
      <w:r w:rsidR="00C95CE5">
        <w:rPr>
          <w:rFonts w:eastAsia="Arial" w:cs="Arial"/>
          <w:lang w:val="en-US"/>
        </w:rPr>
        <w:t xml:space="preserve"> </w:t>
      </w:r>
    </w:p>
    <w:p w14:paraId="3498D308" w14:textId="77777777" w:rsidR="00C95CE5" w:rsidRDefault="00C95CE5">
      <w:pPr>
        <w:pStyle w:val="Heading2"/>
        <w:rPr>
          <w:lang w:val="en-US"/>
        </w:rPr>
      </w:pPr>
      <w:bookmarkStart w:id="319" w:name="_Toc440411912"/>
      <w:r>
        <w:rPr>
          <w:lang w:val="en-US"/>
        </w:rPr>
        <w:t>Motor</w:t>
      </w:r>
      <w:r>
        <w:rPr>
          <w:rFonts w:eastAsia="Arial" w:cs="Arial"/>
          <w:lang w:val="en-US"/>
        </w:rPr>
        <w:t xml:space="preserve"> </w:t>
      </w:r>
      <w:r>
        <w:rPr>
          <w:lang w:val="en-US"/>
        </w:rPr>
        <w:t>1</w:t>
      </w:r>
      <w:bookmarkEnd w:id="319"/>
    </w:p>
    <w:p w14:paraId="65E4A475" w14:textId="77777777" w:rsidR="00C95CE5" w:rsidRDefault="00C95CE5">
      <w:pPr>
        <w:pStyle w:val="Heading3"/>
        <w:rPr>
          <w:lang w:val="en-US"/>
        </w:rPr>
      </w:pPr>
      <w:bookmarkStart w:id="320" w:name="_Ref439188152"/>
      <w:bookmarkStart w:id="321"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320"/>
      <w:bookmarkEnd w:id="321"/>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77777777" w:rsidR="00C95CE5" w:rsidRDefault="00C95CE5">
      <w:pPr>
        <w:pStyle w:val="Table"/>
      </w:pPr>
      <w:bookmarkStart w:id="322" w:name="_Toc440412073"/>
      <w:r>
        <w:t xml:space="preserve">Table </w:t>
      </w:r>
      <w:r w:rsidR="00AD5018">
        <w:fldChar w:fldCharType="begin"/>
      </w:r>
      <w:r w:rsidR="00AD5018">
        <w:instrText xml:space="preserve"> STYLEREF 1 \s </w:instrText>
      </w:r>
      <w:r w:rsidR="00AD5018">
        <w:fldChar w:fldCharType="separate"/>
      </w:r>
      <w:r w:rsidR="00730C30">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1</w:t>
      </w:r>
      <w:r w:rsidR="00AD5018">
        <w:fldChar w:fldCharType="end"/>
      </w:r>
      <w:r>
        <w:t xml:space="preserve"> General motor data</w:t>
      </w:r>
      <w:bookmarkEnd w:id="322"/>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77777777" w:rsidR="00541E8F" w:rsidRPr="00F8103C" w:rsidRDefault="00541E8F" w:rsidP="00541E8F">
      <w:pPr>
        <w:pStyle w:val="Caption"/>
        <w:rPr>
          <w:color w:val="000000" w:themeColor="text1"/>
          <w:lang w:val="en-US"/>
        </w:rPr>
      </w:pPr>
      <w:bookmarkStart w:id="323" w:name="_Toc422327132"/>
      <w:bookmarkStart w:id="324" w:name="_Toc440412048"/>
      <w:r>
        <w:t xml:space="preserve">Figure </w:t>
      </w:r>
      <w:r>
        <w:fldChar w:fldCharType="begin"/>
      </w:r>
      <w:r>
        <w:instrText xml:space="preserve"> SEQ Figure \* ARABIC </w:instrText>
      </w:r>
      <w:r>
        <w:fldChar w:fldCharType="separate"/>
      </w:r>
      <w:r w:rsidR="00730C30">
        <w:rPr>
          <w:noProof/>
        </w:rPr>
        <w:t>61</w:t>
      </w:r>
      <w:r>
        <w:fldChar w:fldCharType="end"/>
      </w:r>
      <w:r>
        <w:t xml:space="preserve"> Motor Torque/Speed &amp; Power/Speed Data</w:t>
      </w:r>
      <w:bookmarkEnd w:id="323"/>
      <w:bookmarkEnd w:id="324"/>
    </w:p>
    <w:p w14:paraId="65CFCD44" w14:textId="77777777" w:rsidR="00C95CE5" w:rsidRDefault="00C95CE5">
      <w:pPr>
        <w:pStyle w:val="Heading3"/>
        <w:rPr>
          <w:lang w:val="en-US"/>
        </w:rPr>
      </w:pPr>
      <w:bookmarkStart w:id="325"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325"/>
    </w:p>
    <w:p w14:paraId="6C7C0B2E" w14:textId="6204A270" w:rsidR="00541E8F" w:rsidRPr="00F8103C" w:rsidRDefault="00541E8F" w:rsidP="00541E8F">
      <w:pPr>
        <w:rPr>
          <w:color w:val="000000" w:themeColor="text1"/>
          <w:lang w:val="en-US"/>
        </w:rPr>
      </w:pPr>
      <w:r w:rsidRPr="00F8103C">
        <w:rPr>
          <w:color w:val="000000" w:themeColor="text1"/>
          <w:lang w:val="en-US"/>
        </w:rPr>
        <w:t>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2EF85514" w14:textId="77777777" w:rsidR="00C95CE5" w:rsidRDefault="00C95CE5">
      <w:pPr>
        <w:pStyle w:val="Heading3"/>
        <w:rPr>
          <w:lang w:val="en-US"/>
        </w:rPr>
      </w:pPr>
      <w:bookmarkStart w:id="326"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26"/>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40"/>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FA3026" w:rsidRPr="00F61E3E" w:rsidRDefault="00FA3026">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FA3026" w:rsidRDefault="00FA3026"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NzAAAAA3AAAAA8AAABkcnMvZG93bnJldi54bWxET0uLwjAQvi/4H8IIe1tTFRatRhFREG++&#10;QG9DM7bVZlKSWOu/3ywI3ubje8503ppKNOR8aVlBv5eAIM6sLjlXcDysf0YgfEDWWFkmBS/yMJ91&#10;vqaYavvkHTX7kIsYwj5FBUUIdSqlzwoy6Hu2Jo7c1TqDIUKXS+3wGcNNJQdJ8isNlhwbCqxpWVB2&#10;3z+MAtmU19fttLu59blt3Hi1XVSXrVLf3XYxARGoDR/x273RcX5/CP/PxAv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k3MAAAADcAAAADwAAAAAAAAAAAAAAAACfAgAA&#10;ZHJzL2Rvd25yZXYueG1sUEsFBgAAAAAEAAQA9wAAAIwDAAAAAA==&#10;">
                  <v:imagedata r:id="rId141"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sosQA&#10;AADbAAAADwAAAGRycy9kb3ducmV2LnhtbESPQWvCQBSE7wX/w/KE3upGD2Kjq4iiiCC2UdTjI/tM&#10;gtm3IbuNyb93C4Ueh5n5hpktWlOKhmpXWFYwHEQgiFOrC84UnE+bjwkI55E1lpZJQUcOFvPe2wxj&#10;bZ/8TU3iMxEg7GJUkHtfxVK6NCeDbmAr4uDdbW3QB1lnUtf4DHBTylEUjaXBgsNCjhWtckofyY9R&#10;oKlbHbdutE+vzeHrdll3TXFIlHrvt8spCE+t/w//tXdawecQf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7KLEAAAA2wAAAA8AAAAAAAAAAAAAAAAAmAIAAGRycy9k&#10;b3ducmV2LnhtbFBLBQYAAAAABAAEAPUAAACJAwAAAAA=&#10;" adj="5285" fillcolor="red" strokecolor="#1f4d78 [1604]" strokeweight="1pt"/>
                <v:shape id="Text Box 92" o:spid="_x0000_s1032" type="#_x0000_t202" style="position:absolute;left:48768;top:11525;width:1066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5332E38E" w14:textId="0EAF19C9" w:rsidR="00FA3026" w:rsidRPr="00F61E3E" w:rsidRDefault="00FA3026">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Left Arrow 114" o:spid="_x0000_s1034" type="#_x0000_t66" style="position:absolute;left:1800;top:1800;width:1343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szcIA&#10;AADcAAAADwAAAGRycy9kb3ducmV2LnhtbERPTWvCQBC9F/wPywi91Y0iUqKriKKIILZR1OOQHZNg&#10;djZktzH5926h0Ns83ufMFq0pRUO1KywrGA4iEMSp1QVnCs6nzccnCOeRNZaWSUFHDhbz3tsMY22f&#10;/E1N4jMRQtjFqCD3voqldGlOBt3AVsSBu9vaoA+wzqSu8RnCTSlHUTSRBgsODTlWtMopfSQ/RoGm&#10;bnXcutE+vTaHr9tl3TXFIVHqvd8upyA8tf5f/Ofe6TB/OIbf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KzNwgAAANwAAAAPAAAAAAAAAAAAAAAAAJgCAABkcnMvZG93&#10;bnJldi54bWxQSwUGAAAAAAQABAD1AAAAhwMAAAAA&#10;" adj="5285" fillcolor="red" strokecolor="#1f4d78 [1604]" strokeweight="1pt"/>
                  <v:shape id="Text Box 92" o:spid="_x0000_s1035" type="#_x0000_t202" style="position:absolute;left:6086;top:3609;width:10668;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4F6DCFE" w14:textId="77777777" w:rsidR="00FA3026" w:rsidRDefault="00FA3026"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77777777" w:rsidR="00541E8F" w:rsidRDefault="00541E8F" w:rsidP="00541E8F">
      <w:pPr>
        <w:pStyle w:val="Caption"/>
      </w:pPr>
      <w:bookmarkStart w:id="327" w:name="_Toc422327133"/>
      <w:bookmarkStart w:id="328" w:name="_Toc440412049"/>
      <w:r>
        <w:t xml:space="preserve">Figure </w:t>
      </w:r>
      <w:r>
        <w:fldChar w:fldCharType="begin"/>
      </w:r>
      <w:r>
        <w:instrText xml:space="preserve"> SEQ Figure \* ARABIC </w:instrText>
      </w:r>
      <w:r>
        <w:fldChar w:fldCharType="separate"/>
      </w:r>
      <w:r w:rsidR="00730C30">
        <w:rPr>
          <w:noProof/>
        </w:rPr>
        <w:t>62</w:t>
      </w:r>
      <w:r>
        <w:fldChar w:fldCharType="end"/>
      </w:r>
      <w:r>
        <w:t xml:space="preserve"> Motor Position in Car (Rear &amp; Isometric View)</w:t>
      </w:r>
      <w:bookmarkEnd w:id="327"/>
      <w:bookmarkEnd w:id="328"/>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329" w:name="_Toc440411916"/>
      <w:r>
        <w:rPr>
          <w:lang w:val="en-US"/>
        </w:rPr>
        <w:t>Motor</w:t>
      </w:r>
      <w:r>
        <w:rPr>
          <w:rFonts w:eastAsia="Arial" w:cs="Arial"/>
          <w:lang w:val="en-US"/>
        </w:rPr>
        <w:t xml:space="preserve"> </w:t>
      </w:r>
      <w:r>
        <w:rPr>
          <w:lang w:val="en-US"/>
        </w:rPr>
        <w:t>2</w:t>
      </w:r>
      <w:bookmarkEnd w:id="329"/>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42"/>
          <w:headerReference w:type="default" r:id="rId143"/>
          <w:footerReference w:type="even" r:id="rId144"/>
          <w:footerReference w:type="default" r:id="rId145"/>
          <w:headerReference w:type="first" r:id="rId146"/>
          <w:footerReference w:type="first" r:id="rId147"/>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330" w:name="_Ref261212780"/>
      <w:r>
        <w:rPr>
          <w:lang w:val="en-US"/>
        </w:rPr>
        <w:lastRenderedPageBreak/>
        <w:br w:type="page"/>
      </w:r>
      <w:bookmarkStart w:id="331" w:name="_Toc440411917"/>
      <w:r w:rsidR="00C95CE5">
        <w:rPr>
          <w:lang w:val="en-US"/>
        </w:rPr>
        <w:lastRenderedPageBreak/>
        <w:t>Torque</w:t>
      </w:r>
      <w:r w:rsidR="00C95CE5">
        <w:rPr>
          <w:rFonts w:eastAsia="Arial" w:cs="Arial"/>
          <w:lang w:val="en-US"/>
        </w:rPr>
        <w:t xml:space="preserve"> </w:t>
      </w:r>
      <w:r w:rsidR="00C95CE5">
        <w:rPr>
          <w:lang w:val="en-US"/>
        </w:rPr>
        <w:t>encoder</w:t>
      </w:r>
      <w:bookmarkEnd w:id="331"/>
    </w:p>
    <w:p w14:paraId="12768A4C" w14:textId="77777777" w:rsidR="00C95CE5" w:rsidRDefault="00C95CE5">
      <w:pPr>
        <w:pStyle w:val="Heading2"/>
        <w:rPr>
          <w:lang w:val="en-US"/>
        </w:rPr>
      </w:pPr>
      <w:bookmarkStart w:id="332" w:name="_Ref439188182"/>
      <w:bookmarkStart w:id="333" w:name="_Toc440411918"/>
      <w:r>
        <w:rPr>
          <w:lang w:val="en-US"/>
        </w:rPr>
        <w:t>Description/additional</w:t>
      </w:r>
      <w:r>
        <w:rPr>
          <w:rFonts w:eastAsia="Arial" w:cs="Arial"/>
          <w:lang w:val="en-US"/>
        </w:rPr>
        <w:t xml:space="preserve"> </w:t>
      </w:r>
      <w:r>
        <w:rPr>
          <w:lang w:val="en-US"/>
        </w:rPr>
        <w:t>circuitry</w:t>
      </w:r>
      <w:bookmarkEnd w:id="332"/>
      <w:bookmarkEnd w:id="333"/>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77777777" w:rsidR="00C95CE5" w:rsidRDefault="00C95CE5">
      <w:pPr>
        <w:pStyle w:val="Table"/>
      </w:pPr>
      <w:bookmarkStart w:id="334" w:name="_Toc440412074"/>
      <w:r>
        <w:t xml:space="preserve">Table </w:t>
      </w:r>
      <w:r w:rsidR="00AD5018">
        <w:fldChar w:fldCharType="begin"/>
      </w:r>
      <w:r w:rsidR="00AD5018">
        <w:instrText xml:space="preserve"> STYLEREF 1 \s </w:instrText>
      </w:r>
      <w:r w:rsidR="00AD5018">
        <w:fldChar w:fldCharType="separate"/>
      </w:r>
      <w:r w:rsidR="00730C30">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730C30">
        <w:rPr>
          <w:noProof/>
        </w:rPr>
        <w:t>1</w:t>
      </w:r>
      <w:r w:rsidR="00AD5018">
        <w:fldChar w:fldCharType="end"/>
      </w:r>
      <w:r>
        <w:t xml:space="preserve"> Torque encoder data</w:t>
      </w:r>
      <w:bookmarkEnd w:id="334"/>
    </w:p>
    <w:p w14:paraId="411E9F5B" w14:textId="77777777" w:rsidR="00C95CE5" w:rsidRDefault="00C95CE5">
      <w:pPr>
        <w:rPr>
          <w:lang w:val="en-US"/>
        </w:rPr>
      </w:pPr>
    </w:p>
    <w:p w14:paraId="4ED44538" w14:textId="77777777" w:rsidR="00673EE0" w:rsidRDefault="00673EE0">
      <w:pPr>
        <w:pStyle w:val="Heading2"/>
        <w:rPr>
          <w:lang w:val="en-US"/>
        </w:rPr>
      </w:pPr>
      <w:bookmarkStart w:id="335" w:name="_Toc440411919"/>
      <w:r>
        <w:rPr>
          <w:lang w:val="en-US"/>
        </w:rPr>
        <w:t>Torque Encoder Plausibility Check</w:t>
      </w:r>
      <w:bookmarkEnd w:id="335"/>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336" w:name="_Toc440411920"/>
      <w:r>
        <w:rPr>
          <w:lang w:val="en-US"/>
        </w:rPr>
        <w:t>Wiring</w:t>
      </w:r>
      <w:bookmarkEnd w:id="336"/>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77777777" w:rsidR="005B29DF" w:rsidRPr="00F8103C" w:rsidRDefault="005B29DF" w:rsidP="005B29DF">
      <w:pPr>
        <w:pStyle w:val="Caption"/>
        <w:rPr>
          <w:color w:val="000000" w:themeColor="text1"/>
          <w:lang w:val="en-US"/>
        </w:rPr>
      </w:pPr>
      <w:bookmarkStart w:id="337" w:name="_Toc422327134"/>
      <w:bookmarkStart w:id="338" w:name="_Toc440412050"/>
      <w:r>
        <w:t xml:space="preserve">Figure </w:t>
      </w:r>
      <w:r>
        <w:fldChar w:fldCharType="begin"/>
      </w:r>
      <w:r>
        <w:instrText xml:space="preserve"> SEQ Figure \* ARABIC </w:instrText>
      </w:r>
      <w:r>
        <w:fldChar w:fldCharType="separate"/>
      </w:r>
      <w:r w:rsidR="00730C30">
        <w:rPr>
          <w:noProof/>
        </w:rPr>
        <w:t>63</w:t>
      </w:r>
      <w:r>
        <w:fldChar w:fldCharType="end"/>
      </w:r>
      <w:r>
        <w:t xml:space="preserve"> Throttle Sensor </w:t>
      </w:r>
      <w:r>
        <w:rPr>
          <w:noProof/>
        </w:rPr>
        <w:t>Fault Conditions</w:t>
      </w:r>
      <w:bookmarkEnd w:id="337"/>
      <w:bookmarkEnd w:id="338"/>
    </w:p>
    <w:p w14:paraId="37ADBEAC" w14:textId="77777777" w:rsidR="00C95CE5" w:rsidRDefault="00C95CE5">
      <w:pPr>
        <w:pStyle w:val="Heading2"/>
        <w:rPr>
          <w:lang w:val="en-US"/>
        </w:rPr>
      </w:pPr>
      <w:bookmarkStart w:id="339"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39"/>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6480" cy="3114040"/>
                    </a:xfrm>
                    <a:prstGeom prst="rect">
                      <a:avLst/>
                    </a:prstGeom>
                  </pic:spPr>
                </pic:pic>
              </a:graphicData>
            </a:graphic>
          </wp:inline>
        </w:drawing>
      </w:r>
    </w:p>
    <w:p w14:paraId="7AE796B4" w14:textId="77777777" w:rsidR="005B29DF" w:rsidRPr="00F8103C" w:rsidRDefault="005B29DF" w:rsidP="005B29DF">
      <w:pPr>
        <w:pStyle w:val="Caption"/>
        <w:rPr>
          <w:color w:val="000000" w:themeColor="text1"/>
          <w:lang w:val="en-US"/>
        </w:rPr>
        <w:sectPr w:rsidR="005B29DF" w:rsidRPr="00F8103C" w:rsidSect="00933474">
          <w:headerReference w:type="even" r:id="rId150"/>
          <w:headerReference w:type="default" r:id="rId151"/>
          <w:footerReference w:type="even" r:id="rId152"/>
          <w:footerReference w:type="default" r:id="rId153"/>
          <w:headerReference w:type="first" r:id="rId154"/>
          <w:footerReference w:type="first" r:id="rId155"/>
          <w:type w:val="continuous"/>
          <w:pgSz w:w="12240" w:h="15840" w:code="1"/>
          <w:pgMar w:top="1296" w:right="1296" w:bottom="1008" w:left="1296" w:header="708" w:footer="708" w:gutter="0"/>
          <w:cols w:space="720"/>
          <w:docGrid w:linePitch="360"/>
        </w:sectPr>
      </w:pPr>
      <w:bookmarkStart w:id="340" w:name="_Toc422327135"/>
      <w:bookmarkStart w:id="341" w:name="_Toc440412051"/>
      <w:r>
        <w:t xml:space="preserve">Figure </w:t>
      </w:r>
      <w:r>
        <w:fldChar w:fldCharType="begin"/>
      </w:r>
      <w:r>
        <w:instrText xml:space="preserve"> SEQ Figure \* ARABIC </w:instrText>
      </w:r>
      <w:r>
        <w:fldChar w:fldCharType="separate"/>
      </w:r>
      <w:r w:rsidR="00730C30">
        <w:rPr>
          <w:noProof/>
        </w:rPr>
        <w:t>64</w:t>
      </w:r>
      <w:r>
        <w:fldChar w:fldCharType="end"/>
      </w:r>
      <w:r>
        <w:t xml:space="preserve"> Throttle Pedal and Sensor Position in Car</w:t>
      </w:r>
      <w:bookmarkEnd w:id="340"/>
      <w:bookmarkEnd w:id="341"/>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56"/>
          <w:headerReference w:type="default" r:id="rId157"/>
          <w:footerReference w:type="even" r:id="rId158"/>
          <w:footerReference w:type="default" r:id="rId159"/>
          <w:headerReference w:type="first" r:id="rId160"/>
          <w:footerReference w:type="first" r:id="rId161"/>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lastRenderedPageBreak/>
        <w:br w:type="page"/>
      </w:r>
      <w:bookmarkStart w:id="342"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42"/>
    </w:p>
    <w:p w14:paraId="6A2ABFCB" w14:textId="496A62B3" w:rsidR="00C95CE5" w:rsidRDefault="00C95CE5">
      <w:pPr>
        <w:pStyle w:val="Heading2"/>
        <w:rPr>
          <w:lang w:val="en-US"/>
        </w:rPr>
      </w:pPr>
      <w:bookmarkStart w:id="343" w:name="_Ref439188213"/>
      <w:bookmarkStart w:id="344" w:name="_Toc440411923"/>
      <w:commentRangeStart w:id="345"/>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commentRangeEnd w:id="345"/>
      <w:r w:rsidR="004709AF">
        <w:rPr>
          <w:rStyle w:val="CommentReference"/>
          <w:rFonts w:eastAsia="Calibri" w:cs="Arial"/>
          <w:b w:val="0"/>
          <w:bCs w:val="0"/>
          <w:color w:val="auto"/>
        </w:rPr>
        <w:commentReference w:id="345"/>
      </w:r>
      <w:r w:rsidR="005B29DF">
        <w:rPr>
          <w:lang w:val="en-US"/>
        </w:rPr>
        <w:t xml:space="preserve"> – GLVS BMS</w:t>
      </w:r>
      <w:bookmarkEnd w:id="343"/>
      <w:bookmarkEnd w:id="344"/>
    </w:p>
    <w:p w14:paraId="526FCB5E" w14:textId="77777777" w:rsidR="00C95CE5" w:rsidRDefault="00C95CE5">
      <w:pPr>
        <w:pStyle w:val="Heading3"/>
        <w:rPr>
          <w:lang w:val="en-US"/>
        </w:rPr>
      </w:pPr>
      <w:bookmarkStart w:id="346" w:name="_Toc440411924"/>
      <w:commentRangeStart w:id="347"/>
      <w:r>
        <w:rPr>
          <w:lang w:val="en-US"/>
        </w:rPr>
        <w:t>Description</w:t>
      </w:r>
      <w:commentRangeEnd w:id="347"/>
      <w:r w:rsidR="004709AF">
        <w:rPr>
          <w:rStyle w:val="CommentReference"/>
          <w:rFonts w:eastAsia="Calibri" w:cs="Arial"/>
          <w:b w:val="0"/>
          <w:bCs w:val="0"/>
        </w:rPr>
        <w:commentReference w:id="347"/>
      </w:r>
      <w:bookmarkEnd w:id="346"/>
    </w:p>
    <w:p w14:paraId="27BA7B2E" w14:textId="0B40CC9D"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348" w:name="_Toc440411925"/>
      <w:commentRangeStart w:id="349"/>
      <w:r>
        <w:rPr>
          <w:lang w:val="en-US"/>
        </w:rPr>
        <w:lastRenderedPageBreak/>
        <w:t>Wiring,</w:t>
      </w:r>
      <w:r>
        <w:rPr>
          <w:rFonts w:eastAsia="Arial" w:cs="Arial"/>
          <w:lang w:val="en-US"/>
        </w:rPr>
        <w:t xml:space="preserve"> </w:t>
      </w:r>
      <w:r>
        <w:rPr>
          <w:lang w:val="en-US"/>
        </w:rPr>
        <w:t>cables,</w:t>
      </w:r>
      <w:commentRangeEnd w:id="349"/>
      <w:r w:rsidR="004709AF">
        <w:rPr>
          <w:rStyle w:val="CommentReference"/>
          <w:rFonts w:eastAsia="Calibri" w:cs="Arial"/>
          <w:b w:val="0"/>
          <w:bCs w:val="0"/>
        </w:rPr>
        <w:commentReference w:id="349"/>
      </w:r>
      <w:bookmarkEnd w:id="348"/>
    </w:p>
    <w:p w14:paraId="18439BF4" w14:textId="131F185D" w:rsidR="005B29DF" w:rsidRPr="005B29DF" w:rsidRDefault="005B29DF" w:rsidP="005B29DF">
      <w:pPr>
        <w:pStyle w:val="Caption"/>
        <w:rPr>
          <w:lang w:val="en-US"/>
        </w:rPr>
      </w:pPr>
      <w:bookmarkStart w:id="350" w:name="_Toc440412052"/>
      <w:r w:rsidRPr="00F8103C">
        <w:rPr>
          <w:noProof/>
          <w:color w:val="000000" w:themeColor="text1"/>
          <w:lang w:val="en-US" w:eastAsia="en-US"/>
        </w:rPr>
        <w:drawing>
          <wp:inline distT="0" distB="0" distL="0" distR="0" wp14:anchorId="3B6949DC" wp14:editId="0CC3B392">
            <wp:extent cx="6126480" cy="5012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6480" cy="50120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30C30">
        <w:rPr>
          <w:noProof/>
        </w:rPr>
        <w:t>65</w:t>
      </w:r>
      <w:r>
        <w:fldChar w:fldCharType="end"/>
      </w:r>
      <w:r>
        <w:t>. GLVS Wiring and BMS circuit</w:t>
      </w:r>
      <w:bookmarkEnd w:id="350"/>
    </w:p>
    <w:p w14:paraId="3CFFF583" w14:textId="77777777" w:rsidR="00C95CE5" w:rsidRDefault="00C95CE5">
      <w:pPr>
        <w:pStyle w:val="Heading3"/>
        <w:rPr>
          <w:lang w:val="en-US"/>
        </w:rPr>
      </w:pPr>
      <w:bookmarkStart w:id="351" w:name="_Toc440411926"/>
      <w:commentRangeStart w:id="35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52"/>
      <w:r w:rsidR="004709AF">
        <w:rPr>
          <w:rStyle w:val="CommentReference"/>
          <w:rFonts w:eastAsia="Calibri" w:cs="Arial"/>
          <w:b w:val="0"/>
          <w:bCs w:val="0"/>
        </w:rPr>
        <w:commentReference w:id="352"/>
      </w:r>
      <w:bookmarkEnd w:id="351"/>
    </w:p>
    <w:p w14:paraId="29DFEC33" w14:textId="77777777" w:rsidR="005B29DF" w:rsidRDefault="005B29DF" w:rsidP="005B29DF">
      <w:pPr>
        <w:keepNext/>
      </w:pPr>
      <w:r>
        <w:rPr>
          <w:noProof/>
          <w:color w:val="000000" w:themeColor="text1"/>
          <w:lang w:val="en-US" w:eastAsia="en-US"/>
        </w:rPr>
        <w:drawing>
          <wp:inline distT="0" distB="0" distL="0" distR="0" wp14:anchorId="50CBF5D1" wp14:editId="3BA232D6">
            <wp:extent cx="4023360" cy="3185160"/>
            <wp:effectExtent l="0" t="0" r="0" b="0"/>
            <wp:docPr id="21" name="Picture 21" descr="C:\Users\Joseph\AppData\Local\Microsoft\Windows\INetCache\Content.Wor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ph\AppData\Local\Microsoft\Windows\INetCache\Content.Word\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23360" cy="3185160"/>
                    </a:xfrm>
                    <a:prstGeom prst="rect">
                      <a:avLst/>
                    </a:prstGeom>
                    <a:noFill/>
                    <a:ln>
                      <a:noFill/>
                    </a:ln>
                  </pic:spPr>
                </pic:pic>
              </a:graphicData>
            </a:graphic>
          </wp:inline>
        </w:drawing>
      </w:r>
    </w:p>
    <w:p w14:paraId="6D2A3A7B" w14:textId="2DB9AA8D" w:rsidR="00C95CE5" w:rsidRDefault="005B29DF" w:rsidP="005B29DF">
      <w:pPr>
        <w:pStyle w:val="Caption"/>
        <w:rPr>
          <w:lang w:val="en-US"/>
        </w:rPr>
      </w:pPr>
      <w:bookmarkStart w:id="353" w:name="_Toc440412053"/>
      <w:r>
        <w:t xml:space="preserve">Figure </w:t>
      </w:r>
      <w:r>
        <w:fldChar w:fldCharType="begin"/>
      </w:r>
      <w:r>
        <w:instrText xml:space="preserve"> SEQ Figure \* ARABIC </w:instrText>
      </w:r>
      <w:r>
        <w:fldChar w:fldCharType="separate"/>
      </w:r>
      <w:r w:rsidR="00730C30">
        <w:rPr>
          <w:noProof/>
        </w:rPr>
        <w:t>66</w:t>
      </w:r>
      <w:r>
        <w:fldChar w:fldCharType="end"/>
      </w:r>
      <w:r>
        <w:t>. GLVS battery pack location in car</w:t>
      </w:r>
      <w:bookmarkEnd w:id="353"/>
    </w:p>
    <w:p w14:paraId="08126504" w14:textId="77777777" w:rsidR="00C95CE5" w:rsidRDefault="00C95CE5">
      <w:pPr>
        <w:rPr>
          <w:lang w:val="en-US"/>
        </w:rPr>
      </w:pPr>
    </w:p>
    <w:p w14:paraId="44BA0652" w14:textId="33A51172" w:rsidR="00C95CE5" w:rsidRDefault="00C95CE5">
      <w:pPr>
        <w:pStyle w:val="Heading2"/>
        <w:rPr>
          <w:lang w:val="en-US"/>
        </w:rPr>
      </w:pPr>
      <w:bookmarkStart w:id="354"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w:t>
      </w:r>
      <w:commentRangeStart w:id="355"/>
      <w:r w:rsidR="00141EE7">
        <w:rPr>
          <w:lang w:val="en-US"/>
        </w:rPr>
        <w:t>Traction Control System</w:t>
      </w:r>
      <w:commentRangeEnd w:id="355"/>
      <w:r w:rsidR="00141EE7">
        <w:rPr>
          <w:rStyle w:val="CommentReference"/>
          <w:rFonts w:eastAsia="Calibri" w:cs="Arial"/>
          <w:b w:val="0"/>
          <w:bCs w:val="0"/>
          <w:color w:val="auto"/>
        </w:rPr>
        <w:commentReference w:id="355"/>
      </w:r>
      <w:bookmarkEnd w:id="354"/>
    </w:p>
    <w:p w14:paraId="2F9156A6" w14:textId="77777777" w:rsidR="00C95CE5" w:rsidRDefault="00C95CE5">
      <w:pPr>
        <w:rPr>
          <w:rFonts w:eastAsia="Arial"/>
          <w:lang w:val="en-US"/>
        </w:rPr>
      </w:pPr>
      <w:r>
        <w:rPr>
          <w:rFonts w:eastAsia="Arial"/>
          <w:lang w:val="en-US"/>
        </w:rPr>
        <w:t>…</w:t>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63"/>
          <w:headerReference w:type="default" r:id="rId164"/>
          <w:footerReference w:type="even" r:id="rId165"/>
          <w:footerReference w:type="default" r:id="rId166"/>
          <w:headerReference w:type="first" r:id="rId167"/>
          <w:footerReference w:type="first" r:id="rId168"/>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56" w:name="_Toc440411928"/>
      <w:r w:rsidR="0016628B">
        <w:rPr>
          <w:lang w:val="en-US"/>
        </w:rPr>
        <w:lastRenderedPageBreak/>
        <w:t>Overall Grounding Concept</w:t>
      </w:r>
      <w:bookmarkEnd w:id="356"/>
    </w:p>
    <w:p w14:paraId="6E0845EF" w14:textId="77777777" w:rsidR="0016628B" w:rsidRDefault="0016628B" w:rsidP="0016628B">
      <w:pPr>
        <w:pStyle w:val="Heading2"/>
        <w:rPr>
          <w:lang w:val="en-US"/>
        </w:rPr>
      </w:pPr>
      <w:bookmarkStart w:id="357" w:name="_Ref439188269"/>
      <w:bookmarkStart w:id="358" w:name="_Toc440411929"/>
      <w:r>
        <w:rPr>
          <w:lang w:val="en-US"/>
        </w:rPr>
        <w:t>Description of the Grounding Concept</w:t>
      </w:r>
      <w:bookmarkEnd w:id="357"/>
      <w:bookmarkEnd w:id="358"/>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59" w:name="_Toc440411930"/>
      <w:r>
        <w:rPr>
          <w:lang w:val="en-US"/>
        </w:rPr>
        <w:t>Grounding Measurements</w:t>
      </w:r>
      <w:bookmarkEnd w:id="359"/>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69"/>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60" w:name="_Ref261212852"/>
      <w:r>
        <w:rPr>
          <w:lang w:val="en-US"/>
        </w:rPr>
        <w:lastRenderedPageBreak/>
        <w:br w:type="page"/>
      </w:r>
      <w:bookmarkStart w:id="361" w:name="_Toc440411931"/>
      <w:r w:rsidR="00C95CE5">
        <w:rPr>
          <w:lang w:val="en-US"/>
        </w:rPr>
        <w:lastRenderedPageBreak/>
        <w:t>Firewall(s)</w:t>
      </w:r>
      <w:bookmarkEnd w:id="361"/>
    </w:p>
    <w:p w14:paraId="184B8261" w14:textId="77777777" w:rsidR="00C95CE5" w:rsidRDefault="00C95CE5">
      <w:pPr>
        <w:pStyle w:val="Heading2"/>
        <w:rPr>
          <w:lang w:val="en-US"/>
        </w:rPr>
      </w:pPr>
      <w:bookmarkStart w:id="362" w:name="_Ref439188230"/>
      <w:bookmarkStart w:id="363" w:name="_Toc440411932"/>
      <w:r>
        <w:rPr>
          <w:lang w:val="en-US"/>
        </w:rPr>
        <w:t>Firewall</w:t>
      </w:r>
      <w:r>
        <w:rPr>
          <w:rFonts w:eastAsia="Arial" w:cs="Arial"/>
          <w:lang w:val="en-US"/>
        </w:rPr>
        <w:t xml:space="preserve"> </w:t>
      </w:r>
      <w:r>
        <w:rPr>
          <w:lang w:val="en-US"/>
        </w:rPr>
        <w:t>1</w:t>
      </w:r>
      <w:bookmarkEnd w:id="362"/>
      <w:bookmarkEnd w:id="363"/>
    </w:p>
    <w:p w14:paraId="23D58F71" w14:textId="77777777" w:rsidR="00C95CE5" w:rsidRDefault="00C95CE5">
      <w:pPr>
        <w:pStyle w:val="Heading3"/>
        <w:rPr>
          <w:lang w:val="en-US"/>
        </w:rPr>
      </w:pPr>
      <w:bookmarkStart w:id="364" w:name="_Toc440411933"/>
      <w:r>
        <w:rPr>
          <w:lang w:val="en-US"/>
        </w:rPr>
        <w:t>Description/materials</w:t>
      </w:r>
      <w:bookmarkEnd w:id="364"/>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65" w:name="_Toc440411934"/>
      <w:commentRangeStart w:id="36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66"/>
      <w:r w:rsidR="004709AF">
        <w:rPr>
          <w:rStyle w:val="CommentReference"/>
          <w:rFonts w:eastAsia="Calibri" w:cs="Arial"/>
          <w:b w:val="0"/>
          <w:bCs w:val="0"/>
        </w:rPr>
        <w:commentReference w:id="366"/>
      </w:r>
      <w:bookmarkEnd w:id="365"/>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71">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67" w:name="_Ref261212653"/>
      <w:bookmarkStart w:id="368" w:name="_Ref261212888"/>
      <w:bookmarkStart w:id="369" w:name="_Toc440411935"/>
      <w:r>
        <w:rPr>
          <w:lang w:val="en-US"/>
        </w:rPr>
        <w:t>Firewall</w:t>
      </w:r>
      <w:r>
        <w:rPr>
          <w:rFonts w:eastAsia="Arial" w:cs="Arial"/>
          <w:lang w:val="en-US"/>
        </w:rPr>
        <w:t xml:space="preserve"> </w:t>
      </w:r>
      <w:r>
        <w:rPr>
          <w:lang w:val="en-US"/>
        </w:rPr>
        <w:t>2</w:t>
      </w:r>
      <w:bookmarkStart w:id="370" w:name="_Ref261212884"/>
      <w:bookmarkEnd w:id="369"/>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72"/>
          <w:headerReference w:type="default" r:id="rId173"/>
          <w:footerReference w:type="even" r:id="rId174"/>
          <w:footerReference w:type="default" r:id="rId175"/>
          <w:headerReference w:type="first" r:id="rId176"/>
          <w:footerReference w:type="first" r:id="rId177"/>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lastRenderedPageBreak/>
        <w:br w:type="page"/>
      </w:r>
      <w:bookmarkStart w:id="371" w:name="_Toc440411936"/>
      <w:r w:rsidR="00C95CE5">
        <w:rPr>
          <w:lang w:val="en-US"/>
        </w:rPr>
        <w:lastRenderedPageBreak/>
        <w:t>Appendix</w:t>
      </w:r>
      <w:bookmarkEnd w:id="371"/>
    </w:p>
    <w:p w14:paraId="45F5E2F5" w14:textId="5EF942F7" w:rsidR="00C95CE5" w:rsidRDefault="00B578E1" w:rsidP="00B578E1">
      <w:pPr>
        <w:pStyle w:val="Heading2"/>
        <w:rPr>
          <w:lang w:val="en-US"/>
        </w:rPr>
      </w:pPr>
      <w:bookmarkStart w:id="372" w:name="_Toc440411937"/>
      <w:r>
        <w:rPr>
          <w:lang w:val="en-US"/>
        </w:rPr>
        <w:t>System Overview</w:t>
      </w:r>
      <w:bookmarkEnd w:id="372"/>
    </w:p>
    <w:p w14:paraId="4B554317" w14:textId="2CE4C3CA" w:rsidR="00BA0C7E" w:rsidRDefault="00BA0C7E" w:rsidP="00BA0C7E">
      <w:pPr>
        <w:pStyle w:val="Heading3"/>
        <w:rPr>
          <w:lang w:val="en-US"/>
        </w:rPr>
      </w:pPr>
      <w:bookmarkStart w:id="373" w:name="_Ref439180588"/>
      <w:bookmarkStart w:id="374" w:name="_Toc440411938"/>
      <w:r>
        <w:rPr>
          <w:lang w:val="en-US"/>
        </w:rPr>
        <w:t>18 AWG PVC Insulated Hookup Wire</w:t>
      </w:r>
      <w:bookmarkEnd w:id="373"/>
      <w:bookmarkEnd w:id="374"/>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7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79"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75" w:name="_Ref439180462"/>
      <w:bookmarkStart w:id="376" w:name="_Toc440411939"/>
      <w:r>
        <w:rPr>
          <w:lang w:val="en-US"/>
        </w:rPr>
        <w:lastRenderedPageBreak/>
        <w:t>24 AWG PVC Insulated Hookup Wire</w:t>
      </w:r>
      <w:bookmarkEnd w:id="375"/>
      <w:bookmarkEnd w:id="376"/>
    </w:p>
    <w:p w14:paraId="31C9A416" w14:textId="4122D2AA" w:rsidR="00BA0C7E" w:rsidRPr="00BA0C7E" w:rsidRDefault="000E0D23" w:rsidP="00BA0C7E">
      <w:pPr>
        <w:rPr>
          <w:lang w:val="en-US"/>
        </w:rPr>
      </w:pPr>
      <w:r>
        <w:rPr>
          <w:lang w:val="en-US"/>
        </w:rPr>
        <w:t>Referred to :</w:t>
      </w:r>
      <w:r>
        <w:rPr>
          <w:lang w:val="en-US"/>
        </w:rPr>
        <w:fldChar w:fldCharType="begin"/>
      </w:r>
      <w:r>
        <w:rPr>
          <w:lang w:val="en-US"/>
        </w:rPr>
        <w:instrText xml:space="preserve"> REF _Ref439180523 \n \h </w:instrText>
      </w:r>
      <w:r>
        <w:rPr>
          <w:lang w:val="en-US"/>
        </w:rPr>
      </w:r>
      <w:r>
        <w:rPr>
          <w:lang w:val="en-US"/>
        </w:rPr>
        <w:fldChar w:fldCharType="separate"/>
      </w:r>
      <w:r w:rsidR="00730C30">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730C30">
        <w:rPr>
          <w:lang w:val="en-US"/>
        </w:rPr>
        <w:t>2.3.3</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80">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81" w:history="1">
        <w:r w:rsidRPr="003B7647">
          <w:rPr>
            <w:rStyle w:val="Hyperlink"/>
            <w:lang w:val="en-US"/>
          </w:rPr>
          <w:t>here</w:t>
        </w:r>
      </w:hyperlink>
    </w:p>
    <w:p w14:paraId="0F1606D1" w14:textId="21827981" w:rsidR="00BA0C7E" w:rsidRDefault="0040127E" w:rsidP="0040127E">
      <w:pPr>
        <w:pStyle w:val="Heading3"/>
        <w:rPr>
          <w:lang w:val="en-US"/>
        </w:rPr>
      </w:pPr>
      <w:bookmarkStart w:id="377" w:name="_Toc440411940"/>
      <w:r>
        <w:rPr>
          <w:lang w:val="en-US"/>
        </w:rPr>
        <w:lastRenderedPageBreak/>
        <w:t>TSMS/HV Sense Wire</w:t>
      </w:r>
      <w:bookmarkEnd w:id="377"/>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82">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83"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78" w:name="_Toc440411941"/>
      <w:r>
        <w:rPr>
          <w:lang w:val="en-US"/>
        </w:rPr>
        <w:t>Electrical System Datasheets</w:t>
      </w:r>
      <w:bookmarkEnd w:id="378"/>
    </w:p>
    <w:p w14:paraId="1E1CBE2C" w14:textId="124459EE" w:rsidR="00B578E1" w:rsidRDefault="00570049" w:rsidP="00B578E1">
      <w:pPr>
        <w:pStyle w:val="Heading3"/>
        <w:rPr>
          <w:lang w:val="en-US"/>
        </w:rPr>
      </w:pPr>
      <w:bookmarkStart w:id="379" w:name="_Toc440411942"/>
      <w:r>
        <w:rPr>
          <w:lang w:val="en-US"/>
        </w:rPr>
        <w:t>Shutdown Circuit</w:t>
      </w:r>
      <w:bookmarkEnd w:id="379"/>
    </w:p>
    <w:p w14:paraId="4566C29A" w14:textId="1C81386C" w:rsidR="00570049" w:rsidRDefault="00570049" w:rsidP="00570049">
      <w:pPr>
        <w:pStyle w:val="Heading4"/>
        <w:rPr>
          <w:lang w:val="en-US"/>
        </w:rPr>
      </w:pPr>
      <w:bookmarkStart w:id="380" w:name="_Ref439183206"/>
      <w:bookmarkStart w:id="381" w:name="_Toc440411943"/>
      <w:r>
        <w:rPr>
          <w:lang w:val="en-US"/>
        </w:rPr>
        <w:t>E-Stop Switches</w:t>
      </w:r>
      <w:bookmarkEnd w:id="380"/>
      <w:bookmarkEnd w:id="381"/>
    </w:p>
    <w:p w14:paraId="49464E41" w14:textId="3EC3C4F8"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730C30">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85">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19082CF5"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86"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87"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88" w:history="1">
        <w:r w:rsidRPr="00570049">
          <w:rPr>
            <w:rStyle w:val="Hyperlink"/>
            <w:lang w:val="en-US"/>
          </w:rPr>
          <w:t>here</w:t>
        </w:r>
      </w:hyperlink>
    </w:p>
    <w:p w14:paraId="4A8772A7" w14:textId="3EA67A71" w:rsidR="00570049" w:rsidRDefault="0025177E" w:rsidP="0025177E">
      <w:pPr>
        <w:pStyle w:val="Heading4"/>
        <w:rPr>
          <w:lang w:val="en-US"/>
        </w:rPr>
      </w:pPr>
      <w:bookmarkStart w:id="382" w:name="_Ref439184354"/>
      <w:bookmarkStart w:id="383" w:name="_Toc440411944"/>
      <w:r>
        <w:rPr>
          <w:lang w:val="en-US"/>
        </w:rPr>
        <w:lastRenderedPageBreak/>
        <w:t>Tractive System Master Switch</w:t>
      </w:r>
      <w:bookmarkEnd w:id="382"/>
      <w:bookmarkEnd w:id="383"/>
    </w:p>
    <w:p w14:paraId="1ABBE7C1" w14:textId="5D7D4F61" w:rsidR="00286F3D" w:rsidRDefault="0025177E" w:rsidP="0025177E">
      <w:pPr>
        <w:rPr>
          <w:lang w:val="en-US"/>
        </w:rPr>
      </w:pPr>
      <w:r>
        <w:rPr>
          <w:lang w:val="en-US"/>
        </w:rPr>
        <w:t xml:space="preserve">Referred to: </w:t>
      </w:r>
      <w:commentRangeStart w:id="384"/>
      <w:r>
        <w:rPr>
          <w:lang w:val="en-US"/>
        </w:rPr>
        <w:fldChar w:fldCharType="begin"/>
      </w:r>
      <w:r>
        <w:rPr>
          <w:lang w:val="en-US"/>
        </w:rPr>
        <w:instrText xml:space="preserve"> REF _Ref439183088 \r \h </w:instrText>
      </w:r>
      <w:r>
        <w:rPr>
          <w:lang w:val="en-US"/>
        </w:rPr>
      </w:r>
      <w:r>
        <w:rPr>
          <w:lang w:val="en-US"/>
        </w:rPr>
        <w:fldChar w:fldCharType="separate"/>
      </w:r>
      <w:r w:rsidR="00730C30">
        <w:rPr>
          <w:lang w:val="en-US"/>
        </w:rPr>
        <w:t>2.1.1</w:t>
      </w:r>
      <w:r>
        <w:rPr>
          <w:lang w:val="en-US"/>
        </w:rPr>
        <w:fldChar w:fldCharType="end"/>
      </w:r>
      <w:commentRangeEnd w:id="384"/>
      <w:r w:rsidR="00F01BFD">
        <w:rPr>
          <w:rStyle w:val="CommentReference"/>
        </w:rPr>
        <w:commentReference w:id="384"/>
      </w:r>
    </w:p>
    <w:p w14:paraId="2B5B16AE" w14:textId="77777777" w:rsidR="00286F3D" w:rsidRDefault="00286F3D">
      <w:pPr>
        <w:suppressAutoHyphens w:val="0"/>
        <w:spacing w:after="0" w:line="240" w:lineRule="auto"/>
        <w:rPr>
          <w:lang w:val="en-US"/>
        </w:rPr>
      </w:pPr>
      <w:r>
        <w:rPr>
          <w:lang w:val="en-US"/>
        </w:rPr>
        <w:br w:type="page"/>
      </w:r>
    </w:p>
    <w:p w14:paraId="160B59D1" w14:textId="395B01CA" w:rsidR="00B578E1" w:rsidRDefault="00B578E1" w:rsidP="00B578E1">
      <w:pPr>
        <w:pStyle w:val="Heading3"/>
        <w:rPr>
          <w:lang w:val="en-US"/>
        </w:rPr>
      </w:pPr>
      <w:bookmarkStart w:id="385" w:name="_Ref439174853"/>
      <w:bookmarkStart w:id="386" w:name="_Toc440411945"/>
      <w:r>
        <w:rPr>
          <w:lang w:val="en-US"/>
        </w:rPr>
        <w:lastRenderedPageBreak/>
        <w:t>Bender IR155-3203 IMD</w:t>
      </w:r>
      <w:bookmarkEnd w:id="385"/>
      <w:bookmarkEnd w:id="386"/>
    </w:p>
    <w:p w14:paraId="10F09B5C" w14:textId="7ACDC06E"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730C30">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730C30">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190"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87" w:name="_Ref439174993"/>
      <w:r>
        <w:rPr>
          <w:lang w:val="en-US"/>
        </w:rPr>
        <w:br w:type="page"/>
      </w:r>
    </w:p>
    <w:p w14:paraId="0C30F658" w14:textId="74C75C54" w:rsidR="00E16DB9" w:rsidRDefault="00E16DB9" w:rsidP="00B578E1">
      <w:pPr>
        <w:pStyle w:val="Heading3"/>
        <w:rPr>
          <w:lang w:val="en-US"/>
        </w:rPr>
      </w:pPr>
      <w:bookmarkStart w:id="388" w:name="_Toc440411946"/>
      <w:r>
        <w:rPr>
          <w:lang w:val="en-US"/>
        </w:rPr>
        <w:lastRenderedPageBreak/>
        <w:t>Crash Sensor</w:t>
      </w:r>
      <w:bookmarkEnd w:id="388"/>
    </w:p>
    <w:p w14:paraId="61AF2398" w14:textId="280968D9" w:rsidR="00B578E1" w:rsidRDefault="009A0C46" w:rsidP="00E16DB9">
      <w:pPr>
        <w:pStyle w:val="Heading4"/>
        <w:rPr>
          <w:lang w:val="en-US"/>
        </w:rPr>
      </w:pPr>
      <w:bookmarkStart w:id="389" w:name="_Ref439181843"/>
      <w:bookmarkStart w:id="390" w:name="_Toc440411947"/>
      <w:r>
        <w:rPr>
          <w:lang w:val="en-US"/>
        </w:rPr>
        <w:t>Sensata resettable inertial switch</w:t>
      </w:r>
      <w:bookmarkEnd w:id="387"/>
      <w:bookmarkEnd w:id="389"/>
      <w:bookmarkEnd w:id="390"/>
    </w:p>
    <w:p w14:paraId="4BEB0319" w14:textId="0EB42BEF"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730C30">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91">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192"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91" w:name="_Toc440411948"/>
      <w:r>
        <w:rPr>
          <w:lang w:val="en-US"/>
        </w:rPr>
        <w:lastRenderedPageBreak/>
        <w:t>Brake Plausibility</w:t>
      </w:r>
      <w:bookmarkEnd w:id="391"/>
    </w:p>
    <w:p w14:paraId="65871371" w14:textId="27AD28AD" w:rsidR="00E16DB9" w:rsidRDefault="00E16DB9" w:rsidP="00E16DB9">
      <w:pPr>
        <w:pStyle w:val="Heading4"/>
        <w:rPr>
          <w:lang w:val="en-US"/>
        </w:rPr>
      </w:pPr>
      <w:bookmarkStart w:id="392" w:name="_Ref439178427"/>
      <w:bookmarkStart w:id="393" w:name="_Toc440411949"/>
      <w:r>
        <w:rPr>
          <w:lang w:val="en-US"/>
        </w:rPr>
        <w:t>Honeywell Brake Pressure Sensor</w:t>
      </w:r>
      <w:bookmarkEnd w:id="392"/>
      <w:bookmarkEnd w:id="393"/>
    </w:p>
    <w:p w14:paraId="0A851483" w14:textId="76E5A193"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730C30">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93">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604DEE3B" w14:textId="660EF87D" w:rsidR="00286F3D" w:rsidRDefault="00CC76D0" w:rsidP="00E16DB9">
      <w:pPr>
        <w:rPr>
          <w:lang w:val="en-US"/>
        </w:rPr>
      </w:pPr>
      <w:r>
        <w:rPr>
          <w:lang w:val="en-US"/>
        </w:rPr>
        <w:t xml:space="preserve">Full datasheet can be found </w:t>
      </w:r>
      <w:hyperlink r:id="rId194" w:history="1">
        <w:r w:rsidRPr="00CC76D0">
          <w:rPr>
            <w:rStyle w:val="Hyperlink"/>
            <w:lang w:val="en-US"/>
          </w:rPr>
          <w:t>here</w:t>
        </w:r>
      </w:hyperlink>
    </w:p>
    <w:p w14:paraId="675FCAFE" w14:textId="77777777" w:rsidR="00286F3D" w:rsidRDefault="00286F3D">
      <w:pPr>
        <w:suppressAutoHyphens w:val="0"/>
        <w:spacing w:after="0" w:line="240" w:lineRule="auto"/>
        <w:rPr>
          <w:lang w:val="en-US"/>
        </w:rPr>
      </w:pPr>
      <w:r>
        <w:rPr>
          <w:lang w:val="en-US"/>
        </w:rPr>
        <w:br w:type="page"/>
      </w:r>
    </w:p>
    <w:p w14:paraId="3F2DC56D" w14:textId="19AC0768" w:rsidR="00286F3D" w:rsidRDefault="00570049" w:rsidP="00B578E1">
      <w:pPr>
        <w:pStyle w:val="Heading3"/>
        <w:rPr>
          <w:lang w:val="en-US"/>
        </w:rPr>
      </w:pPr>
      <w:bookmarkStart w:id="394" w:name="_Toc440411950"/>
      <w:r>
        <w:rPr>
          <w:lang w:val="en-US"/>
        </w:rPr>
        <w:lastRenderedPageBreak/>
        <w:t>IMD/BMS Reset</w:t>
      </w:r>
      <w:bookmarkEnd w:id="394"/>
    </w:p>
    <w:p w14:paraId="77A4D0A8" w14:textId="77777777" w:rsidR="00286F3D" w:rsidRDefault="00286F3D" w:rsidP="00286F3D">
      <w:pPr>
        <w:rPr>
          <w:rFonts w:eastAsia="Times New Roman" w:cs="Times New Roman"/>
          <w:lang w:val="en-US"/>
        </w:rPr>
      </w:pPr>
      <w:r>
        <w:rPr>
          <w:lang w:val="en-US"/>
        </w:rPr>
        <w:br w:type="page"/>
      </w:r>
    </w:p>
    <w:p w14:paraId="28A05C5D" w14:textId="47DFBBF4" w:rsidR="00B578E1" w:rsidRDefault="00570049" w:rsidP="00B578E1">
      <w:pPr>
        <w:pStyle w:val="Heading3"/>
        <w:rPr>
          <w:lang w:val="en-US"/>
        </w:rPr>
      </w:pPr>
      <w:bookmarkStart w:id="395" w:name="_Toc440411951"/>
      <w:r>
        <w:rPr>
          <w:lang w:val="en-US"/>
        </w:rPr>
        <w:lastRenderedPageBreak/>
        <w:t>Shutdown System Interlocks</w:t>
      </w:r>
      <w:bookmarkEnd w:id="395"/>
    </w:p>
    <w:p w14:paraId="25231D1E" w14:textId="672B9BAA" w:rsidR="00286F3D" w:rsidRDefault="00286F3D">
      <w:pPr>
        <w:suppressAutoHyphens w:val="0"/>
        <w:spacing w:after="0" w:line="240" w:lineRule="auto"/>
        <w:rPr>
          <w:rFonts w:ascii="Cambria" w:eastAsia="Times New Roman" w:hAnsi="Cambria" w:cs="Times New Roman"/>
          <w:b/>
          <w:bCs/>
          <w:i/>
          <w:iCs/>
          <w:lang w:val="en-US"/>
        </w:rPr>
      </w:pPr>
      <w:r>
        <w:rPr>
          <w:lang w:val="en-US"/>
        </w:rPr>
        <w:br w:type="page"/>
      </w:r>
    </w:p>
    <w:p w14:paraId="53C994C0" w14:textId="7A44B49B" w:rsidR="00B578E1" w:rsidRDefault="00043890" w:rsidP="00B578E1">
      <w:pPr>
        <w:pStyle w:val="Heading3"/>
        <w:rPr>
          <w:lang w:val="en-US"/>
        </w:rPr>
      </w:pPr>
      <w:bookmarkStart w:id="396" w:name="_Toc440411952"/>
      <w:r>
        <w:rPr>
          <w:lang w:val="en-US"/>
        </w:rPr>
        <w:lastRenderedPageBreak/>
        <w:t>Tractive System Active Light</w:t>
      </w:r>
      <w:bookmarkEnd w:id="396"/>
    </w:p>
    <w:p w14:paraId="4A92BC0A" w14:textId="0E791D33" w:rsidR="00043890" w:rsidRDefault="00E95AF7" w:rsidP="00043890">
      <w:pPr>
        <w:pStyle w:val="Heading4"/>
        <w:rPr>
          <w:lang w:val="en-US"/>
        </w:rPr>
      </w:pPr>
      <w:bookmarkStart w:id="397" w:name="_Ref439185030"/>
      <w:bookmarkStart w:id="398" w:name="_Toc440411953"/>
      <w:commentRangeStart w:id="399"/>
      <w:r>
        <w:rPr>
          <w:lang w:val="en-US"/>
        </w:rPr>
        <w:t>100 Lumen LED</w:t>
      </w:r>
      <w:bookmarkEnd w:id="397"/>
      <w:commentRangeEnd w:id="399"/>
      <w:r w:rsidR="00436E54">
        <w:rPr>
          <w:rStyle w:val="CommentReference"/>
          <w:rFonts w:ascii="Arial" w:eastAsia="Calibri" w:hAnsi="Arial" w:cs="Arial"/>
          <w:b w:val="0"/>
          <w:bCs w:val="0"/>
          <w:i w:val="0"/>
          <w:iCs w:val="0"/>
        </w:rPr>
        <w:commentReference w:id="399"/>
      </w:r>
      <w:bookmarkEnd w:id="398"/>
    </w:p>
    <w:p w14:paraId="38A1B593" w14:textId="2D2DDF5E"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730C30">
        <w:rPr>
          <w:lang w:val="en-US"/>
        </w:rPr>
        <w:t>2.7.1</w:t>
      </w:r>
      <w:r>
        <w:rPr>
          <w:lang w:val="en-US"/>
        </w:rPr>
        <w:fldChar w:fldCharType="end"/>
      </w:r>
    </w:p>
    <w:p w14:paraId="5E2B8AFB" w14:textId="063DBFEC" w:rsidR="00F13A46" w:rsidRDefault="00F13A46" w:rsidP="00043890">
      <w:pPr>
        <w:rPr>
          <w:lang w:val="en-US"/>
        </w:rPr>
      </w:pPr>
      <w:r>
        <w:rPr>
          <w:noProof/>
          <w:lang w:val="en-US" w:eastAsia="en-US"/>
        </w:rPr>
        <w:drawing>
          <wp:inline distT="0" distB="0" distL="0" distR="0" wp14:anchorId="09F87DA8" wp14:editId="12E32A35">
            <wp:extent cx="6126480" cy="28035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196" w:history="1">
        <w:r w:rsidRPr="00CC76D0">
          <w:rPr>
            <w:rStyle w:val="Hyperlink"/>
            <w:lang w:val="en-US"/>
          </w:rPr>
          <w:t>here</w:t>
        </w:r>
      </w:hyperlink>
    </w:p>
    <w:p w14:paraId="7539DCEE" w14:textId="38281F76" w:rsidR="00B578E1" w:rsidRDefault="00570049" w:rsidP="00B578E1">
      <w:pPr>
        <w:pStyle w:val="Heading3"/>
        <w:rPr>
          <w:lang w:val="en-US"/>
        </w:rPr>
      </w:pPr>
      <w:bookmarkStart w:id="400" w:name="_Ref439185085"/>
      <w:bookmarkStart w:id="401" w:name="_Toc440411954"/>
      <w:r>
        <w:rPr>
          <w:lang w:val="en-US"/>
        </w:rPr>
        <w:t>Tractive System Measurement Points</w:t>
      </w:r>
      <w:bookmarkEnd w:id="400"/>
      <w:bookmarkEnd w:id="401"/>
    </w:p>
    <w:p w14:paraId="0BF866CB" w14:textId="7B0C4838"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730C30">
        <w:rPr>
          <w:lang w:val="en-US"/>
        </w:rPr>
        <w:t>2.8</w:t>
      </w:r>
      <w:r>
        <w:rPr>
          <w:lang w:val="en-US"/>
        </w:rPr>
        <w:fldChar w:fldCharType="end"/>
      </w:r>
    </w:p>
    <w:p w14:paraId="79081B38" w14:textId="5AF2B6D5" w:rsidR="00DB05A6" w:rsidRDefault="00DB05A6" w:rsidP="00DB05A6">
      <w:pPr>
        <w:pStyle w:val="Heading4"/>
        <w:rPr>
          <w:lang w:val="en-US"/>
        </w:rPr>
      </w:pPr>
      <w:bookmarkStart w:id="402" w:name="_Ref439185498"/>
      <w:bookmarkStart w:id="403" w:name="_Toc440411955"/>
      <w:commentRangeStart w:id="404"/>
      <w:r>
        <w:rPr>
          <w:lang w:val="en-US"/>
        </w:rPr>
        <w:t>TSMP Box</w:t>
      </w:r>
      <w:commentRangeEnd w:id="404"/>
      <w:r>
        <w:rPr>
          <w:rStyle w:val="CommentReference"/>
          <w:rFonts w:ascii="Arial" w:eastAsia="Calibri" w:hAnsi="Arial" w:cs="Arial"/>
          <w:b w:val="0"/>
          <w:bCs w:val="0"/>
          <w:i w:val="0"/>
          <w:iCs w:val="0"/>
        </w:rPr>
        <w:commentReference w:id="404"/>
      </w:r>
      <w:bookmarkEnd w:id="402"/>
      <w:bookmarkEnd w:id="403"/>
    </w:p>
    <w:p w14:paraId="0595B2A2" w14:textId="438D81CE"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730C30">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97">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198"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405" w:name="_Ref439185294"/>
      <w:bookmarkStart w:id="406" w:name="_Toc440411956"/>
      <w:r>
        <w:rPr>
          <w:lang w:val="en-US"/>
        </w:rPr>
        <w:t>TSMP Jacks</w:t>
      </w:r>
      <w:bookmarkEnd w:id="405"/>
      <w:bookmarkEnd w:id="406"/>
    </w:p>
    <w:p w14:paraId="3DD903BF" w14:textId="77777777" w:rsidR="00436E54" w:rsidRPr="00436E54" w:rsidRDefault="00436E54" w:rsidP="00436E54">
      <w:r>
        <w:t xml:space="preserve">Referred to </w:t>
      </w:r>
      <w:r>
        <w:fldChar w:fldCharType="begin"/>
      </w:r>
      <w:r>
        <w:instrText xml:space="preserve"> REF _Ref439185085 \r \h </w:instrText>
      </w:r>
      <w:r>
        <w:fldChar w:fldCharType="separate"/>
      </w:r>
      <w:r w:rsidR="00730C30">
        <w:t>11.2.8</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00" w:history="1">
        <w:r w:rsidRPr="005D3798">
          <w:rPr>
            <w:rStyle w:val="Hyperlink"/>
            <w:lang w:val="en-US"/>
          </w:rPr>
          <w:t>here</w:t>
        </w:r>
      </w:hyperlink>
    </w:p>
    <w:p w14:paraId="16979A6A" w14:textId="68CDBD08" w:rsidR="005D3798" w:rsidRDefault="005D3798" w:rsidP="005D3798">
      <w:pPr>
        <w:pStyle w:val="Heading4"/>
      </w:pPr>
      <w:bookmarkStart w:id="407" w:name="_Ref439185348"/>
      <w:bookmarkStart w:id="408" w:name="_Toc440411957"/>
      <w:r>
        <w:t>TSMP Resistors</w:t>
      </w:r>
      <w:bookmarkEnd w:id="407"/>
      <w:bookmarkEnd w:id="408"/>
    </w:p>
    <w:p w14:paraId="43BE6E03" w14:textId="77777777" w:rsidR="000E44B0" w:rsidRDefault="00436E54" w:rsidP="000E44B0">
      <w:r>
        <w:t xml:space="preserve">Referred to </w:t>
      </w:r>
      <w:r>
        <w:fldChar w:fldCharType="begin"/>
      </w:r>
      <w:r>
        <w:instrText xml:space="preserve"> REF _Ref439185085 \r \h </w:instrText>
      </w:r>
      <w:r>
        <w:fldChar w:fldCharType="separate"/>
      </w:r>
      <w:r w:rsidR="00730C30">
        <w:t>11.2.8</w:t>
      </w:r>
      <w:r>
        <w:fldChar w:fldCharType="end"/>
      </w:r>
    </w:p>
    <w:p w14:paraId="17F24852" w14:textId="7B8F36DD" w:rsidR="00B578E1" w:rsidRDefault="00570049" w:rsidP="000E44B0">
      <w:pPr>
        <w:pStyle w:val="Heading3"/>
        <w:rPr>
          <w:lang w:val="en-US"/>
        </w:rPr>
      </w:pPr>
      <w:bookmarkStart w:id="409" w:name="_Toc440411958"/>
      <w:r>
        <w:rPr>
          <w:lang w:val="en-US"/>
        </w:rPr>
        <w:lastRenderedPageBreak/>
        <w:t>Precharge Circuitry</w:t>
      </w:r>
      <w:bookmarkEnd w:id="409"/>
    </w:p>
    <w:p w14:paraId="36114C33" w14:textId="4DD4E669" w:rsidR="00A84902" w:rsidRDefault="00A84902" w:rsidP="00A84902">
      <w:pPr>
        <w:pStyle w:val="Heading4"/>
        <w:rPr>
          <w:lang w:val="en-US"/>
        </w:rPr>
      </w:pPr>
      <w:bookmarkStart w:id="410" w:name="_Ref440410601"/>
      <w:bookmarkStart w:id="411" w:name="_Toc440411959"/>
      <w:r>
        <w:rPr>
          <w:lang w:val="en-US"/>
        </w:rPr>
        <w:t>150 Ω Precharge Resistors</w:t>
      </w:r>
      <w:bookmarkEnd w:id="410"/>
      <w:bookmarkEnd w:id="411"/>
    </w:p>
    <w:p w14:paraId="17442C25" w14:textId="1F93D1C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730C30">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02" w:history="1">
        <w:r w:rsidRPr="005D3798">
          <w:rPr>
            <w:rStyle w:val="Hyperlink"/>
            <w:lang w:val="en-US"/>
          </w:rPr>
          <w:t>here</w:t>
        </w:r>
      </w:hyperlink>
    </w:p>
    <w:p w14:paraId="7B983B48" w14:textId="394A689D" w:rsidR="00A84902" w:rsidRDefault="00A84902" w:rsidP="00A84902">
      <w:pPr>
        <w:pStyle w:val="Heading4"/>
        <w:rPr>
          <w:lang w:val="en-US"/>
        </w:rPr>
      </w:pPr>
      <w:bookmarkStart w:id="412" w:name="_Ref440410646"/>
      <w:bookmarkStart w:id="413" w:name="_Toc440411960"/>
      <w:r>
        <w:rPr>
          <w:lang w:val="en-US"/>
        </w:rPr>
        <w:t>Precharge High Voltage Relays</w:t>
      </w:r>
      <w:bookmarkEnd w:id="412"/>
      <w:bookmarkEnd w:id="413"/>
    </w:p>
    <w:p w14:paraId="300D40F6" w14:textId="77777777"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730C30">
        <w:t>2.9.1</w:t>
      </w:r>
      <w:r>
        <w:fldChar w:fldCharType="end"/>
      </w:r>
    </w:p>
    <w:p w14:paraId="5E3C9F68" w14:textId="472DDB4C" w:rsidR="000E44B0" w:rsidRDefault="00AB44E0" w:rsidP="00AB44E0">
      <w:pPr>
        <w:jc w:val="center"/>
        <w:rPr>
          <w:lang w:val="en-US"/>
        </w:rPr>
      </w:pPr>
      <w:r>
        <w:rPr>
          <w:noProof/>
          <w:lang w:val="en-US" w:eastAsia="en-US"/>
        </w:rPr>
        <w:lastRenderedPageBreak/>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04"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414" w:name="_Toc440411961"/>
      <w:r>
        <w:rPr>
          <w:lang w:val="en-US"/>
        </w:rPr>
        <w:t>Discharge Circuitry</w:t>
      </w:r>
      <w:bookmarkEnd w:id="414"/>
    </w:p>
    <w:p w14:paraId="6122186F" w14:textId="3BC09804" w:rsidR="00A84902" w:rsidRPr="00A84902" w:rsidRDefault="00A84902" w:rsidP="00A84902">
      <w:pPr>
        <w:pStyle w:val="Heading4"/>
        <w:rPr>
          <w:lang w:val="en-US"/>
        </w:rPr>
      </w:pPr>
      <w:bookmarkStart w:id="415" w:name="_Ref440410727"/>
      <w:bookmarkStart w:id="416" w:name="_Toc440411962"/>
      <w:r>
        <w:rPr>
          <w:lang w:val="en-US"/>
        </w:rPr>
        <w:t>Discharge Resistors</w:t>
      </w:r>
      <w:bookmarkEnd w:id="415"/>
      <w:bookmarkEnd w:id="416"/>
    </w:p>
    <w:p w14:paraId="1C40E89B" w14:textId="5B10320A"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730C30">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05" w:history="1">
        <w:r w:rsidRPr="005D3798">
          <w:rPr>
            <w:rStyle w:val="Hyperlink"/>
            <w:lang w:val="en-US"/>
          </w:rPr>
          <w:t>here</w:t>
        </w:r>
      </w:hyperlink>
    </w:p>
    <w:p w14:paraId="3FFCD271" w14:textId="4D19479F" w:rsidR="00A84902" w:rsidRDefault="00A84902" w:rsidP="00A84902">
      <w:pPr>
        <w:pStyle w:val="Heading4"/>
      </w:pPr>
      <w:bookmarkStart w:id="417" w:name="_Ref440410809"/>
      <w:bookmarkStart w:id="418" w:name="_Toc440411963"/>
      <w:r>
        <w:t>Discharge Relays</w:t>
      </w:r>
      <w:bookmarkEnd w:id="417"/>
      <w:bookmarkEnd w:id="418"/>
    </w:p>
    <w:p w14:paraId="139B1838" w14:textId="77777777"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730C30">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06" w:history="1">
        <w:r w:rsidRPr="005D3798">
          <w:rPr>
            <w:rStyle w:val="Hyperlink"/>
            <w:lang w:val="en-US"/>
          </w:rPr>
          <w:t>here</w:t>
        </w:r>
      </w:hyperlink>
    </w:p>
    <w:p w14:paraId="2EDFB479" w14:textId="12B1E398" w:rsidR="00B578E1" w:rsidRDefault="00570049" w:rsidP="00B578E1">
      <w:pPr>
        <w:pStyle w:val="Heading3"/>
        <w:rPr>
          <w:lang w:val="en-US"/>
        </w:rPr>
      </w:pPr>
      <w:bookmarkStart w:id="419" w:name="_Ref439184376"/>
      <w:bookmarkStart w:id="420" w:name="_Toc440411964"/>
      <w:r>
        <w:rPr>
          <w:lang w:val="en-US"/>
        </w:rPr>
        <w:t>High Voltage Disconnect</w:t>
      </w:r>
      <w:bookmarkEnd w:id="419"/>
      <w:bookmarkEnd w:id="420"/>
    </w:p>
    <w:p w14:paraId="5630F76D" w14:textId="15C7068B"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730C30">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07">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08"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421" w:name="_Toc440411965"/>
      <w:r>
        <w:rPr>
          <w:lang w:val="en-US"/>
        </w:rPr>
        <w:t>Ready To Drive Sound</w:t>
      </w:r>
      <w:bookmarkEnd w:id="421"/>
    </w:p>
    <w:p w14:paraId="7A563DAC" w14:textId="6F37AD6D" w:rsidR="00436E54" w:rsidRDefault="00436E54" w:rsidP="00436E54">
      <w:pPr>
        <w:pStyle w:val="Heading4"/>
        <w:rPr>
          <w:lang w:val="en-US"/>
        </w:rPr>
      </w:pPr>
      <w:bookmarkStart w:id="422" w:name="_Ref440384297"/>
      <w:bookmarkStart w:id="423" w:name="_Toc440411966"/>
      <w:r>
        <w:rPr>
          <w:lang w:val="en-US"/>
        </w:rPr>
        <w:t>Ready to Drive Horn</w:t>
      </w:r>
      <w:bookmarkEnd w:id="422"/>
      <w:bookmarkEnd w:id="423"/>
    </w:p>
    <w:p w14:paraId="1F327ED0" w14:textId="6F030895"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730C30">
        <w:rPr>
          <w:lang w:val="en-US"/>
        </w:rPr>
        <w:t>2.12</w:t>
      </w:r>
      <w:r>
        <w:rPr>
          <w:lang w:val="en-US"/>
        </w:rPr>
        <w:fldChar w:fldCharType="end"/>
      </w:r>
    </w:p>
    <w:p w14:paraId="1EA585FB" w14:textId="6182B2A3" w:rsidR="000C382A" w:rsidRDefault="000C382A" w:rsidP="00436E54">
      <w:pPr>
        <w:rPr>
          <w:lang w:val="en-US"/>
        </w:rPr>
      </w:pPr>
      <w:r>
        <w:rPr>
          <w:noProof/>
          <w:lang w:val="en-US" w:eastAsia="en-US"/>
        </w:rPr>
        <w:lastRenderedPageBreak/>
        <w:drawing>
          <wp:inline distT="0" distB="0" distL="0" distR="0" wp14:anchorId="6E0C1099" wp14:editId="1399555E">
            <wp:extent cx="6126480" cy="5502275"/>
            <wp:effectExtent l="0" t="0" r="762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26480" cy="5502275"/>
                    </a:xfrm>
                    <a:prstGeom prst="rect">
                      <a:avLst/>
                    </a:prstGeom>
                  </pic:spPr>
                </pic:pic>
              </a:graphicData>
            </a:graphic>
          </wp:inline>
        </w:drawing>
      </w:r>
    </w:p>
    <w:p w14:paraId="460533D2" w14:textId="7AB220E9" w:rsidR="00286F3D" w:rsidRDefault="00436E54" w:rsidP="00436E54">
      <w:pPr>
        <w:rPr>
          <w:lang w:val="en-US"/>
        </w:rPr>
      </w:pPr>
      <w:r>
        <w:rPr>
          <w:lang w:val="en-US"/>
        </w:rPr>
        <w:t xml:space="preserve">Full Datasheet </w:t>
      </w:r>
      <w:hyperlink r:id="rId210"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424" w:name="_Toc440411967"/>
      <w:r>
        <w:rPr>
          <w:lang w:val="en-US"/>
        </w:rPr>
        <w:lastRenderedPageBreak/>
        <w:t>Accumulator</w:t>
      </w:r>
      <w:bookmarkEnd w:id="424"/>
    </w:p>
    <w:p w14:paraId="39428D56" w14:textId="4EC92ED7" w:rsidR="004B647E" w:rsidRDefault="004B647E" w:rsidP="004B647E">
      <w:pPr>
        <w:pStyle w:val="Heading4"/>
        <w:rPr>
          <w:lang w:val="en-US"/>
        </w:rPr>
      </w:pPr>
      <w:bookmarkStart w:id="425" w:name="_Toc440411968"/>
      <w:r>
        <w:rPr>
          <w:lang w:val="en-US"/>
        </w:rPr>
        <w:t>High Voltage Battery</w:t>
      </w:r>
      <w:bookmarkEnd w:id="425"/>
    </w:p>
    <w:p w14:paraId="0613B2CC" w14:textId="6F7F2FA6"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730C30">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11">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12"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426" w:name="_Toc440411969"/>
      <w:r>
        <w:rPr>
          <w:lang w:val="en-US"/>
        </w:rPr>
        <w:lastRenderedPageBreak/>
        <w:t>Maintenance Plugs</w:t>
      </w:r>
      <w:bookmarkEnd w:id="426"/>
    </w:p>
    <w:p w14:paraId="0874BA02" w14:textId="574D67B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730C30">
        <w:rPr>
          <w:lang w:val="en-US"/>
        </w:rPr>
        <w:t>3.1.11</w:t>
      </w:r>
      <w:r>
        <w:rPr>
          <w:lang w:val="en-US"/>
        </w:rPr>
        <w:fldChar w:fldCharType="end"/>
      </w:r>
    </w:p>
    <w:p w14:paraId="45AD2AE5" w14:textId="77777777" w:rsidR="00436E54" w:rsidRPr="00436E54" w:rsidRDefault="00436E54" w:rsidP="00436E54">
      <w:pPr>
        <w:rPr>
          <w:lang w:val="en-US"/>
        </w:rPr>
      </w:pPr>
    </w:p>
    <w:p w14:paraId="112F0A9F" w14:textId="216DC464" w:rsidR="00DB05A6" w:rsidRPr="00F8103C" w:rsidRDefault="00DB05A6" w:rsidP="00DB05A6">
      <w:pPr>
        <w:rPr>
          <w:color w:val="000000" w:themeColor="text1"/>
          <w:lang w:val="en-US"/>
        </w:rPr>
      </w:pPr>
      <w:r w:rsidRPr="00F8103C">
        <w:rPr>
          <w:noProof/>
          <w:color w:val="000000" w:themeColor="text1"/>
          <w:lang w:val="en-US" w:eastAsia="en-US"/>
        </w:rPr>
        <w:drawing>
          <wp:inline distT="0" distB="0" distL="0" distR="0" wp14:anchorId="6D3DCF3B" wp14:editId="7743FAAC">
            <wp:extent cx="6126480" cy="494601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213">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14:paraId="54B720B2" w14:textId="36A288BF" w:rsidR="00286F3D" w:rsidRDefault="00DB05A6" w:rsidP="00DB05A6">
      <w:pPr>
        <w:rPr>
          <w:color w:val="000000" w:themeColor="text1"/>
          <w:lang w:val="en-US"/>
        </w:rPr>
      </w:pPr>
      <w:r>
        <w:rPr>
          <w:color w:val="000000" w:themeColor="text1"/>
          <w:lang w:val="en-US"/>
        </w:rPr>
        <w:t xml:space="preserve">Full datasheet </w:t>
      </w:r>
      <w:hyperlink r:id="rId214" w:anchor="pdp-docs-features"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427" w:name="_Ref439189610"/>
      <w:bookmarkStart w:id="428" w:name="_Toc440411970"/>
      <w:r>
        <w:rPr>
          <w:lang w:val="en-US"/>
        </w:rPr>
        <w:lastRenderedPageBreak/>
        <w:t>Accumulator Isolation Relay</w:t>
      </w:r>
      <w:bookmarkEnd w:id="427"/>
      <w:bookmarkEnd w:id="428"/>
    </w:p>
    <w:p w14:paraId="14D19BD9" w14:textId="3D73A862"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730C30">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15">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16" w:history="1">
        <w:r w:rsidRPr="00DB05A6">
          <w:rPr>
            <w:rStyle w:val="Hyperlink"/>
            <w:lang w:val="en-US"/>
          </w:rPr>
          <w:t>here</w:t>
        </w:r>
      </w:hyperlink>
    </w:p>
    <w:p w14:paraId="2B4889F1" w14:textId="71F3A469" w:rsidR="00F511F6" w:rsidRDefault="00F511F6" w:rsidP="00F511F6">
      <w:pPr>
        <w:pStyle w:val="Heading4"/>
        <w:rPr>
          <w:lang w:val="en-US"/>
        </w:rPr>
      </w:pPr>
      <w:bookmarkStart w:id="429" w:name="_Toc440411971"/>
      <w:r>
        <w:rPr>
          <w:lang w:val="en-US"/>
        </w:rPr>
        <w:lastRenderedPageBreak/>
        <w:t>High Voltage Fuse</w:t>
      </w:r>
      <w:bookmarkEnd w:id="429"/>
    </w:p>
    <w:p w14:paraId="55E27F1A" w14:textId="4586B033"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730C30">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17">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18"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430" w:name="_Ref439189853"/>
      <w:bookmarkStart w:id="431" w:name="_Toc440411972"/>
      <w:r>
        <w:rPr>
          <w:lang w:val="en-US"/>
        </w:rPr>
        <w:lastRenderedPageBreak/>
        <w:t>HV Fuse Holder</w:t>
      </w:r>
      <w:bookmarkEnd w:id="430"/>
      <w:bookmarkEnd w:id="431"/>
    </w:p>
    <w:p w14:paraId="0E9844B2" w14:textId="1E2BC4BF"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730C30">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1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20" w:history="1">
        <w:r w:rsidRPr="009816F9">
          <w:rPr>
            <w:rStyle w:val="Hyperlink"/>
            <w:lang w:val="en-US"/>
          </w:rPr>
          <w:t>Here</w:t>
        </w:r>
      </w:hyperlink>
    </w:p>
    <w:p w14:paraId="473B216C" w14:textId="1CD61CB0" w:rsidR="009E7986" w:rsidRDefault="009E7986" w:rsidP="009E7986">
      <w:pPr>
        <w:pStyle w:val="Heading4"/>
        <w:rPr>
          <w:lang w:val="en-US"/>
        </w:rPr>
      </w:pPr>
      <w:bookmarkStart w:id="432" w:name="_Toc440411973"/>
      <w:r>
        <w:rPr>
          <w:lang w:val="en-US"/>
        </w:rPr>
        <w:t>BMS Sense Fuse</w:t>
      </w:r>
      <w:bookmarkEnd w:id="432"/>
    </w:p>
    <w:p w14:paraId="2FDD0758" w14:textId="1F64B58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730C30">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21">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22"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433" w:name="_Ref439189986"/>
      <w:bookmarkStart w:id="434" w:name="_Toc440411974"/>
      <w:r>
        <w:rPr>
          <w:lang w:val="en-US"/>
        </w:rPr>
        <w:lastRenderedPageBreak/>
        <w:t>Charger</w:t>
      </w:r>
      <w:bookmarkEnd w:id="433"/>
      <w:bookmarkEnd w:id="434"/>
    </w:p>
    <w:p w14:paraId="0E69BEDE" w14:textId="4B48D8FC"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730C30">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23">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24" w:history="1">
        <w:r w:rsidRPr="009E7986">
          <w:rPr>
            <w:rStyle w:val="Hyperlink"/>
            <w:lang w:val="en-US"/>
          </w:rPr>
          <w:t>here</w:t>
        </w:r>
      </w:hyperlink>
    </w:p>
    <w:p w14:paraId="0A7DFBA4" w14:textId="11D65698" w:rsidR="00CC76D0" w:rsidRDefault="00CC76D0" w:rsidP="00CC76D0">
      <w:pPr>
        <w:pStyle w:val="Heading2"/>
        <w:rPr>
          <w:lang w:val="en-US"/>
        </w:rPr>
      </w:pPr>
      <w:bookmarkStart w:id="435" w:name="_Toc440411975"/>
      <w:r>
        <w:rPr>
          <w:lang w:val="en-US"/>
        </w:rPr>
        <w:lastRenderedPageBreak/>
        <w:t>Energy Meter</w:t>
      </w:r>
      <w:bookmarkEnd w:id="435"/>
    </w:p>
    <w:p w14:paraId="66E4E9F1" w14:textId="369C656D"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730C30">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26"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436" w:name="_Toc440411976"/>
      <w:r>
        <w:rPr>
          <w:lang w:val="en-US"/>
        </w:rPr>
        <w:lastRenderedPageBreak/>
        <w:t>Motor Controller</w:t>
      </w:r>
      <w:bookmarkEnd w:id="436"/>
    </w:p>
    <w:p w14:paraId="0E1EFEBB" w14:textId="3F15D834" w:rsidR="007C0B94" w:rsidRDefault="007C0B94" w:rsidP="007C0B94">
      <w:pPr>
        <w:pStyle w:val="Heading3"/>
        <w:rPr>
          <w:color w:val="000000" w:themeColor="text1"/>
          <w:lang w:val="en-US"/>
        </w:rPr>
      </w:pPr>
      <w:bookmarkStart w:id="437" w:name="_Ref439181688"/>
      <w:bookmarkStart w:id="438" w:name="_Toc440411977"/>
      <w:r w:rsidRPr="00F8103C">
        <w:rPr>
          <w:color w:val="000000" w:themeColor="text1"/>
          <w:lang w:val="en-US"/>
        </w:rPr>
        <w:t>Rinehart Motion Systems PM100DX</w:t>
      </w:r>
      <w:bookmarkEnd w:id="437"/>
      <w:bookmarkEnd w:id="438"/>
    </w:p>
    <w:p w14:paraId="4D8DECCA" w14:textId="28099A5E"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730C30">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27">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28"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439" w:name="_Ref439181373"/>
      <w:bookmarkStart w:id="440" w:name="_Toc440411978"/>
      <w:r>
        <w:rPr>
          <w:lang w:val="en-US"/>
        </w:rPr>
        <w:lastRenderedPageBreak/>
        <w:t>EXRAD Shielded Cable</w:t>
      </w:r>
      <w:bookmarkEnd w:id="439"/>
      <w:bookmarkEnd w:id="440"/>
    </w:p>
    <w:p w14:paraId="25EB3E50" w14:textId="391494F5"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730C30">
        <w:rPr>
          <w:lang w:val="en-US"/>
        </w:rPr>
        <w:t>5.1.2</w:t>
      </w:r>
      <w:r w:rsidR="00506ADA">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29">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30"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441" w:name="_Toc440411979"/>
      <w:r>
        <w:rPr>
          <w:lang w:val="en-US"/>
        </w:rPr>
        <w:lastRenderedPageBreak/>
        <w:t>Motor(s)</w:t>
      </w:r>
      <w:bookmarkEnd w:id="441"/>
    </w:p>
    <w:p w14:paraId="0855BC23" w14:textId="70A402E5" w:rsidR="005E6979" w:rsidRDefault="005E6979" w:rsidP="005E6979">
      <w:pPr>
        <w:pStyle w:val="Heading3"/>
        <w:rPr>
          <w:lang w:val="en-US"/>
        </w:rPr>
      </w:pPr>
      <w:bookmarkStart w:id="442" w:name="_Toc440411980"/>
      <w:r>
        <w:rPr>
          <w:lang w:val="en-US"/>
        </w:rPr>
        <w:t>EMRAX 228</w:t>
      </w:r>
      <w:bookmarkEnd w:id="442"/>
    </w:p>
    <w:p w14:paraId="26FFC983" w14:textId="01704EC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730C30">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31">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32"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443" w:name="_Toc440411981"/>
      <w:r>
        <w:rPr>
          <w:lang w:val="en-US"/>
        </w:rPr>
        <w:lastRenderedPageBreak/>
        <w:t>Torque Encoder</w:t>
      </w:r>
      <w:bookmarkEnd w:id="443"/>
    </w:p>
    <w:p w14:paraId="44318A93" w14:textId="1949C7E3" w:rsidR="00043890" w:rsidRDefault="00043890" w:rsidP="00043890">
      <w:pPr>
        <w:pStyle w:val="Heading3"/>
        <w:rPr>
          <w:color w:val="000000" w:themeColor="text1"/>
          <w:lang w:val="en-US"/>
        </w:rPr>
      </w:pPr>
      <w:bookmarkStart w:id="444" w:name="_Ref439179440"/>
      <w:bookmarkStart w:id="445" w:name="_Toc440411982"/>
      <w:r>
        <w:rPr>
          <w:color w:val="000000" w:themeColor="text1"/>
          <w:lang w:val="en-US"/>
        </w:rPr>
        <w:t>Active Sensors Linear Potentiometer</w:t>
      </w:r>
      <w:bookmarkEnd w:id="444"/>
      <w:bookmarkEnd w:id="445"/>
    </w:p>
    <w:p w14:paraId="10B32A0E" w14:textId="20A45DD6"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730C30">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33">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34">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7BC2D30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35"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36"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37"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446" w:name="_Toc440411983"/>
      <w:r>
        <w:rPr>
          <w:lang w:val="en-US"/>
        </w:rPr>
        <w:lastRenderedPageBreak/>
        <w:t>LV Parts</w:t>
      </w:r>
      <w:bookmarkEnd w:id="446"/>
    </w:p>
    <w:p w14:paraId="58B9E306" w14:textId="2EFE090E" w:rsidR="009E7986" w:rsidRPr="00B33016" w:rsidRDefault="009E7986" w:rsidP="009E7986">
      <w:pPr>
        <w:pStyle w:val="Heading3"/>
        <w:rPr>
          <w:lang w:val="en-US"/>
        </w:rPr>
      </w:pPr>
      <w:bookmarkStart w:id="447" w:name="_Toc440411984"/>
      <w:r>
        <w:rPr>
          <w:lang w:val="en-US"/>
        </w:rPr>
        <w:t>Low Voltage BMS</w:t>
      </w:r>
      <w:bookmarkEnd w:id="447"/>
    </w:p>
    <w:p w14:paraId="2ED423F0" w14:textId="52814036" w:rsidR="0070109C" w:rsidRDefault="0070109C" w:rsidP="009E7986">
      <w:pPr>
        <w:pStyle w:val="Heading4"/>
        <w:rPr>
          <w:lang w:val="en-US"/>
        </w:rPr>
      </w:pPr>
      <w:bookmarkStart w:id="448" w:name="_Toc440411985"/>
      <w:commentRangeStart w:id="449"/>
      <w:r>
        <w:rPr>
          <w:lang w:val="en-US"/>
        </w:rPr>
        <w:t>Low Voltage Battery</w:t>
      </w:r>
      <w:commentRangeEnd w:id="449"/>
      <w:r w:rsidR="00996CB1">
        <w:rPr>
          <w:rStyle w:val="CommentReference"/>
          <w:rFonts w:eastAsia="Calibri" w:cs="Arial"/>
          <w:b w:val="0"/>
          <w:bCs w:val="0"/>
        </w:rPr>
        <w:commentReference w:id="449"/>
      </w:r>
      <w:bookmarkEnd w:id="448"/>
    </w:p>
    <w:p w14:paraId="3498A55C" w14:textId="13772AA7"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730C30">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38">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39"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450" w:name="_Toc440411986"/>
      <w:r>
        <w:rPr>
          <w:lang w:val="en-US"/>
        </w:rPr>
        <w:lastRenderedPageBreak/>
        <w:t>Grounding Concept</w:t>
      </w:r>
      <w:bookmarkEnd w:id="450"/>
    </w:p>
    <w:p w14:paraId="453DE74E" w14:textId="77777777"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730C30">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451" w:name="_Toc440411987"/>
      <w:r>
        <w:rPr>
          <w:lang w:val="en-US"/>
        </w:rPr>
        <w:lastRenderedPageBreak/>
        <w:t>Firewall</w:t>
      </w:r>
      <w:bookmarkEnd w:id="451"/>
    </w:p>
    <w:bookmarkEnd w:id="3"/>
    <w:bookmarkEnd w:id="4"/>
    <w:bookmarkEnd w:id="5"/>
    <w:bookmarkEnd w:id="29"/>
    <w:bookmarkEnd w:id="35"/>
    <w:bookmarkEnd w:id="40"/>
    <w:bookmarkEnd w:id="290"/>
    <w:bookmarkEnd w:id="291"/>
    <w:bookmarkEnd w:id="301"/>
    <w:bookmarkEnd w:id="317"/>
    <w:bookmarkEnd w:id="330"/>
    <w:bookmarkEnd w:id="360"/>
    <w:bookmarkEnd w:id="367"/>
    <w:bookmarkEnd w:id="368"/>
    <w:bookmarkEnd w:id="370"/>
    <w:p w14:paraId="2A578C74" w14:textId="15CDE7BC" w:rsidR="00043890" w:rsidRP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730C30">
        <w:rPr>
          <w:lang w:val="en-US"/>
        </w:rPr>
        <w:t>10.1</w:t>
      </w:r>
      <w:r>
        <w:rPr>
          <w:lang w:val="en-US"/>
        </w:rPr>
        <w:fldChar w:fldCharType="end"/>
      </w:r>
      <w:bookmarkEnd w:id="0"/>
    </w:p>
    <w:sectPr w:rsidR="00043890" w:rsidRPr="00043890" w:rsidSect="00567DF0">
      <w:headerReference w:type="even" r:id="rId240"/>
      <w:headerReference w:type="default" r:id="rId241"/>
      <w:footerReference w:type="even" r:id="rId242"/>
      <w:footerReference w:type="default" r:id="rId243"/>
      <w:headerReference w:type="first" r:id="rId244"/>
      <w:footerReference w:type="first" r:id="rId245"/>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8" w:author="Joseph Drockton" w:date="2015-12-14T13:56:00Z" w:initials="c">
    <w:p w14:paraId="259EDA26" w14:textId="202FBA40" w:rsidR="00FA3026" w:rsidRDefault="00FA3026">
      <w:pPr>
        <w:pStyle w:val="CommentText"/>
      </w:pPr>
      <w:r>
        <w:rPr>
          <w:rStyle w:val="CommentReference"/>
        </w:rPr>
        <w:annotationRef/>
      </w:r>
      <w:r>
        <w:t>Replace Picture, difficult to tell where this is on the car...</w:t>
      </w:r>
    </w:p>
  </w:comment>
  <w:comment w:id="100" w:author="Joseph Drockton [2]" w:date="2015-12-29T19:15:00Z" w:initials="JD">
    <w:p w14:paraId="76D397E1" w14:textId="15C7BB1C" w:rsidR="00FA3026" w:rsidRDefault="00FA3026">
      <w:pPr>
        <w:pStyle w:val="CommentText"/>
      </w:pPr>
      <w:r>
        <w:rPr>
          <w:rStyle w:val="CommentReference"/>
        </w:rPr>
        <w:annotationRef/>
      </w:r>
      <w:r>
        <w:t>Replace Picture</w:t>
      </w:r>
    </w:p>
    <w:p w14:paraId="45A7A6F8" w14:textId="77777777" w:rsidR="00FA3026" w:rsidRDefault="00FA3026">
      <w:pPr>
        <w:pStyle w:val="CommentText"/>
      </w:pPr>
    </w:p>
    <w:p w14:paraId="5961C57D" w14:textId="16E228CD" w:rsidR="00FA3026" w:rsidRDefault="00FA3026">
      <w:pPr>
        <w:pStyle w:val="CommentText"/>
      </w:pP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 and</w:t>
      </w:r>
      <w:r>
        <w:rPr>
          <w:rFonts w:eastAsia="Arial"/>
          <w:lang w:val="en-US"/>
        </w:rPr>
        <w:t xml:space="preserve"> </w:t>
      </w:r>
      <w:r>
        <w:rPr>
          <w:lang w:val="en-US"/>
        </w:rPr>
        <w:t>discuss</w:t>
      </w:r>
      <w:r>
        <w:rPr>
          <w:rFonts w:eastAsia="Arial"/>
          <w:lang w:val="en-US"/>
        </w:rPr>
        <w:t xml:space="preserve"> </w:t>
      </w:r>
      <w:r>
        <w:rPr>
          <w:lang w:val="en-US"/>
        </w:rPr>
        <w:t>the</w:t>
      </w:r>
      <w:r>
        <w:rPr>
          <w:rFonts w:eastAsia="Arial"/>
          <w:lang w:val="en-US"/>
        </w:rPr>
        <w:t xml:space="preserve"> </w:t>
      </w:r>
      <w:r>
        <w:rPr>
          <w:lang w:val="en-US"/>
        </w:rPr>
        <w:t>mechanical</w:t>
      </w:r>
      <w:r>
        <w:rPr>
          <w:rFonts w:eastAsia="Arial"/>
          <w:lang w:val="en-US"/>
        </w:rPr>
        <w:t xml:space="preserve"> </w:t>
      </w:r>
      <w:r>
        <w:rPr>
          <w:lang w:val="en-US"/>
        </w:rPr>
        <w:t>connection</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sensors</w:t>
      </w:r>
      <w:r>
        <w:rPr>
          <w:rFonts w:eastAsia="Arial"/>
          <w:lang w:val="en-US"/>
        </w:rPr>
        <w:t xml:space="preserve"> </w:t>
      </w:r>
      <w:r>
        <w:rPr>
          <w:lang w:val="en-US"/>
        </w:rPr>
        <w:t>to</w:t>
      </w:r>
      <w:r>
        <w:rPr>
          <w:rFonts w:eastAsia="Arial"/>
          <w:lang w:val="en-US"/>
        </w:rPr>
        <w:t xml:space="preserve"> </w:t>
      </w:r>
      <w:r>
        <w:rPr>
          <w:lang w:val="en-US"/>
        </w:rPr>
        <w:t>the</w:t>
      </w:r>
      <w:r>
        <w:rPr>
          <w:rFonts w:eastAsia="Arial"/>
          <w:lang w:val="en-US"/>
        </w:rPr>
        <w:t xml:space="preserve"> </w:t>
      </w:r>
      <w:r>
        <w:rPr>
          <w:lang w:val="en-US"/>
        </w:rPr>
        <w:t>pedal</w:t>
      </w:r>
      <w:r>
        <w:rPr>
          <w:rFonts w:eastAsia="Arial"/>
          <w:lang w:val="en-US"/>
        </w:rPr>
        <w:t xml:space="preserve"> </w:t>
      </w:r>
      <w:r>
        <w:rPr>
          <w:lang w:val="en-US"/>
        </w:rPr>
        <w:t>assembly.</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comment>
  <w:comment w:id="109" w:author="Joseph Drockton [2]" w:date="2015-12-29T19:56:00Z" w:initials="JD">
    <w:p w14:paraId="65542DFD" w14:textId="5026FD87" w:rsidR="00FA3026" w:rsidRDefault="00FA3026">
      <w:pPr>
        <w:pStyle w:val="CommentText"/>
      </w:pPr>
      <w:r>
        <w:rPr>
          <w:rStyle w:val="CommentReference"/>
        </w:rPr>
        <w:annotationRef/>
      </w:r>
      <w:r>
        <w:t>Replace Picture</w:t>
      </w:r>
    </w:p>
  </w:comment>
  <w:comment w:id="112" w:author="Joseph Drockton [2]" w:date="2015-12-29T20:38:00Z" w:initials="JD">
    <w:p w14:paraId="47DFED28" w14:textId="4FAE281E" w:rsidR="00FA3026" w:rsidRDefault="00FA3026">
      <w:pPr>
        <w:pStyle w:val="CommentText"/>
      </w:pPr>
      <w:r>
        <w:rPr>
          <w:rStyle w:val="CommentReference"/>
        </w:rPr>
        <w:annotationRef/>
      </w:r>
      <w:r>
        <w:t>Replace Picture</w:t>
      </w:r>
    </w:p>
  </w:comment>
  <w:comment w:id="121" w:author="Joseph Drockton [2]" w:date="2015-12-13T12:04:00Z" w:initials="JD">
    <w:p w14:paraId="70F4A0AE" w14:textId="292AADA4" w:rsidR="00FA3026" w:rsidRDefault="00FA3026" w:rsidP="00176B40">
      <w:pPr>
        <w:rPr>
          <w:lang w:val="en-US"/>
        </w:rPr>
      </w:pPr>
      <w:r>
        <w:rPr>
          <w:rStyle w:val="CommentReference"/>
        </w:rPr>
        <w:annotationRef/>
      </w:r>
      <w:r>
        <w:rPr>
          <w:lang w:val="en-US"/>
        </w:rPr>
        <w:t>Do we need any other pictures here?</w:t>
      </w:r>
    </w:p>
    <w:p w14:paraId="6ED980AF" w14:textId="77777777" w:rsidR="00FA3026" w:rsidRDefault="00FA3026" w:rsidP="00176B40">
      <w:pPr>
        <w:rPr>
          <w:lang w:val="en-US"/>
        </w:rPr>
      </w:pPr>
    </w:p>
    <w:p w14:paraId="1345204B" w14:textId="73C53043" w:rsidR="00FA3026" w:rsidRDefault="00FA3026"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FA3026" w:rsidRDefault="00FA3026">
      <w:pPr>
        <w:pStyle w:val="CommentText"/>
      </w:pPr>
    </w:p>
  </w:comment>
  <w:comment w:id="161" w:author="richcj10@gmail.com" w:date="2016-01-12T17:33:00Z" w:initials="r">
    <w:p w14:paraId="1A3D528D" w14:textId="0945AE74" w:rsidR="00FA3026" w:rsidRDefault="00FA3026">
      <w:pPr>
        <w:pStyle w:val="CommentText"/>
      </w:pPr>
      <w:r>
        <w:rPr>
          <w:rStyle w:val="CommentReference"/>
        </w:rPr>
        <w:annotationRef/>
      </w:r>
      <w:r>
        <w:t>Needs updated</w:t>
      </w:r>
    </w:p>
  </w:comment>
  <w:comment w:id="166" w:author="richcj10@gmail.com" w:date="2016-01-12T17:33:00Z" w:initials="r">
    <w:p w14:paraId="6AA6E952" w14:textId="618F58E5" w:rsidR="00FA3026" w:rsidRDefault="00FA3026">
      <w:pPr>
        <w:pStyle w:val="CommentText"/>
      </w:pPr>
      <w:r>
        <w:rPr>
          <w:rStyle w:val="CommentReference"/>
        </w:rPr>
        <w:annotationRef/>
      </w:r>
      <w:r>
        <w:t xml:space="preserve">Needs updated </w:t>
      </w:r>
    </w:p>
  </w:comment>
  <w:comment w:id="169" w:author="richcj10@gmail.com" w:date="2016-01-12T17:34:00Z" w:initials="r">
    <w:p w14:paraId="610C50F0" w14:textId="2268A9CA" w:rsidR="00FA3026" w:rsidRDefault="00FA3026">
      <w:pPr>
        <w:pStyle w:val="CommentText"/>
      </w:pPr>
      <w:r>
        <w:rPr>
          <w:rStyle w:val="CommentReference"/>
        </w:rPr>
        <w:annotationRef/>
      </w:r>
      <w:r>
        <w:t>Needs updated</w:t>
      </w:r>
    </w:p>
  </w:comment>
  <w:comment w:id="188" w:author="Joseph Drockton [2]" w:date="2015-12-13T12:12:00Z" w:initials="JD">
    <w:p w14:paraId="3AA0169D" w14:textId="77777777" w:rsidR="00FA3026" w:rsidRDefault="00FA3026"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FA3026" w:rsidRDefault="00FA3026">
      <w:pPr>
        <w:pStyle w:val="CommentText"/>
      </w:pPr>
    </w:p>
  </w:comment>
  <w:comment w:id="189" w:author="Joseph Drockton [2]" w:date="2015-12-29T21:50:00Z" w:initials="JD">
    <w:p w14:paraId="5C8F3F67" w14:textId="49B0D7F8" w:rsidR="00FA3026" w:rsidRDefault="00FA3026">
      <w:pPr>
        <w:pStyle w:val="CommentText"/>
      </w:pPr>
      <w:r>
        <w:rPr>
          <w:rStyle w:val="CommentReference"/>
        </w:rPr>
        <w:annotationRef/>
      </w:r>
      <w:r>
        <w:t>Add global view. Can’t tell where this is?</w:t>
      </w:r>
    </w:p>
  </w:comment>
  <w:comment w:id="192" w:author="Joseph Drockton [2]" w:date="2015-12-29T21:50:00Z" w:initials="JD">
    <w:p w14:paraId="205A16D8" w14:textId="7F099D55" w:rsidR="00FA3026" w:rsidRDefault="00FA3026">
      <w:pPr>
        <w:pStyle w:val="CommentText"/>
      </w:pPr>
      <w:r>
        <w:rPr>
          <w:rStyle w:val="CommentReference"/>
        </w:rPr>
        <w:annotationRef/>
      </w:r>
      <w:r>
        <w:t>Replace Picture. Wrong location</w:t>
      </w:r>
    </w:p>
  </w:comment>
  <w:comment w:id="200" w:author="Joseph Drockton [2]" w:date="2015-12-13T12:13:00Z" w:initials="JD">
    <w:p w14:paraId="641DA6FF"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 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  Include information on the working voltage and current rating of the HVD.</w:t>
      </w:r>
    </w:p>
    <w:p w14:paraId="69F0A852" w14:textId="5076440E" w:rsidR="00FA3026" w:rsidRDefault="00FA3026">
      <w:pPr>
        <w:pStyle w:val="CommentText"/>
      </w:pPr>
    </w:p>
  </w:comment>
  <w:comment w:id="201" w:author="richcj10@gmail.com" w:date="2016-01-12T17:39:00Z" w:initials="r">
    <w:p w14:paraId="3BD5CB8B" w14:textId="3CFF2CC0" w:rsidR="00FA3026" w:rsidRDefault="00FA3026">
      <w:pPr>
        <w:pStyle w:val="CommentText"/>
      </w:pPr>
      <w:r>
        <w:rPr>
          <w:rStyle w:val="CommentReference"/>
        </w:rPr>
        <w:annotationRef/>
      </w:r>
      <w:r>
        <w:t>Needs to add figgure from above</w:t>
      </w:r>
    </w:p>
  </w:comment>
  <w:comment w:id="205" w:author="Joseph Drockton [2]" w:date="2015-12-13T12:13:00Z" w:initials="JD">
    <w:p w14:paraId="08D50F70" w14:textId="77777777" w:rsidR="00FA3026" w:rsidRDefault="00FA3026"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FA3026" w:rsidRDefault="00FA3026">
      <w:pPr>
        <w:pStyle w:val="CommentText"/>
      </w:pPr>
    </w:p>
  </w:comment>
  <w:comment w:id="212" w:author="Joseph Drockton [2]" w:date="2015-12-13T12:13:00Z" w:initials="JD">
    <w:p w14:paraId="5F49ABE1"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FA3026" w:rsidRDefault="00FA3026">
      <w:pPr>
        <w:pStyle w:val="CommentText"/>
      </w:pPr>
    </w:p>
  </w:comment>
  <w:comment w:id="216" w:author="Joseph Drockton [2]" w:date="2015-12-13T12:13:00Z" w:initials="JD">
    <w:p w14:paraId="75B45737" w14:textId="36CDD6CB" w:rsidR="00FA3026" w:rsidRDefault="00FA3026" w:rsidP="009F0B3D">
      <w:pPr>
        <w:rPr>
          <w:lang w:val="en-US"/>
        </w:rPr>
      </w:pPr>
      <w:r>
        <w:rPr>
          <w:rStyle w:val="CommentReference"/>
        </w:rPr>
        <w:annotationRef/>
      </w:r>
      <w:r>
        <w:rPr>
          <w:lang w:val="en-US"/>
        </w:rPr>
        <w:t>This seems like it should be mounted up by the tsal?</w:t>
      </w:r>
    </w:p>
    <w:p w14:paraId="46A3D9EB" w14:textId="16EBF8CC" w:rsidR="00FA3026" w:rsidRDefault="00FA3026">
      <w:pPr>
        <w:pStyle w:val="CommentText"/>
      </w:pPr>
    </w:p>
  </w:comment>
  <w:comment w:id="239" w:author="Joseph Drockton [2]" w:date="2015-12-13T12:14:00Z" w:initials="JD">
    <w:p w14:paraId="0509B62C" w14:textId="77777777" w:rsidR="00FA3026" w:rsidRDefault="00FA3026"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FA3026" w:rsidRDefault="00FA3026">
      <w:pPr>
        <w:pStyle w:val="CommentText"/>
      </w:pPr>
    </w:p>
  </w:comment>
  <w:comment w:id="240" w:author="Joseph Drockton [2]" w:date="2015-12-29T21:54:00Z" w:initials="JD">
    <w:p w14:paraId="11B5F521" w14:textId="163746C1" w:rsidR="00FA3026" w:rsidRDefault="00FA3026">
      <w:pPr>
        <w:pStyle w:val="CommentText"/>
      </w:pPr>
      <w:r>
        <w:rPr>
          <w:rStyle w:val="CommentReference"/>
        </w:rPr>
        <w:annotationRef/>
      </w:r>
      <w:r>
        <w:t>Need detailed cell config CAD drawing</w:t>
      </w:r>
    </w:p>
  </w:comment>
  <w:comment w:id="242" w:author="Joseph Drockton [2]" w:date="2015-12-13T12:14:00Z" w:initials="JD">
    <w:p w14:paraId="2A7380EB" w14:textId="77777777" w:rsidR="00FA3026" w:rsidRDefault="00FA3026" w:rsidP="009816F9">
      <w:pPr>
        <w:pStyle w:val="ListParagraph"/>
        <w:numPr>
          <w:ilvl w:val="0"/>
          <w:numId w:val="10"/>
        </w:numPr>
        <w:rPr>
          <w:lang w:val="en-US"/>
        </w:rPr>
      </w:pPr>
      <w:r>
        <w:rPr>
          <w:rStyle w:val="CommentReference"/>
        </w:rPr>
        <w:annotationRef/>
      </w:r>
      <w:r w:rsidRPr="009816F9">
        <w:rPr>
          <w:lang w:val="en-US"/>
        </w:rPr>
        <w:t>Describe</w:t>
      </w:r>
      <w:r w:rsidRPr="009816F9">
        <w:rPr>
          <w:rFonts w:eastAsia="Arial"/>
          <w:lang w:val="en-US"/>
        </w:rPr>
        <w:t xml:space="preserve"> </w:t>
      </w:r>
      <w:r w:rsidRPr="009816F9">
        <w:rPr>
          <w:lang w:val="en-US"/>
        </w:rPr>
        <w:t>how</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of</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is</w:t>
      </w:r>
      <w:r w:rsidRPr="009816F9">
        <w:rPr>
          <w:rFonts w:eastAsia="Arial"/>
          <w:lang w:val="en-US"/>
        </w:rPr>
        <w:t xml:space="preserve"> </w:t>
      </w:r>
      <w:r>
        <w:rPr>
          <w:lang w:val="en-US"/>
        </w:rPr>
        <w:t>monitored</w:t>
      </w:r>
    </w:p>
    <w:p w14:paraId="041616AC" w14:textId="77777777" w:rsidR="00FA3026" w:rsidRDefault="00FA3026" w:rsidP="009816F9">
      <w:pPr>
        <w:pStyle w:val="ListParagraph"/>
        <w:numPr>
          <w:ilvl w:val="0"/>
          <w:numId w:val="10"/>
        </w:numPr>
        <w:rPr>
          <w:lang w:val="en-US"/>
        </w:rPr>
      </w:pPr>
      <w:r w:rsidRPr="009816F9">
        <w:rPr>
          <w:lang w:val="en-US"/>
        </w:rPr>
        <w:t>where</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sensors</w:t>
      </w:r>
      <w:r w:rsidRPr="009816F9">
        <w:rPr>
          <w:rFonts w:eastAsia="Arial"/>
          <w:lang w:val="en-US"/>
        </w:rPr>
        <w:t xml:space="preserve"> </w:t>
      </w:r>
      <w:r w:rsidRPr="009816F9">
        <w:rPr>
          <w:lang w:val="en-US"/>
        </w:rPr>
        <w:t>are</w:t>
      </w:r>
      <w:r w:rsidRPr="009816F9">
        <w:rPr>
          <w:rFonts w:eastAsia="Arial"/>
          <w:lang w:val="en-US"/>
        </w:rPr>
        <w:t xml:space="preserve"> </w:t>
      </w:r>
      <w:r>
        <w:rPr>
          <w:lang w:val="en-US"/>
        </w:rPr>
        <w:t>placed</w:t>
      </w:r>
    </w:p>
    <w:p w14:paraId="79BAA080" w14:textId="77777777" w:rsidR="00FA3026" w:rsidRPr="009816F9" w:rsidRDefault="00FA3026" w:rsidP="009816F9">
      <w:pPr>
        <w:pStyle w:val="ListParagraph"/>
        <w:numPr>
          <w:ilvl w:val="0"/>
          <w:numId w:val="10"/>
        </w:numPr>
        <w:rPr>
          <w:lang w:val="en-US"/>
        </w:rPr>
      </w:pPr>
      <w:r w:rsidRPr="009816F9">
        <w:rPr>
          <w:lang w:val="en-US"/>
        </w:rPr>
        <w:t>how</w:t>
      </w:r>
      <w:r w:rsidRPr="009816F9">
        <w:rPr>
          <w:rFonts w:eastAsia="Arial"/>
          <w:lang w:val="en-US"/>
        </w:rPr>
        <w:t xml:space="preserve"> </w:t>
      </w:r>
      <w:r w:rsidRPr="009816F9">
        <w:rPr>
          <w:lang w:val="en-US"/>
        </w:rPr>
        <w:t>many</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are</w:t>
      </w:r>
      <w:r w:rsidRPr="009816F9">
        <w:rPr>
          <w:rFonts w:eastAsia="Arial"/>
          <w:lang w:val="en-US"/>
        </w:rPr>
        <w:t xml:space="preserve"> </w:t>
      </w:r>
      <w:r w:rsidRPr="009816F9">
        <w:rPr>
          <w:lang w:val="en-US"/>
        </w:rPr>
        <w:t>monitored,</w:t>
      </w:r>
      <w:r w:rsidRPr="009816F9">
        <w:rPr>
          <w:rFonts w:eastAsia="Arial"/>
          <w:lang w:val="en-US"/>
        </w:rPr>
        <w:t xml:space="preserve"> </w:t>
      </w:r>
    </w:p>
    <w:p w14:paraId="4B22562F" w14:textId="77777777" w:rsidR="00FA3026" w:rsidRDefault="00FA3026" w:rsidP="009816F9">
      <w:pPr>
        <w:pStyle w:val="ListParagraph"/>
        <w:numPr>
          <w:ilvl w:val="0"/>
          <w:numId w:val="10"/>
        </w:numPr>
        <w:rPr>
          <w:lang w:val="en-US"/>
        </w:rPr>
      </w:pPr>
      <w:r w:rsidRPr="009816F9">
        <w:rPr>
          <w:lang w:val="en-US"/>
        </w:rPr>
        <w:t>Show</w:t>
      </w:r>
      <w:r w:rsidRPr="009816F9">
        <w:rPr>
          <w:rFonts w:eastAsia="Arial"/>
          <w:lang w:val="en-US"/>
        </w:rPr>
        <w:t xml:space="preserve"> </w:t>
      </w:r>
      <w:r>
        <w:rPr>
          <w:lang w:val="en-US"/>
        </w:rPr>
        <w:t>schematics</w:t>
      </w:r>
    </w:p>
    <w:p w14:paraId="2B13EFE4" w14:textId="7F512F59" w:rsidR="00FA3026" w:rsidRPr="009816F9" w:rsidRDefault="00FA3026" w:rsidP="009816F9">
      <w:pPr>
        <w:pStyle w:val="ListParagraph"/>
        <w:numPr>
          <w:ilvl w:val="0"/>
          <w:numId w:val="10"/>
        </w:numPr>
        <w:rPr>
          <w:lang w:val="en-US"/>
        </w:rPr>
      </w:pPr>
      <w:r w:rsidRPr="009816F9">
        <w:rPr>
          <w:lang w:val="en-US"/>
        </w:rPr>
        <w:t>cover</w:t>
      </w:r>
      <w:r w:rsidRPr="009816F9">
        <w:rPr>
          <w:rFonts w:eastAsia="Arial"/>
          <w:lang w:val="en-US"/>
        </w:rPr>
        <w:t xml:space="preserve"> </w:t>
      </w:r>
      <w:r w:rsidRPr="009816F9">
        <w:rPr>
          <w:lang w:val="en-US"/>
        </w:rPr>
        <w:t>additional</w:t>
      </w:r>
      <w:r w:rsidRPr="009816F9">
        <w:rPr>
          <w:rFonts w:eastAsia="Arial"/>
          <w:lang w:val="en-US"/>
        </w:rPr>
        <w:t xml:space="preserve"> </w:t>
      </w:r>
      <w:r w:rsidRPr="009816F9">
        <w:rPr>
          <w:lang w:val="en-US"/>
        </w:rPr>
        <w:t>parts,</w:t>
      </w:r>
      <w:r w:rsidRPr="009816F9">
        <w:rPr>
          <w:rFonts w:eastAsia="Arial"/>
          <w:lang w:val="en-US"/>
        </w:rPr>
        <w:t xml:space="preserve"> </w:t>
      </w:r>
      <w:r w:rsidRPr="009816F9">
        <w:rPr>
          <w:lang w:val="en-US"/>
        </w:rPr>
        <w:t>etc.</w:t>
      </w:r>
    </w:p>
    <w:p w14:paraId="3A6C6EC1" w14:textId="6CE1BCC6" w:rsidR="00FA3026" w:rsidRDefault="00FA3026">
      <w:pPr>
        <w:pStyle w:val="CommentText"/>
      </w:pPr>
    </w:p>
  </w:comment>
  <w:comment w:id="245" w:author="Joseph Drockton [2]" w:date="2015-12-13T12:14:00Z" w:initials="JD">
    <w:p w14:paraId="0FAC2216"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FA3026" w:rsidRDefault="00FA3026" w:rsidP="009F0B3D">
      <w:pPr>
        <w:numPr>
          <w:ilvl w:val="0"/>
          <w:numId w:val="9"/>
        </w:numPr>
        <w:rPr>
          <w:lang w:val="en-US"/>
        </w:rPr>
      </w:pPr>
      <w:r>
        <w:rPr>
          <w:lang w:val="en-US"/>
        </w:rPr>
        <w:t>Sense wiring protection (fusing / fusible link wire used)</w:t>
      </w:r>
    </w:p>
    <w:p w14:paraId="12B28F21" w14:textId="77777777" w:rsidR="00FA3026" w:rsidRDefault="00FA3026" w:rsidP="009F0B3D">
      <w:pPr>
        <w:numPr>
          <w:ilvl w:val="0"/>
          <w:numId w:val="9"/>
        </w:numPr>
        <w:rPr>
          <w:lang w:val="en-US"/>
        </w:rPr>
      </w:pPr>
      <w:r>
        <w:rPr>
          <w:lang w:val="en-US"/>
        </w:rPr>
        <w:t>What upper and lower voltage does the BMS react at and how does it react?</w:t>
      </w:r>
    </w:p>
    <w:p w14:paraId="67299BE9" w14:textId="77777777" w:rsidR="00FA3026" w:rsidRDefault="00FA3026" w:rsidP="009F0B3D">
      <w:pPr>
        <w:numPr>
          <w:ilvl w:val="0"/>
          <w:numId w:val="9"/>
        </w:numPr>
        <w:rPr>
          <w:lang w:val="en-US"/>
        </w:rPr>
      </w:pPr>
      <w:r>
        <w:rPr>
          <w:lang w:val="en-US"/>
        </w:rPr>
        <w:t>What cell temperature does the BMS react at and how does it react?</w:t>
      </w:r>
    </w:p>
    <w:p w14:paraId="424F18F4" w14:textId="77777777" w:rsidR="00FA3026" w:rsidRDefault="00FA3026" w:rsidP="009F0B3D">
      <w:pPr>
        <w:numPr>
          <w:ilvl w:val="0"/>
          <w:numId w:val="9"/>
        </w:numPr>
        <w:rPr>
          <w:lang w:val="en-US"/>
        </w:rPr>
      </w:pPr>
      <w:r>
        <w:rPr>
          <w:lang w:val="en-US"/>
        </w:rPr>
        <w:t>Show tables of operation parameters</w:t>
      </w:r>
    </w:p>
    <w:p w14:paraId="6F7D2446" w14:textId="77777777" w:rsidR="00FA3026" w:rsidRDefault="00FA3026" w:rsidP="009F0B3D">
      <w:pPr>
        <w:numPr>
          <w:ilvl w:val="0"/>
          <w:numId w:val="9"/>
        </w:numPr>
        <w:rPr>
          <w:lang w:val="en-US"/>
        </w:rPr>
      </w:pPr>
      <w:r>
        <w:rPr>
          <w:lang w:val="en-US"/>
        </w:rPr>
        <w:t xml:space="preserve">Describe how many cells are sensed by each BMS board, the configuration of the cells, the configuration of the boards and how any comms wiring between boards is protected </w:t>
      </w:r>
    </w:p>
    <w:p w14:paraId="2EE59741" w14:textId="77777777" w:rsidR="00FA3026" w:rsidRDefault="00FA3026" w:rsidP="009F0B3D">
      <w:pPr>
        <w:numPr>
          <w:ilvl w:val="0"/>
          <w:numId w:val="9"/>
        </w:numPr>
        <w:rPr>
          <w:lang w:val="en-US"/>
        </w:rPr>
      </w:pPr>
      <w:r>
        <w:rPr>
          <w:lang w:val="en-US"/>
        </w:rPr>
        <w:t>Describe how the BMS is able to open the AIRs if any error is detected</w:t>
      </w:r>
    </w:p>
    <w:p w14:paraId="38E85BF9" w14:textId="77777777" w:rsidR="00FA3026" w:rsidRPr="003A5679" w:rsidRDefault="00FA3026" w:rsidP="009F0B3D">
      <w:pPr>
        <w:numPr>
          <w:ilvl w:val="0"/>
          <w:numId w:val="9"/>
        </w:numPr>
        <w:rPr>
          <w:lang w:val="en-US"/>
        </w:rPr>
      </w:pPr>
      <w:r>
        <w:rPr>
          <w:lang w:val="en-US"/>
        </w:rPr>
        <w:t>Describe where galvanic isolation occurs between TS and GLV system connections.</w:t>
      </w:r>
    </w:p>
    <w:p w14:paraId="4CA8D0FE" w14:textId="03668941" w:rsidR="00FA3026" w:rsidRDefault="00FA3026">
      <w:pPr>
        <w:pStyle w:val="CommentText"/>
      </w:pPr>
    </w:p>
  </w:comment>
  <w:comment w:id="256" w:author="Joseph Drockton [2]" w:date="2015-12-13T12:15:00Z" w:initials="JD">
    <w:p w14:paraId="417A271C"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internal</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w:t>
      </w:r>
      <w:r>
        <w:rPr>
          <w:rFonts w:eastAsia="Arial"/>
          <w:lang w:val="en-US"/>
        </w:rPr>
        <w:t xml:space="preserve"> and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402A08B4" w14:textId="279CB28A" w:rsidR="00FA3026" w:rsidRDefault="00FA3026">
      <w:pPr>
        <w:pStyle w:val="CommentText"/>
      </w:pPr>
    </w:p>
  </w:comment>
  <w:comment w:id="259" w:author="Joseph Drockton [2]" w:date="2015-12-29T21:57:00Z" w:initials="JD">
    <w:p w14:paraId="6878821B" w14:textId="708861D5" w:rsidR="00FA3026" w:rsidRDefault="00FA3026">
      <w:pPr>
        <w:pStyle w:val="CommentText"/>
      </w:pPr>
      <w:r>
        <w:rPr>
          <w:rStyle w:val="CommentReference"/>
        </w:rPr>
        <w:annotationRef/>
      </w:r>
      <w:r>
        <w:t>Global View Picture. Cant tell where this is?</w:t>
      </w:r>
    </w:p>
  </w:comment>
  <w:comment w:id="269" w:author="Joseph Drockton [2]" w:date="2015-12-13T12:15:00Z" w:initials="JD">
    <w:p w14:paraId="65B4A2AD"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fuses</w:t>
      </w:r>
      <w:r>
        <w:rPr>
          <w:rFonts w:eastAsia="Arial"/>
          <w:lang w:val="en-US"/>
        </w:rPr>
        <w:t xml:space="preserve"> used </w:t>
      </w:r>
      <w:r>
        <w:rPr>
          <w:lang w:val="en-US"/>
        </w:rPr>
        <w:t>and</w:t>
      </w:r>
      <w:r>
        <w:rPr>
          <w:rFonts w:eastAsia="Arial"/>
          <w:lang w:val="en-US"/>
        </w:rPr>
        <w:t xml:space="preserve"> </w:t>
      </w:r>
      <w:r>
        <w:rPr>
          <w:lang w:val="en-US"/>
        </w:rPr>
        <w:t>their</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etc.</w:t>
      </w:r>
    </w:p>
    <w:p w14:paraId="1CE2AB9A" w14:textId="3EDE000C" w:rsidR="00FA3026" w:rsidRDefault="00FA3026">
      <w:pPr>
        <w:pStyle w:val="CommentText"/>
      </w:pPr>
    </w:p>
  </w:comment>
  <w:comment w:id="271" w:author="Joseph Drockton [2]" w:date="2015-12-13T12:15:00Z" w:initials="JD">
    <w:p w14:paraId="4E8AFD9E" w14:textId="6DAACD33" w:rsidR="00FA3026" w:rsidRDefault="00FA3026">
      <w:pPr>
        <w:pStyle w:val="CommentText"/>
      </w:pPr>
      <w:r>
        <w:rPr>
          <w:rStyle w:val="CommentReference"/>
        </w:rPr>
        <w:annotationRef/>
      </w:r>
      <w:r>
        <w:rPr>
          <w:lang w:val="en-US"/>
        </w:rPr>
        <w:t>Additionally fill out the following table for each fuse type used:</w:t>
      </w:r>
    </w:p>
  </w:comment>
  <w:comment w:id="272" w:author="Joseph Drockton [2]" w:date="2015-12-29T22:03:00Z" w:initials="JD">
    <w:p w14:paraId="7F80B420" w14:textId="6DD15DCA" w:rsidR="00FA3026" w:rsidRDefault="00FA3026">
      <w:pPr>
        <w:pStyle w:val="CommentText"/>
      </w:pPr>
      <w:r>
        <w:rPr>
          <w:rStyle w:val="CommentReference"/>
        </w:rPr>
        <w:annotationRef/>
      </w:r>
      <w:r>
        <w:t>Change pic. Can’t really tell where this is</w:t>
      </w:r>
    </w:p>
  </w:comment>
  <w:comment w:id="278" w:author="Joseph Drockton [2]" w:date="2015-12-13T12:16:00Z" w:initials="JD">
    <w:p w14:paraId="0446AAFE"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accumulator</w:t>
      </w:r>
      <w:r>
        <w:rPr>
          <w:rFonts w:eastAsia="Arial"/>
          <w:lang w:val="en-US"/>
        </w:rPr>
        <w:t xml:space="preserve"> </w:t>
      </w:r>
      <w:r>
        <w:rPr>
          <w:lang w:val="en-US"/>
        </w:rPr>
        <w:t>will</w:t>
      </w:r>
      <w:r>
        <w:rPr>
          <w:rFonts w:eastAsia="Arial"/>
          <w:lang w:val="en-US"/>
        </w:rPr>
        <w:t xml:space="preserve"> </w:t>
      </w:r>
      <w:r>
        <w:rPr>
          <w:lang w:val="en-US"/>
        </w:rPr>
        <w:t>be</w:t>
      </w:r>
      <w:r>
        <w:rPr>
          <w:rFonts w:eastAsia="Arial"/>
          <w:lang w:val="en-US"/>
        </w:rPr>
        <w:t xml:space="preserve"> </w:t>
      </w:r>
      <w:r>
        <w:rPr>
          <w:lang w:val="en-US"/>
        </w:rPr>
        <w:t>charged.</w:t>
      </w:r>
      <w:r>
        <w:rPr>
          <w:rFonts w:eastAsia="Arial"/>
          <w:lang w:val="en-US"/>
        </w:rPr>
        <w:t xml:space="preserve"> </w:t>
      </w:r>
      <w:r>
        <w:rPr>
          <w:lang w:val="en-US"/>
        </w:rPr>
        <w:t>How</w:t>
      </w:r>
      <w:r>
        <w:rPr>
          <w:rFonts w:eastAsia="Arial"/>
          <w:lang w:val="en-US"/>
        </w:rPr>
        <w:t xml:space="preserve"> </w:t>
      </w:r>
      <w:r>
        <w:rPr>
          <w:lang w:val="en-US"/>
        </w:rPr>
        <w:t>will</w:t>
      </w:r>
      <w:r>
        <w:rPr>
          <w:rFonts w:eastAsia="Arial"/>
          <w:lang w:val="en-US"/>
        </w:rPr>
        <w:t xml:space="preserve"> </w:t>
      </w:r>
      <w:r>
        <w:rPr>
          <w:lang w:val="en-US"/>
        </w:rPr>
        <w:t>the</w:t>
      </w:r>
      <w:r>
        <w:rPr>
          <w:rFonts w:eastAsia="Arial"/>
          <w:lang w:val="en-US"/>
        </w:rPr>
        <w:t xml:space="preserve"> </w:t>
      </w:r>
      <w:r>
        <w:rPr>
          <w:lang w:val="en-US"/>
        </w:rPr>
        <w:t>charger</w:t>
      </w:r>
      <w:r>
        <w:rPr>
          <w:rFonts w:eastAsia="Arial"/>
          <w:lang w:val="en-US"/>
        </w:rPr>
        <w:t xml:space="preserve"> </w:t>
      </w:r>
      <w:r>
        <w:rPr>
          <w:lang w:val="en-US"/>
        </w:rPr>
        <w:t>be</w:t>
      </w:r>
      <w:r>
        <w:rPr>
          <w:rFonts w:eastAsia="Arial"/>
          <w:lang w:val="en-US"/>
        </w:rPr>
        <w:t xml:space="preserve"> </w:t>
      </w:r>
      <w:r>
        <w:rPr>
          <w:lang w:val="en-US"/>
        </w:rPr>
        <w:t>connected?</w:t>
      </w:r>
      <w:r>
        <w:rPr>
          <w:rFonts w:eastAsia="Arial"/>
          <w:lang w:val="en-US"/>
        </w:rPr>
        <w:t xml:space="preserve"> </w:t>
      </w:r>
      <w:r>
        <w:rPr>
          <w:lang w:val="en-US"/>
        </w:rPr>
        <w:t>How</w:t>
      </w:r>
      <w:r>
        <w:rPr>
          <w:rFonts w:eastAsia="Arial"/>
          <w:lang w:val="en-US"/>
        </w:rPr>
        <w:t xml:space="preserve"> </w:t>
      </w:r>
      <w:r>
        <w:rPr>
          <w:lang w:val="en-US"/>
        </w:rPr>
        <w:t>will</w:t>
      </w:r>
      <w:r>
        <w:rPr>
          <w:rFonts w:eastAsia="Arial"/>
          <w:lang w:val="en-US"/>
        </w:rPr>
        <w:t xml:space="preserve"> </w:t>
      </w:r>
      <w:r>
        <w:rPr>
          <w:lang w:val="en-US"/>
        </w:rPr>
        <w:t>the</w:t>
      </w:r>
      <w:r>
        <w:rPr>
          <w:rFonts w:eastAsia="Arial"/>
          <w:lang w:val="en-US"/>
        </w:rPr>
        <w:t xml:space="preserve"> </w:t>
      </w:r>
      <w:r>
        <w:rPr>
          <w:lang w:val="en-US"/>
        </w:rPr>
        <w:t>accumulator</w:t>
      </w:r>
      <w:r>
        <w:rPr>
          <w:rFonts w:eastAsia="Arial"/>
          <w:lang w:val="en-US"/>
        </w:rPr>
        <w:t xml:space="preserve"> </w:t>
      </w:r>
      <w:r>
        <w:rPr>
          <w:lang w:val="en-US"/>
        </w:rPr>
        <w:t>be</w:t>
      </w:r>
      <w:r>
        <w:rPr>
          <w:rFonts w:eastAsia="Arial"/>
          <w:lang w:val="en-US"/>
        </w:rPr>
        <w:t xml:space="preserve"> </w:t>
      </w:r>
      <w:r>
        <w:rPr>
          <w:lang w:val="en-US"/>
        </w:rPr>
        <w:t>supervised</w:t>
      </w:r>
      <w:r>
        <w:rPr>
          <w:rFonts w:eastAsia="Arial"/>
          <w:lang w:val="en-US"/>
        </w:rPr>
        <w:t xml:space="preserve"> </w:t>
      </w:r>
      <w:r>
        <w:rPr>
          <w:lang w:val="en-US"/>
        </w:rPr>
        <w:t>during</w:t>
      </w:r>
      <w:r>
        <w:rPr>
          <w:rFonts w:eastAsia="Arial"/>
          <w:lang w:val="en-US"/>
        </w:rPr>
        <w:t xml:space="preserve"> </w:t>
      </w:r>
      <w:r>
        <w:rPr>
          <w:lang w:val="en-US"/>
        </w:rPr>
        <w:t>charging?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CAD-Renderings,</w:t>
      </w:r>
      <w:r>
        <w:rPr>
          <w:rFonts w:eastAsia="Arial"/>
          <w:lang w:val="en-US"/>
        </w:rPr>
        <w:t xml:space="preserve"> </w:t>
      </w:r>
      <w:r>
        <w:rPr>
          <w:lang w:val="en-US"/>
        </w:rPr>
        <w:t>etc.,</w:t>
      </w:r>
      <w:r>
        <w:rPr>
          <w:rFonts w:eastAsia="Arial"/>
          <w:lang w:val="en-US"/>
        </w:rPr>
        <w:t xml:space="preserve"> </w:t>
      </w:r>
      <w:r>
        <w:rPr>
          <w:lang w:val="en-US"/>
        </w:rPr>
        <w:t>if</w:t>
      </w:r>
      <w:r>
        <w:rPr>
          <w:rFonts w:eastAsia="Arial"/>
          <w:lang w:val="en-US"/>
        </w:rPr>
        <w:t xml:space="preserve"> </w:t>
      </w:r>
      <w:r>
        <w:rPr>
          <w:lang w:val="en-US"/>
        </w:rPr>
        <w:t>needed</w:t>
      </w:r>
    </w:p>
    <w:p w14:paraId="56242390" w14:textId="437540E0" w:rsidR="00FA3026" w:rsidRDefault="00FA3026">
      <w:pPr>
        <w:pStyle w:val="CommentText"/>
      </w:pPr>
    </w:p>
  </w:comment>
  <w:comment w:id="282" w:author="Joseph Drockton [2]" w:date="2015-12-29T22:26:00Z" w:initials="JD">
    <w:p w14:paraId="70AECEA5" w14:textId="4FEDA9CB" w:rsidR="00FA3026" w:rsidRDefault="00FA3026">
      <w:pPr>
        <w:pStyle w:val="CommentText"/>
      </w:pPr>
      <w:r>
        <w:rPr>
          <w:rStyle w:val="CommentReference"/>
        </w:rPr>
        <w:annotationRef/>
      </w:r>
      <w:r>
        <w:t>Need detail figure of battery module</w:t>
      </w:r>
    </w:p>
  </w:comment>
  <w:comment w:id="283" w:author="Joseph Drockton [2]" w:date="2015-12-29T22:25:00Z" w:initials="JD">
    <w:p w14:paraId="3D582166" w14:textId="7AA39597" w:rsidR="00FA3026" w:rsidRDefault="00FA3026">
      <w:pPr>
        <w:pStyle w:val="CommentText"/>
      </w:pPr>
      <w:r>
        <w:rPr>
          <w:rStyle w:val="CommentReference"/>
        </w:rPr>
        <w:annotationRef/>
      </w:r>
      <w:r>
        <w:t>This years bus bar dimensions?</w:t>
      </w:r>
    </w:p>
  </w:comment>
  <w:comment w:id="296" w:author="Joseph Drockton [2]" w:date="2015-12-13T12:16:00Z" w:initials="JD">
    <w:p w14:paraId="2A8A6199"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where</w:t>
      </w:r>
      <w:r>
        <w:rPr>
          <w:rFonts w:eastAsia="Arial"/>
          <w:lang w:val="en-US"/>
        </w:rPr>
        <w:t xml:space="preserve"> </w:t>
      </w:r>
      <w:r>
        <w:rPr>
          <w:lang w:val="en-US"/>
        </w:rPr>
        <w:t>the</w:t>
      </w:r>
      <w:r>
        <w:rPr>
          <w:rFonts w:eastAsia="Arial"/>
          <w:lang w:val="en-US"/>
        </w:rPr>
        <w:t xml:space="preserve"> </w:t>
      </w:r>
      <w:r>
        <w:rPr>
          <w:lang w:val="en-US"/>
        </w:rPr>
        <w:t>energy</w:t>
      </w:r>
      <w:r>
        <w:rPr>
          <w:rFonts w:eastAsia="Arial"/>
          <w:lang w:val="en-US"/>
        </w:rPr>
        <w:t xml:space="preserve"> </w:t>
      </w:r>
      <w:r>
        <w:rPr>
          <w:lang w:val="en-US"/>
        </w:rPr>
        <w:t>meter</w:t>
      </w:r>
      <w:r>
        <w:rPr>
          <w:rFonts w:eastAsia="Arial"/>
          <w:lang w:val="en-US"/>
        </w:rPr>
        <w:t xml:space="preserve"> </w:t>
      </w:r>
      <w:r>
        <w:rPr>
          <w:lang w:val="en-US"/>
        </w:rPr>
        <w:t>is</w:t>
      </w:r>
      <w:r>
        <w:rPr>
          <w:rFonts w:eastAsia="Arial"/>
          <w:lang w:val="en-US"/>
        </w:rPr>
        <w:t xml:space="preserve"> </w:t>
      </w:r>
      <w:r>
        <w:rPr>
          <w:lang w:val="en-US"/>
        </w:rPr>
        <w:t>mounted</w:t>
      </w:r>
      <w:r>
        <w:rPr>
          <w:rFonts w:eastAsia="Arial"/>
          <w:lang w:val="en-US"/>
        </w:rPr>
        <w:t xml:space="preserve"> </w:t>
      </w:r>
      <w:r>
        <w:rPr>
          <w:lang w:val="en-US"/>
        </w:rPr>
        <w:t>and</w:t>
      </w:r>
      <w:r>
        <w:rPr>
          <w:rFonts w:eastAsia="Arial"/>
          <w:lang w:val="en-US"/>
        </w:rPr>
        <w:t xml:space="preserve"> </w:t>
      </w:r>
      <w:r>
        <w:rPr>
          <w:lang w:val="en-US"/>
        </w:rPr>
        <w:t>how,</w:t>
      </w:r>
      <w:r>
        <w:rPr>
          <w:rFonts w:eastAsia="Arial"/>
          <w:lang w:val="en-US"/>
        </w:rPr>
        <w:t xml:space="preserve"> </w:t>
      </w:r>
      <w:r>
        <w:rPr>
          <w:lang w:val="en-US"/>
        </w:rPr>
        <w:t>etc.</w:t>
      </w:r>
    </w:p>
    <w:p w14:paraId="0E72458D" w14:textId="50E2DECE" w:rsidR="00FA3026" w:rsidRDefault="00FA3026">
      <w:pPr>
        <w:pStyle w:val="CommentText"/>
      </w:pPr>
    </w:p>
  </w:comment>
  <w:comment w:id="298" w:author="Joseph Drockton [2]" w:date="2015-12-13T12:17:00Z" w:initials="JD">
    <w:p w14:paraId="16B9AF0B"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w:t>
      </w:r>
      <w:r>
        <w:rPr>
          <w:rFonts w:eastAsia="Arial"/>
          <w:lang w:val="en-US"/>
        </w:rPr>
        <w:t xml:space="preserve"> </w:t>
      </w:r>
      <w:r>
        <w:rPr>
          <w:lang w:val="en-US"/>
        </w:rPr>
        <w:t>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2E63CAC6" w14:textId="4566E05A" w:rsidR="00FA3026" w:rsidRDefault="00FA3026">
      <w:pPr>
        <w:pStyle w:val="CommentText"/>
      </w:pPr>
    </w:p>
  </w:comment>
  <w:comment w:id="300" w:author="Joseph Drockton [2]" w:date="2015-12-13T12:17:00Z" w:initials="JD">
    <w:p w14:paraId="02330440" w14:textId="77777777" w:rsidR="00FA3026" w:rsidRDefault="00FA3026"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402C97E8" w14:textId="09CC6B0A" w:rsidR="00FA3026" w:rsidRDefault="00FA3026">
      <w:pPr>
        <w:pStyle w:val="CommentText"/>
      </w:pPr>
    </w:p>
  </w:comment>
  <w:comment w:id="309" w:author="Joseph Drockton [2]" w:date="2015-12-13T12:17:00Z" w:initials="JD">
    <w:p w14:paraId="7C25BB47" w14:textId="77777777" w:rsidR="00FA3026" w:rsidRDefault="00FA3026"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FA3026" w:rsidRDefault="00FA3026">
      <w:pPr>
        <w:pStyle w:val="CommentText"/>
      </w:pPr>
    </w:p>
  </w:comment>
  <w:comment w:id="345" w:author="Joseph Drockton [2]" w:date="2015-12-13T12:26:00Z" w:initials="JD">
    <w:p w14:paraId="4C495B76" w14:textId="77777777" w:rsidR="00FA3026" w:rsidRDefault="00FA3026" w:rsidP="004709AF">
      <w:pPr>
        <w:rPr>
          <w:lang w:val="en-US"/>
        </w:rPr>
      </w:pPr>
      <w:r>
        <w:rPr>
          <w:rStyle w:val="CommentReference"/>
        </w:rPr>
        <w:annotationRef/>
      </w: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44629D94" w14:textId="164410E8" w:rsidR="00FA3026" w:rsidRDefault="00FA3026">
      <w:pPr>
        <w:pStyle w:val="CommentText"/>
      </w:pPr>
    </w:p>
  </w:comment>
  <w:comment w:id="347" w:author="Joseph Drockton [2]" w:date="2015-12-13T12:26:00Z" w:initials="JD">
    <w:p w14:paraId="40414053" w14:textId="77777777" w:rsidR="00FA3026" w:rsidRDefault="00FA3026"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parts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6CFD33D8" w14:textId="48BAC5C0" w:rsidR="00FA3026" w:rsidRDefault="00FA3026">
      <w:pPr>
        <w:pStyle w:val="CommentText"/>
      </w:pPr>
    </w:p>
  </w:comment>
  <w:comment w:id="349" w:author="Joseph Drockton [2]" w:date="2015-12-13T12:26:00Z" w:initials="JD">
    <w:p w14:paraId="2FE57EBD" w14:textId="77777777" w:rsidR="00FA3026" w:rsidRDefault="00FA3026"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etc.</w:t>
      </w:r>
    </w:p>
    <w:p w14:paraId="0290C99C" w14:textId="07931050" w:rsidR="00FA3026" w:rsidRDefault="00FA3026">
      <w:pPr>
        <w:pStyle w:val="CommentText"/>
      </w:pPr>
    </w:p>
  </w:comment>
  <w:comment w:id="352" w:author="Joseph Drockton [2]" w:date="2015-12-13T12:27:00Z" w:initials="JD">
    <w:p w14:paraId="72999458" w14:textId="77777777" w:rsidR="00FA3026" w:rsidRDefault="00FA3026" w:rsidP="004709AF">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4CEB196" w14:textId="187F9C3D" w:rsidR="00FA3026" w:rsidRDefault="00FA3026">
      <w:pPr>
        <w:pStyle w:val="CommentText"/>
      </w:pPr>
    </w:p>
  </w:comment>
  <w:comment w:id="355" w:author="Joseph Drockton [2]" w:date="2015-12-29T22:10:00Z" w:initials="JD">
    <w:p w14:paraId="5E9AFECE" w14:textId="30E029E1" w:rsidR="00FA3026" w:rsidRDefault="00FA3026">
      <w:pPr>
        <w:pStyle w:val="CommentText"/>
      </w:pPr>
      <w:r>
        <w:rPr>
          <w:rStyle w:val="CommentReference"/>
        </w:rPr>
        <w:annotationRef/>
      </w:r>
      <w:r>
        <w:t>Need to Design and Fill info on this</w:t>
      </w:r>
    </w:p>
  </w:comment>
  <w:comment w:id="366" w:author="Joseph Drockton [2]" w:date="2015-12-13T12:27:00Z" w:initials="JD">
    <w:p w14:paraId="151F33B2" w14:textId="7BF931FF" w:rsidR="00FA3026" w:rsidRDefault="00FA3026" w:rsidP="004709AF">
      <w:pPr>
        <w:rPr>
          <w:lang w:val="en-US"/>
        </w:rPr>
      </w:pPr>
      <w:r>
        <w:rPr>
          <w:rStyle w:val="CommentReference"/>
        </w:rPr>
        <w:annotationRef/>
      </w:r>
      <w:r>
        <w:rPr>
          <w:lang w:val="en-US"/>
        </w:rPr>
        <w:t>UPDATE FIREWALL PICTURE w/ new accumulator</w:t>
      </w:r>
    </w:p>
    <w:p w14:paraId="49A0911F" w14:textId="2FEC3E4F" w:rsidR="00FA3026" w:rsidRDefault="00FA3026">
      <w:pPr>
        <w:pStyle w:val="CommentText"/>
      </w:pPr>
    </w:p>
  </w:comment>
  <w:comment w:id="384" w:author="Joseph Drockton [2]" w:date="2015-12-29T20:29:00Z" w:initials="JD">
    <w:p w14:paraId="21B6663C" w14:textId="6AB938F0" w:rsidR="00FA3026" w:rsidRDefault="00FA3026">
      <w:pPr>
        <w:pStyle w:val="CommentText"/>
      </w:pPr>
      <w:r>
        <w:rPr>
          <w:rStyle w:val="CommentReference"/>
        </w:rPr>
        <w:annotationRef/>
      </w:r>
      <w:r>
        <w:t>Insert Datasheet &amp; hyperlink to TSMS</w:t>
      </w:r>
    </w:p>
  </w:comment>
  <w:comment w:id="399" w:author="Joseph Drockton [2]" w:date="2015-12-29T21:23:00Z" w:initials="JD">
    <w:p w14:paraId="04C11209" w14:textId="2F5E3D41" w:rsidR="00FA3026" w:rsidRDefault="00FA3026">
      <w:pPr>
        <w:pStyle w:val="CommentText"/>
      </w:pPr>
      <w:r>
        <w:rPr>
          <w:rStyle w:val="CommentReference"/>
        </w:rPr>
        <w:annotationRef/>
      </w:r>
      <w:r>
        <w:t>Need LED Datasheet</w:t>
      </w:r>
    </w:p>
  </w:comment>
  <w:comment w:id="404" w:author="Joseph Drockton [2]" w:date="2015-12-29T20:48:00Z" w:initials="JD">
    <w:p w14:paraId="43B2BAAD" w14:textId="18671F36" w:rsidR="00FA3026" w:rsidRDefault="00FA3026">
      <w:pPr>
        <w:pStyle w:val="CommentText"/>
      </w:pPr>
      <w:r>
        <w:rPr>
          <w:rStyle w:val="CommentReference"/>
        </w:rPr>
        <w:annotationRef/>
      </w:r>
      <w:r>
        <w:t>Need Box Datasheet</w:t>
      </w:r>
    </w:p>
  </w:comment>
  <w:comment w:id="449" w:author="Joseph Drockton [2]" w:date="2015-12-29T21:03:00Z" w:initials="JD">
    <w:p w14:paraId="209E58C6" w14:textId="00E0F100" w:rsidR="00FA3026" w:rsidRDefault="00FA3026">
      <w:pPr>
        <w:pStyle w:val="CommentText"/>
      </w:pPr>
      <w:r>
        <w:rPr>
          <w:rStyle w:val="CommentReference"/>
        </w:rPr>
        <w:annotationRef/>
      </w:r>
      <w:r>
        <w:t>Is this the correct battery (i know we ordered new different batteries)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9EDA26" w15:done="0"/>
  <w15:commentEx w15:paraId="5961C57D" w15:done="0"/>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205A16D8" w15:done="0"/>
  <w15:commentEx w15:paraId="69F0A852" w15:done="0"/>
  <w15:commentEx w15:paraId="3BD5CB8B" w15:done="0"/>
  <w15:commentEx w15:paraId="5D73C8A1" w15:done="0"/>
  <w15:commentEx w15:paraId="5E22B01F" w15:done="0"/>
  <w15:commentEx w15:paraId="46A3D9EB" w15:done="0"/>
  <w15:commentEx w15:paraId="26969A51" w15:done="0"/>
  <w15:commentEx w15:paraId="11B5F521" w15:done="0"/>
  <w15:commentEx w15:paraId="3A6C6EC1" w15:done="0"/>
  <w15:commentEx w15:paraId="4CA8D0FE" w15:done="0"/>
  <w15:commentEx w15:paraId="402A08B4" w15:done="0"/>
  <w15:commentEx w15:paraId="6878821B" w15:done="0"/>
  <w15:commentEx w15:paraId="1CE2AB9A" w15:done="0"/>
  <w15:commentEx w15:paraId="4E8AFD9E" w15:done="0"/>
  <w15:commentEx w15:paraId="7F80B420" w15:done="0"/>
  <w15:commentEx w15:paraId="56242390" w15:done="0"/>
  <w15:commentEx w15:paraId="70AECEA5" w15:done="0"/>
  <w15:commentEx w15:paraId="3D582166" w15:done="0"/>
  <w15:commentEx w15:paraId="0E72458D" w15:done="0"/>
  <w15:commentEx w15:paraId="2E63CAC6" w15:done="0"/>
  <w15:commentEx w15:paraId="402C97E8" w15:done="0"/>
  <w15:commentEx w15:paraId="347D2A78" w15:done="0"/>
  <w15:commentEx w15:paraId="44629D94" w15:done="0"/>
  <w15:commentEx w15:paraId="6CFD33D8" w15:done="0"/>
  <w15:commentEx w15:paraId="0290C99C" w15:done="0"/>
  <w15:commentEx w15:paraId="54CEB196" w15:done="0"/>
  <w15:commentEx w15:paraId="5E9AFECE" w15:done="0"/>
  <w15:commentEx w15:paraId="49A0911F"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B63F13" w14:textId="77777777" w:rsidR="000E31B9" w:rsidRDefault="000E31B9">
      <w:pPr>
        <w:spacing w:after="0" w:line="240" w:lineRule="auto"/>
      </w:pPr>
      <w:r>
        <w:separator/>
      </w:r>
    </w:p>
  </w:endnote>
  <w:endnote w:type="continuationSeparator" w:id="0">
    <w:p w14:paraId="5604B9B9" w14:textId="77777777" w:rsidR="000E31B9" w:rsidRDefault="000E31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Arial Unicode MS"/>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6CA59" w14:textId="77777777" w:rsidR="00FA3026" w:rsidRDefault="00FA3026">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7A4C" w14:textId="77777777" w:rsidR="00FA3026" w:rsidRDefault="00FA3026"/>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0AD2" w14:textId="77777777" w:rsidR="00FA3026" w:rsidRDefault="00FA3026"/>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16574"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xiv</w:t>
    </w:r>
    <w:r>
      <w:fldChar w:fldCharType="end"/>
    </w:r>
  </w:p>
  <w:p w14:paraId="7EDDCA8C" w14:textId="77777777" w:rsidR="00FA3026" w:rsidRDefault="00FA302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D63F1" w14:textId="77777777" w:rsidR="00FA3026" w:rsidRDefault="00FA3026"/>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9F3A" w14:textId="77777777" w:rsidR="00FA3026" w:rsidRDefault="00FA302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7D47" w14:textId="77777777" w:rsidR="00FA3026" w:rsidRDefault="00FA3026" w:rsidP="00176B40">
    <w:pPr>
      <w:pStyle w:val="Footer"/>
      <w:jc w:val="center"/>
    </w:pPr>
    <w:r>
      <w:t>2014 Formula SAE Electric</w:t>
    </w:r>
    <w:r>
      <w:tab/>
    </w:r>
    <w:r>
      <w:tab/>
    </w:r>
    <w:r>
      <w:fldChar w:fldCharType="begin"/>
    </w:r>
    <w:r>
      <w:instrText xml:space="preserve"> PAGE </w:instrText>
    </w:r>
    <w:r>
      <w:fldChar w:fldCharType="separate"/>
    </w:r>
    <w:r w:rsidR="00730C30">
      <w:rPr>
        <w:noProof/>
      </w:rPr>
      <w:t>4</w:t>
    </w:r>
    <w:r>
      <w:fldChar w:fldCharType="end"/>
    </w:r>
  </w:p>
  <w:p w14:paraId="7EB5ED99" w14:textId="77777777" w:rsidR="00FA3026" w:rsidRDefault="00FA3026">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56E29" w14:textId="77777777" w:rsidR="00FA3026" w:rsidRDefault="00FA3026"/>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2632B" w14:textId="77777777" w:rsidR="00FA3026" w:rsidRDefault="00FA3026"/>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B10C8"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FA3026" w:rsidRDefault="00FA3026">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D9B7C" w14:textId="77777777" w:rsidR="00FA3026" w:rsidRDefault="00FA302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80AC" w14:textId="77777777" w:rsidR="00FA3026" w:rsidRDefault="00FA3026"/>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2EC25" w14:textId="77777777" w:rsidR="00FA3026" w:rsidRDefault="00FA3026"/>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8C6A" w14:textId="77777777" w:rsidR="00FA3026" w:rsidRDefault="00FA3026" w:rsidP="006F57DC">
    <w:pPr>
      <w:pStyle w:val="Footer"/>
      <w:jc w:val="center"/>
    </w:pPr>
    <w:r>
      <w:t xml:space="preserve">2015 Formula SAE Electric </w:t>
    </w:r>
    <w:r>
      <w:tab/>
    </w:r>
    <w:r>
      <w:tab/>
    </w:r>
    <w:r>
      <w:fldChar w:fldCharType="begin"/>
    </w:r>
    <w:r>
      <w:instrText xml:space="preserve"> PAGE </w:instrText>
    </w:r>
    <w:r>
      <w:fldChar w:fldCharType="separate"/>
    </w:r>
    <w:r w:rsidR="00730C30">
      <w:rPr>
        <w:noProof/>
      </w:rPr>
      <w:t>36</w:t>
    </w:r>
    <w:r>
      <w:fldChar w:fldCharType="end"/>
    </w:r>
  </w:p>
  <w:p w14:paraId="689A8BE8" w14:textId="77777777" w:rsidR="00FA3026" w:rsidRDefault="00FA3026">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D740" w14:textId="77777777" w:rsidR="00FA3026" w:rsidRDefault="00FA3026"/>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B4A70" w14:textId="77777777" w:rsidR="00FA3026" w:rsidRDefault="00FA3026"/>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C8FA8"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55</w:t>
    </w:r>
    <w:r>
      <w:fldChar w:fldCharType="end"/>
    </w:r>
  </w:p>
  <w:p w14:paraId="0C601F90" w14:textId="77777777" w:rsidR="00FA3026" w:rsidRDefault="00FA3026">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7D1C3" w14:textId="77777777" w:rsidR="00FA3026" w:rsidRDefault="00FA3026"/>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0917" w14:textId="77777777" w:rsidR="00FA3026" w:rsidRDefault="00FA3026"/>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A8058"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56</w:t>
    </w:r>
    <w:r>
      <w:fldChar w:fldCharType="end"/>
    </w:r>
  </w:p>
  <w:p w14:paraId="680A8C34" w14:textId="77777777" w:rsidR="00FA3026" w:rsidRDefault="00FA3026">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E573" w14:textId="77777777" w:rsidR="00FA3026" w:rsidRDefault="00FA3026"/>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AE824" w14:textId="77777777" w:rsidR="00FA3026" w:rsidRDefault="00FA302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9C73" w14:textId="77777777" w:rsidR="00FA3026" w:rsidRDefault="00FA3026" w:rsidP="00567DF0">
    <w:pPr>
      <w:pStyle w:val="Footer"/>
    </w:pPr>
    <w:r>
      <w:t>2015 Formula SAE Electric</w:t>
    </w:r>
    <w:r>
      <w:tab/>
    </w:r>
    <w:r>
      <w:tab/>
    </w:r>
    <w:r>
      <w:fldChar w:fldCharType="begin"/>
    </w:r>
    <w:r>
      <w:instrText xml:space="preserve"> PAGE </w:instrText>
    </w:r>
    <w:r>
      <w:fldChar w:fldCharType="separate"/>
    </w:r>
    <w:r w:rsidR="00730C30">
      <w:rPr>
        <w:noProof/>
      </w:rPr>
      <w:t>8</w:t>
    </w:r>
    <w:r>
      <w:fldChar w:fldCharType="end"/>
    </w:r>
  </w:p>
  <w:p w14:paraId="36EFBF85" w14:textId="77777777" w:rsidR="00FA3026" w:rsidRDefault="00FA3026">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173EC"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59</w:t>
    </w:r>
    <w:r>
      <w:fldChar w:fldCharType="end"/>
    </w:r>
  </w:p>
  <w:p w14:paraId="1E8900AC" w14:textId="77777777" w:rsidR="00FA3026" w:rsidRDefault="00FA3026">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0D80B" w14:textId="77777777" w:rsidR="00FA3026" w:rsidRDefault="00FA3026"/>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96ABB" w14:textId="77777777" w:rsidR="00FA3026" w:rsidRDefault="00FA3026"/>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69BB" w14:textId="77777777" w:rsidR="00FA3026" w:rsidRDefault="00FA3026" w:rsidP="006F57DC">
    <w:pPr>
      <w:pStyle w:val="Footer"/>
      <w:jc w:val="center"/>
    </w:pPr>
    <w:r>
      <w:t xml:space="preserve">2015 Formula SAE Electric </w:t>
    </w:r>
    <w:r>
      <w:tab/>
    </w:r>
    <w:r>
      <w:tab/>
    </w:r>
    <w:r>
      <w:fldChar w:fldCharType="begin"/>
    </w:r>
    <w:r>
      <w:instrText xml:space="preserve"> PAGE </w:instrText>
    </w:r>
    <w:r>
      <w:fldChar w:fldCharType="separate"/>
    </w:r>
    <w:r w:rsidR="00730C30">
      <w:rPr>
        <w:noProof/>
      </w:rPr>
      <w:t>62</w:t>
    </w:r>
    <w:r>
      <w:fldChar w:fldCharType="end"/>
    </w:r>
  </w:p>
  <w:p w14:paraId="059C1A35" w14:textId="77777777" w:rsidR="00FA3026" w:rsidRDefault="00FA3026">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79E0" w14:textId="77777777" w:rsidR="00FA3026" w:rsidRDefault="00FA3026"/>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DA3" w14:textId="77777777" w:rsidR="00FA3026" w:rsidRDefault="00FA3026"/>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0BEC" w14:textId="77777777" w:rsidR="00FA3026" w:rsidRDefault="00FA3026" w:rsidP="00933474">
    <w:pPr>
      <w:pStyle w:val="Footer"/>
      <w:jc w:val="center"/>
    </w:pPr>
    <w:r>
      <w:t xml:space="preserve">2014 Formula SAE Electric </w:t>
    </w:r>
    <w:r>
      <w:tab/>
    </w:r>
    <w:r>
      <w:tab/>
    </w:r>
    <w:r>
      <w:fldChar w:fldCharType="begin"/>
    </w:r>
    <w:r>
      <w:instrText xml:space="preserve"> PAGE </w:instrText>
    </w:r>
    <w:r>
      <w:fldChar w:fldCharType="separate"/>
    </w:r>
    <w:r w:rsidR="00730C30">
      <w:rPr>
        <w:noProof/>
      </w:rPr>
      <w:t>65</w:t>
    </w:r>
    <w:r>
      <w:fldChar w:fldCharType="end"/>
    </w:r>
  </w:p>
  <w:p w14:paraId="315234DA" w14:textId="77777777" w:rsidR="00FA3026" w:rsidRDefault="00FA3026">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A84C" w14:textId="77777777" w:rsidR="00FA3026" w:rsidRDefault="00FA3026"/>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2EC9" w14:textId="77777777" w:rsidR="00FA3026" w:rsidRDefault="00FA3026"/>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13CA2" w14:textId="77777777" w:rsidR="00FA3026" w:rsidRDefault="00FA3026"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FA3026" w:rsidRDefault="00FA302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EAE7" w14:textId="77777777" w:rsidR="00FA3026" w:rsidRDefault="00FA3026"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91C4" w14:textId="77777777" w:rsidR="00FA3026" w:rsidRDefault="00FA3026"/>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189E4" w14:textId="77777777" w:rsidR="00FA3026" w:rsidRDefault="00FA3026"/>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1E92" w14:textId="77777777" w:rsidR="00FA3026" w:rsidRDefault="00FA3026" w:rsidP="006F57DC">
    <w:pPr>
      <w:pStyle w:val="Footer"/>
      <w:jc w:val="center"/>
    </w:pPr>
    <w:r>
      <w:t>2015 Formula SAE Electric</w:t>
    </w:r>
    <w:r>
      <w:tab/>
      <w:t xml:space="preserve"> </w:t>
    </w:r>
    <w:r>
      <w:tab/>
    </w:r>
    <w:r>
      <w:fldChar w:fldCharType="begin"/>
    </w:r>
    <w:r>
      <w:instrText xml:space="preserve"> PAGE </w:instrText>
    </w:r>
    <w:r>
      <w:fldChar w:fldCharType="separate"/>
    </w:r>
    <w:r w:rsidR="00730C30">
      <w:rPr>
        <w:noProof/>
      </w:rPr>
      <w:t>69</w:t>
    </w:r>
    <w:r>
      <w:fldChar w:fldCharType="end"/>
    </w:r>
  </w:p>
  <w:p w14:paraId="064E91D2" w14:textId="77777777" w:rsidR="00FA3026" w:rsidRDefault="00FA3026">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1438" w14:textId="77777777" w:rsidR="00FA3026" w:rsidRDefault="00FA3026"/>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CC7C" w14:textId="77777777" w:rsidR="00FA3026" w:rsidRDefault="00FA3026"/>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4D26" w14:textId="77777777" w:rsidR="00FA3026" w:rsidRDefault="00FA3026" w:rsidP="006F57DC">
    <w:pPr>
      <w:pStyle w:val="Footer"/>
      <w:jc w:val="center"/>
    </w:pPr>
    <w:r>
      <w:t xml:space="preserve">2015 Formula SAE Electric </w:t>
    </w:r>
    <w:r>
      <w:tab/>
    </w:r>
    <w:r>
      <w:tab/>
    </w:r>
    <w:r>
      <w:fldChar w:fldCharType="begin"/>
    </w:r>
    <w:r>
      <w:instrText xml:space="preserve"> PAGE </w:instrText>
    </w:r>
    <w:r>
      <w:fldChar w:fldCharType="separate"/>
    </w:r>
    <w:r w:rsidR="00730C30">
      <w:rPr>
        <w:noProof/>
      </w:rPr>
      <w:t>71</w:t>
    </w:r>
    <w:r>
      <w:fldChar w:fldCharType="end"/>
    </w:r>
  </w:p>
  <w:p w14:paraId="081658D0" w14:textId="77777777" w:rsidR="00FA3026" w:rsidRDefault="00FA3026">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8D58C" w14:textId="77777777" w:rsidR="00FA3026" w:rsidRDefault="00FA3026"/>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47EFF" w14:textId="77777777" w:rsidR="00FA3026" w:rsidRDefault="00FA3026"/>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1F53" w14:textId="77777777" w:rsidR="00FA3026" w:rsidRDefault="00FA3026" w:rsidP="006F57DC">
    <w:pPr>
      <w:pStyle w:val="Footer"/>
      <w:jc w:val="center"/>
    </w:pPr>
    <w:r>
      <w:t>2015 Formula SAE Electric</w:t>
    </w:r>
    <w:r>
      <w:tab/>
    </w:r>
    <w:r>
      <w:tab/>
      <w:t xml:space="preserve"> </w:t>
    </w:r>
    <w:r>
      <w:fldChar w:fldCharType="begin"/>
    </w:r>
    <w:r>
      <w:instrText xml:space="preserve"> PAGE </w:instrText>
    </w:r>
    <w:r>
      <w:fldChar w:fldCharType="separate"/>
    </w:r>
    <w:r w:rsidR="00730C30">
      <w:rPr>
        <w:noProof/>
      </w:rPr>
      <w:t>105</w:t>
    </w:r>
    <w:r>
      <w:fldChar w:fldCharType="end"/>
    </w:r>
  </w:p>
  <w:p w14:paraId="448E917D" w14:textId="77777777" w:rsidR="00FA3026" w:rsidRDefault="00FA3026">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1634" w14:textId="77777777" w:rsidR="00FA3026" w:rsidRDefault="00FA3026"/>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5AE97" w14:textId="77777777" w:rsidR="00FA3026" w:rsidRDefault="00FA302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B0DF3"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xii</w:t>
    </w:r>
    <w:r>
      <w:fldChar w:fldCharType="end"/>
    </w:r>
  </w:p>
  <w:p w14:paraId="3412F04E" w14:textId="77777777" w:rsidR="00FA3026" w:rsidRDefault="00FA302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C2A17" w14:textId="77777777" w:rsidR="00FA3026" w:rsidRDefault="00FA3026"/>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2217" w14:textId="77777777" w:rsidR="00FA3026" w:rsidRDefault="00FA302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FCA70" w14:textId="77777777" w:rsidR="00FA3026" w:rsidRDefault="00FA3026" w:rsidP="006F57DC">
    <w:pPr>
      <w:pStyle w:val="Footer"/>
      <w:jc w:val="center"/>
    </w:pPr>
    <w:r>
      <w:t>2015 Formula SAE Electric</w:t>
    </w:r>
    <w:r>
      <w:tab/>
    </w:r>
    <w:r>
      <w:tab/>
    </w:r>
    <w:r>
      <w:fldChar w:fldCharType="begin"/>
    </w:r>
    <w:r>
      <w:instrText xml:space="preserve"> PAGE </w:instrText>
    </w:r>
    <w:r>
      <w:fldChar w:fldCharType="separate"/>
    </w:r>
    <w:r w:rsidR="00730C30">
      <w:rPr>
        <w:noProof/>
      </w:rPr>
      <w:t>xiii</w:t>
    </w:r>
    <w:r>
      <w:fldChar w:fldCharType="end"/>
    </w:r>
  </w:p>
  <w:p w14:paraId="4705FFBB" w14:textId="77777777" w:rsidR="00FA3026" w:rsidRDefault="00FA30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8CB268" w14:textId="77777777" w:rsidR="000E31B9" w:rsidRDefault="000E31B9">
      <w:pPr>
        <w:spacing w:after="0" w:line="240" w:lineRule="auto"/>
      </w:pPr>
      <w:r>
        <w:separator/>
      </w:r>
    </w:p>
  </w:footnote>
  <w:footnote w:type="continuationSeparator" w:id="0">
    <w:p w14:paraId="6458C8F9" w14:textId="77777777" w:rsidR="000E31B9" w:rsidRDefault="000E31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EBFB" w14:textId="205EAED6" w:rsidR="00FA3026" w:rsidRDefault="00FA3026"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FA3026" w:rsidRDefault="00FA3026"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FA3026" w:rsidRDefault="00FA3026"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4CDD" w14:textId="77777777" w:rsidR="00FA3026" w:rsidRDefault="00FA3026"/>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A1F8C" w14:textId="77777777" w:rsidR="00FA3026" w:rsidRDefault="00FA3026"/>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B1245" w14:textId="5139B74D" w:rsidR="00FA3026" w:rsidRDefault="00FA3026">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AF33B" w14:textId="77777777" w:rsidR="00FA3026" w:rsidRDefault="00FA3026"/>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F324A" w14:textId="77777777" w:rsidR="00FA3026" w:rsidRDefault="00FA3026"/>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9A7A" w14:textId="44EBCD45" w:rsidR="00FA3026" w:rsidRDefault="00FA3026">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B3F9" w14:textId="77777777" w:rsidR="00FA3026" w:rsidRDefault="00FA3026"/>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5E7C1" w14:textId="77777777" w:rsidR="00FA3026" w:rsidRDefault="00FA3026"/>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1EDAC"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376F" w14:textId="77777777" w:rsidR="00FA3026" w:rsidRDefault="00FA302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C257" w14:textId="77777777" w:rsidR="00FA3026" w:rsidRDefault="00FA3026"/>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36836" w14:textId="77777777" w:rsidR="00FA3026" w:rsidRDefault="00FA3026"/>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4679" w14:textId="694CF6EB" w:rsidR="00FA3026" w:rsidRPr="00B9359B" w:rsidRDefault="00FA3026">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FA3026" w:rsidRDefault="00FA3026">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35E6" w14:textId="77777777" w:rsidR="00FA3026" w:rsidRDefault="00FA3026"/>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733B" w14:textId="77777777" w:rsidR="00FA3026" w:rsidRDefault="00FA3026"/>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550C5A"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0C78979" w14:textId="77777777" w:rsidR="00FA3026" w:rsidRDefault="00FA3026"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A2EB5" w14:textId="77777777" w:rsidR="00FA3026" w:rsidRDefault="00FA3026"/>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29A" w14:textId="77777777" w:rsidR="00FA3026" w:rsidRDefault="00FA3026"/>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F59B6"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FA3026" w:rsidRDefault="00FA3026">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CFE6" w14:textId="77777777" w:rsidR="00FA3026" w:rsidRDefault="00FA3026"/>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6C7F" w14:textId="77777777" w:rsidR="00FA3026" w:rsidRDefault="00FA302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A5D43" w14:textId="083765C2" w:rsidR="00FA3026" w:rsidRDefault="00FA3026">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FA3026" w:rsidRDefault="00FA3026">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CE04B" w14:textId="1CE58148"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FA3026" w:rsidRDefault="00FA3026">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8A3B" w14:textId="77777777" w:rsidR="00FA3026" w:rsidRDefault="00FA3026"/>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F58ED" w14:textId="77777777" w:rsidR="00FA3026" w:rsidRDefault="00FA3026"/>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32038"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FA3026" w:rsidRDefault="00FA3026">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EC711" w14:textId="77777777" w:rsidR="00FA3026" w:rsidRDefault="00FA3026"/>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FEF3C" w14:textId="77777777" w:rsidR="00FA3026" w:rsidRDefault="00FA3026"/>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1382" w14:textId="398181D9"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FA3026" w:rsidRDefault="00FA3026">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569CE" w14:textId="77777777" w:rsidR="00FA3026" w:rsidRDefault="00FA3026"/>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D0BC2" w14:textId="77777777" w:rsidR="00FA3026" w:rsidRDefault="00FA3026"/>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9DB1F7" w14:textId="77777777" w:rsidR="00FA3026" w:rsidRDefault="00FA3026">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lang w:val="en-US"/>
      </w:rPr>
      <w:br w:type="page"/>
      <w:t>Torque</w:t>
    </w:r>
    <w:r>
      <w:rPr>
        <w:rFonts w:eastAsia="Arial" w:cs="Arial"/>
        <w:lang w:val="en-US"/>
      </w:rPr>
      <w:t xml:space="preserve"> </w:t>
    </w:r>
    <w:r>
      <w:rPr>
        <w:lang w:val="en-US"/>
      </w:rPr>
      <w:t>encoder</w:t>
    </w:r>
  </w:p>
  <w:p w14:paraId="1DC13609" w14:textId="77777777" w:rsidR="00FA3026" w:rsidRDefault="00FA3026">
    <w:pPr>
      <w:pStyle w:val="Heading2"/>
      <w:rPr>
        <w:lang w:val="en-US"/>
      </w:rPr>
    </w:pPr>
    <w:r>
      <w:rPr>
        <w:lang w:val="en-US"/>
      </w:rPr>
      <w:t>Description/additional</w:t>
    </w:r>
    <w:r>
      <w:rPr>
        <w:rFonts w:eastAsia="Arial" w:cs="Arial"/>
        <w:lang w:val="en-US"/>
      </w:rPr>
      <w:t xml:space="preserve"> </w:t>
    </w:r>
    <w:r>
      <w:rPr>
        <w:lang w:val="en-US"/>
      </w:rPr>
      <w:t>circuitry</w:t>
    </w:r>
  </w:p>
  <w:p w14:paraId="1842C0ED" w14:textId="77777777" w:rsidR="00FA3026" w:rsidRPr="005B29DF" w:rsidRDefault="00FA3026"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A3026" w14:paraId="64898559" w14:textId="77777777">
      <w:tc>
        <w:tcPr>
          <w:tcW w:w="4536" w:type="dxa"/>
          <w:shd w:val="clear" w:color="auto" w:fill="auto"/>
        </w:tcPr>
        <w:p w14:paraId="53F00CC7" w14:textId="77777777" w:rsidR="00FA3026" w:rsidRPr="000356F0" w:rsidRDefault="00FA3026"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3B270F7A" w14:textId="77777777" w:rsidR="00FA3026" w:rsidRDefault="00FA3026" w:rsidP="005B29DF">
          <w:pPr>
            <w:pStyle w:val="TableContents"/>
          </w:pPr>
          <w:r w:rsidRPr="00F8103C">
            <w:rPr>
              <w:color w:val="000000" w:themeColor="text1"/>
              <w:lang w:val="en-US"/>
            </w:rPr>
            <w:t>CLS1322-075</w:t>
          </w:r>
        </w:p>
      </w:tc>
    </w:tr>
    <w:tr w:rsidR="00FA3026" w14:paraId="6E4A129D" w14:textId="77777777">
      <w:tc>
        <w:tcPr>
          <w:tcW w:w="4536" w:type="dxa"/>
          <w:shd w:val="clear" w:color="auto" w:fill="auto"/>
        </w:tcPr>
        <w:p w14:paraId="0ACD92DC" w14:textId="77777777" w:rsidR="00FA3026" w:rsidRDefault="00FA3026" w:rsidP="005B29DF">
          <w:pPr>
            <w:pStyle w:val="TableContents"/>
          </w:pPr>
          <w:r w:rsidRPr="00F8103C">
            <w:rPr>
              <w:color w:val="000000" w:themeColor="text1"/>
            </w:rPr>
            <w:t>Torque encoder principle:</w:t>
          </w:r>
        </w:p>
      </w:tc>
      <w:tc>
        <w:tcPr>
          <w:tcW w:w="4536" w:type="dxa"/>
          <w:shd w:val="clear" w:color="auto" w:fill="auto"/>
        </w:tcPr>
        <w:p w14:paraId="0B87A824" w14:textId="77777777" w:rsidR="00FA3026" w:rsidRDefault="00FA3026" w:rsidP="005B29DF">
          <w:pPr>
            <w:pStyle w:val="TableContents"/>
          </w:pPr>
          <w:r w:rsidRPr="00F8103C">
            <w:rPr>
              <w:color w:val="000000" w:themeColor="text1"/>
            </w:rPr>
            <w:t>potentiometer</w:t>
          </w:r>
        </w:p>
      </w:tc>
    </w:tr>
    <w:tr w:rsidR="00FA3026" w14:paraId="7EA688A8" w14:textId="77777777">
      <w:tc>
        <w:tcPr>
          <w:tcW w:w="4536" w:type="dxa"/>
          <w:shd w:val="clear" w:color="auto" w:fill="auto"/>
        </w:tcPr>
        <w:p w14:paraId="2AB91150" w14:textId="77777777" w:rsidR="00FA3026" w:rsidRDefault="00FA3026" w:rsidP="005B29DF">
          <w:pPr>
            <w:pStyle w:val="TableContents"/>
          </w:pPr>
          <w:r w:rsidRPr="00F8103C">
            <w:rPr>
              <w:color w:val="000000" w:themeColor="text1"/>
            </w:rPr>
            <w:t>Supply voltage:</w:t>
          </w:r>
        </w:p>
      </w:tc>
      <w:tc>
        <w:tcPr>
          <w:tcW w:w="4536" w:type="dxa"/>
          <w:shd w:val="clear" w:color="auto" w:fill="auto"/>
        </w:tcPr>
        <w:p w14:paraId="18DA02B5" w14:textId="77777777" w:rsidR="00FA3026" w:rsidRDefault="00FA3026" w:rsidP="005B29DF">
          <w:pPr>
            <w:pStyle w:val="TableContents"/>
          </w:pPr>
          <w:r w:rsidRPr="00F8103C">
            <w:rPr>
              <w:color w:val="000000" w:themeColor="text1"/>
            </w:rPr>
            <w:t>3.3V</w:t>
          </w:r>
        </w:p>
      </w:tc>
    </w:tr>
    <w:tr w:rsidR="00FA3026" w14:paraId="5038D941" w14:textId="77777777">
      <w:tc>
        <w:tcPr>
          <w:tcW w:w="4536" w:type="dxa"/>
          <w:shd w:val="clear" w:color="auto" w:fill="auto"/>
        </w:tcPr>
        <w:p w14:paraId="55D589FE" w14:textId="77777777" w:rsidR="00FA3026" w:rsidRDefault="00FA3026" w:rsidP="005B29DF">
          <w:pPr>
            <w:pStyle w:val="TableContents"/>
          </w:pPr>
          <w:r w:rsidRPr="00F8103C">
            <w:rPr>
              <w:color w:val="000000" w:themeColor="text1"/>
            </w:rPr>
            <w:t>Maximum supply current:</w:t>
          </w:r>
        </w:p>
      </w:tc>
      <w:tc>
        <w:tcPr>
          <w:tcW w:w="4536" w:type="dxa"/>
          <w:shd w:val="clear" w:color="auto" w:fill="auto"/>
        </w:tcPr>
        <w:p w14:paraId="7C1BC3F0" w14:textId="77777777" w:rsidR="00FA3026" w:rsidRDefault="00FA3026" w:rsidP="005B29DF">
          <w:pPr>
            <w:pStyle w:val="TableContents"/>
          </w:pPr>
          <w:r w:rsidRPr="00F8103C">
            <w:rPr>
              <w:color w:val="000000" w:themeColor="text1"/>
            </w:rPr>
            <w:t>20mA</w:t>
          </w:r>
        </w:p>
      </w:tc>
    </w:tr>
    <w:tr w:rsidR="00FA3026" w14:paraId="732CD0F4" w14:textId="77777777">
      <w:tc>
        <w:tcPr>
          <w:tcW w:w="4536" w:type="dxa"/>
          <w:shd w:val="clear" w:color="auto" w:fill="auto"/>
        </w:tcPr>
        <w:p w14:paraId="2FF37140" w14:textId="77777777" w:rsidR="00FA3026" w:rsidRDefault="00FA3026" w:rsidP="005B29DF">
          <w:pPr>
            <w:pStyle w:val="TableContents"/>
          </w:pPr>
          <w:r w:rsidRPr="00F8103C">
            <w:rPr>
              <w:color w:val="000000" w:themeColor="text1"/>
            </w:rPr>
            <w:t>Operating temperature:</w:t>
          </w:r>
        </w:p>
      </w:tc>
      <w:tc>
        <w:tcPr>
          <w:tcW w:w="4536" w:type="dxa"/>
          <w:shd w:val="clear" w:color="auto" w:fill="auto"/>
        </w:tcPr>
        <w:p w14:paraId="294C678A" w14:textId="77777777" w:rsidR="00FA3026" w:rsidRDefault="00FA3026"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FA3026" w14:paraId="49C54668" w14:textId="77777777">
      <w:tc>
        <w:tcPr>
          <w:tcW w:w="4536" w:type="dxa"/>
          <w:shd w:val="clear" w:color="auto" w:fill="auto"/>
        </w:tcPr>
        <w:p w14:paraId="195906D8" w14:textId="77777777" w:rsidR="00FA3026" w:rsidRDefault="00FA3026" w:rsidP="005B29DF">
          <w:pPr>
            <w:pStyle w:val="TableContents"/>
          </w:pPr>
          <w:r w:rsidRPr="00F8103C">
            <w:rPr>
              <w:color w:val="000000" w:themeColor="text1"/>
            </w:rPr>
            <w:t>Used output:</w:t>
          </w:r>
        </w:p>
      </w:tc>
      <w:tc>
        <w:tcPr>
          <w:tcW w:w="4536" w:type="dxa"/>
          <w:shd w:val="clear" w:color="auto" w:fill="auto"/>
        </w:tcPr>
        <w:p w14:paraId="07685D05" w14:textId="77777777" w:rsidR="00FA3026" w:rsidRDefault="00FA3026" w:rsidP="005B29DF">
          <w:pPr>
            <w:pStyle w:val="TableContents"/>
          </w:pPr>
          <w:r w:rsidRPr="00F8103C">
            <w:rPr>
              <w:color w:val="000000" w:themeColor="text1"/>
            </w:rPr>
            <w:t>150mV-3.2V</w:t>
          </w:r>
        </w:p>
      </w:tc>
    </w:tr>
  </w:tbl>
  <w:p w14:paraId="302AE976" w14:textId="77777777" w:rsidR="00FA3026" w:rsidRDefault="00FA3026">
    <w:pPr>
      <w:pStyle w:val="Table"/>
    </w:pPr>
    <w:r>
      <w:t xml:space="preserve">Table </w:t>
    </w:r>
    <w:r>
      <w:rPr>
        <w:noProof/>
      </w:rPr>
      <w:t>7</w:t>
    </w:r>
    <w:r>
      <w:t>.</w:t>
    </w:r>
    <w:r>
      <w:rPr>
        <w:noProof/>
      </w:rPr>
      <w:t>1</w:t>
    </w:r>
    <w:r>
      <w:t xml:space="preserve"> Torque encoder data</w:t>
    </w:r>
  </w:p>
  <w:p w14:paraId="794B19FF" w14:textId="77777777" w:rsidR="00FA3026" w:rsidRDefault="00FA3026">
    <w:pPr>
      <w:rPr>
        <w:lang w:val="en-US"/>
      </w:rPr>
    </w:pPr>
  </w:p>
  <w:p w14:paraId="51314C70" w14:textId="77777777" w:rsidR="00FA3026" w:rsidRDefault="00FA3026">
    <w:pPr>
      <w:pStyle w:val="Heading2"/>
      <w:rPr>
        <w:lang w:val="en-US"/>
      </w:rPr>
    </w:pPr>
    <w:r>
      <w:rPr>
        <w:lang w:val="en-US"/>
      </w:rPr>
      <w:t>Torque Encoder Plausibility Check</w:t>
    </w:r>
  </w:p>
  <w:p w14:paraId="6B4E47D1" w14:textId="77777777" w:rsidR="00FA3026" w:rsidRPr="00F8103C" w:rsidRDefault="00FA3026"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352602AE" w14:textId="77777777" w:rsidR="00FA3026" w:rsidRPr="00F8103C" w:rsidRDefault="00FA3026"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E419A77" w14:textId="77777777" w:rsidR="00FA3026" w:rsidRDefault="00FA3026"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05CF8520" w14:textId="77777777" w:rsidR="00FA3026" w:rsidRPr="00F8103C" w:rsidRDefault="00FA3026" w:rsidP="005B29DF">
    <w:pPr>
      <w:ind w:firstLine="576"/>
      <w:rPr>
        <w:color w:val="000000" w:themeColor="text1"/>
        <w:lang w:val="en-US"/>
      </w:rPr>
    </w:pPr>
  </w:p>
  <w:p w14:paraId="0532D174" w14:textId="77777777" w:rsidR="00FA3026" w:rsidRPr="005B29DF" w:rsidRDefault="00FA3026" w:rsidP="005B29DF">
    <w:pPr>
      <w:rPr>
        <w:lang w:val="en-US"/>
      </w:rPr>
    </w:pPr>
  </w:p>
  <w:p w14:paraId="099A04CB" w14:textId="77777777" w:rsidR="00FA3026" w:rsidRDefault="00FA3026">
    <w:pPr>
      <w:pStyle w:val="Heading2"/>
      <w:rPr>
        <w:lang w:val="en-US"/>
      </w:rPr>
    </w:pPr>
    <w:r>
      <w:rPr>
        <w:lang w:val="en-US"/>
      </w:rPr>
      <w:t>Wiring</w:t>
    </w:r>
  </w:p>
  <w:p w14:paraId="74B69551" w14:textId="77777777" w:rsidR="00FA3026" w:rsidRDefault="00FA3026"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224" name="Picture 224"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1B8B3FC3" w14:textId="77777777" w:rsidR="00FA3026" w:rsidRPr="00F8103C" w:rsidRDefault="00FA3026" w:rsidP="005B29DF">
    <w:pPr>
      <w:pStyle w:val="Caption"/>
      <w:rPr>
        <w:color w:val="000000" w:themeColor="text1"/>
        <w:lang w:val="en-US"/>
      </w:rPr>
    </w:pPr>
    <w:r>
      <w:t xml:space="preserve">Figure </w:t>
    </w:r>
    <w:r>
      <w:rPr>
        <w:noProof/>
      </w:rPr>
      <w:t>64</w:t>
    </w:r>
    <w:r>
      <w:t xml:space="preserve"> Throttle Sensor </w:t>
    </w:r>
    <w:r>
      <w:rPr>
        <w:noProof/>
      </w:rPr>
      <w:t>Fault Conditions</w:t>
    </w:r>
  </w:p>
  <w:p w14:paraId="4819CEB7" w14:textId="77777777" w:rsidR="00FA3026" w:rsidRDefault="00FA3026">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211C2922" w14:textId="77777777" w:rsidR="00FA3026" w:rsidRDefault="00FA3026" w:rsidP="005B29DF">
    <w:pPr>
      <w:keepNext/>
    </w:pPr>
    <w:r>
      <w:rPr>
        <w:noProof/>
        <w:lang w:val="en-US" w:eastAsia="en-US"/>
      </w:rPr>
      <w:drawing>
        <wp:inline distT="0" distB="0" distL="0" distR="0" wp14:anchorId="218D6191" wp14:editId="47E4B9FD">
          <wp:extent cx="6126480" cy="3114040"/>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5062D158" w14:textId="77777777" w:rsidR="00FA3026" w:rsidRPr="00F8103C" w:rsidRDefault="00FA3026" w:rsidP="005B29DF">
    <w:pPr>
      <w:pStyle w:val="Caption"/>
      <w:rPr>
        <w:color w:val="000000" w:themeColor="text1"/>
        <w:lang w:val="en-US"/>
      </w:rPr>
    </w:pPr>
    <w:r>
      <w:t xml:space="preserve">Figure </w:t>
    </w:r>
    <w:r>
      <w:rPr>
        <w:noProof/>
      </w:rPr>
      <w:t>65</w:t>
    </w:r>
    <w:r>
      <w:t xml:space="preserve"> Throttle Pedal and Sensor Position in Car</w:t>
    </w:r>
    <w:r w:rsidRPr="00F8103C">
      <w:br w:type="page"/>
    </w:r>
  </w:p>
  <w:p w14:paraId="55696BE0" w14:textId="77777777" w:rsidR="00FA3026" w:rsidRPr="0016628B" w:rsidRDefault="00FA3026"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173BF5CB" w14:textId="77777777" w:rsidR="00FA3026" w:rsidRDefault="00FA3026">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7251308E" w14:textId="77777777" w:rsidR="00FA3026" w:rsidRDefault="00FA3026">
    <w:pPr>
      <w:pStyle w:val="Heading3"/>
      <w:rPr>
        <w:lang w:val="en-US"/>
      </w:rPr>
    </w:pPr>
    <w:r>
      <w:rPr>
        <w:lang w:val="en-US"/>
      </w:rPr>
      <w:t>Description</w:t>
    </w:r>
  </w:p>
  <w:p w14:paraId="2FC0A030" w14:textId="77777777" w:rsidR="00FA3026" w:rsidRDefault="00FA3026"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0BCE1ACC" w14:textId="77777777" w:rsidR="00FA3026" w:rsidRPr="00F8103C" w:rsidRDefault="00FA3026"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7CE6B0EA" w14:textId="77777777" w:rsidR="00FA3026" w:rsidRDefault="00FA3026">
    <w:pPr>
      <w:pStyle w:val="Heading3"/>
      <w:rPr>
        <w:lang w:val="en-US"/>
      </w:rPr>
    </w:pPr>
    <w:r>
      <w:rPr>
        <w:lang w:val="en-US"/>
      </w:rPr>
      <w:t>Wiring,</w:t>
    </w:r>
    <w:r>
      <w:rPr>
        <w:rFonts w:eastAsia="Arial" w:cs="Arial"/>
        <w:lang w:val="en-US"/>
      </w:rPr>
      <w:t xml:space="preserve"> </w:t>
    </w:r>
    <w:r>
      <w:rPr>
        <w:lang w:val="en-US"/>
      </w:rPr>
      <w:t>cables,</w:t>
    </w:r>
  </w:p>
  <w:p w14:paraId="391DF2AD" w14:textId="77777777" w:rsidR="00FA3026" w:rsidRPr="005B29DF" w:rsidRDefault="00FA3026" w:rsidP="005B29DF">
    <w:pPr>
      <w:pStyle w:val="Caption"/>
      <w:rPr>
        <w:lang w:val="en-US"/>
      </w:rPr>
    </w:pPr>
    <w:r w:rsidRPr="00F8103C">
      <w:rPr>
        <w:noProof/>
        <w:color w:val="000000" w:themeColor="text1"/>
        <w:lang w:val="en-US" w:eastAsia="en-US"/>
      </w:rPr>
      <w:drawing>
        <wp:inline distT="0" distB="0" distL="0" distR="0" wp14:anchorId="3B6949DC" wp14:editId="0CC3B392">
          <wp:extent cx="6126480" cy="5012055"/>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5012055"/>
                  </a:xfrm>
                  <a:prstGeom prst="rect">
                    <a:avLst/>
                  </a:prstGeom>
                </pic:spPr>
              </pic:pic>
            </a:graphicData>
          </a:graphic>
        </wp:inline>
      </w:drawing>
    </w:r>
    <w:r>
      <w:t xml:space="preserve">Figure </w:t>
    </w:r>
    <w:r>
      <w:rPr>
        <w:noProof/>
      </w:rPr>
      <w:t>66</w:t>
    </w:r>
    <w:r>
      <w:t>. GLVS Wiring and BMS circuit</w:t>
    </w:r>
  </w:p>
  <w:p w14:paraId="4CF39F74" w14:textId="77777777" w:rsidR="00FA3026" w:rsidRDefault="00FA3026">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3938FF5B" w14:textId="77777777" w:rsidR="00FA3026" w:rsidRDefault="00FA3026" w:rsidP="005B29DF">
    <w:pPr>
      <w:keepNext/>
    </w:pPr>
    <w:r>
      <w:rPr>
        <w:noProof/>
        <w:color w:val="000000" w:themeColor="text1"/>
        <w:lang w:val="en-US" w:eastAsia="en-US"/>
      </w:rPr>
      <w:drawing>
        <wp:inline distT="0" distB="0" distL="0" distR="0" wp14:anchorId="50CBF5D1" wp14:editId="3BA232D6">
          <wp:extent cx="4023360" cy="3185160"/>
          <wp:effectExtent l="0" t="0" r="0" b="0"/>
          <wp:docPr id="227" name="Picture 227" descr="C:\Users\Joseph\AppData\Local\Microsoft\Windows\INetCache\Content.Word\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eph\AppData\Local\Microsoft\Windows\INetCache\Content.Word\29.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23360" cy="3185160"/>
                  </a:xfrm>
                  <a:prstGeom prst="rect">
                    <a:avLst/>
                  </a:prstGeom>
                  <a:noFill/>
                  <a:ln>
                    <a:noFill/>
                  </a:ln>
                </pic:spPr>
              </pic:pic>
            </a:graphicData>
          </a:graphic>
        </wp:inline>
      </w:drawing>
    </w:r>
  </w:p>
  <w:p w14:paraId="5AA91435" w14:textId="77777777" w:rsidR="00FA3026" w:rsidRDefault="00FA3026" w:rsidP="005B29DF">
    <w:pPr>
      <w:pStyle w:val="Caption"/>
      <w:rPr>
        <w:lang w:val="en-US"/>
      </w:rPr>
    </w:pPr>
    <w:r>
      <w:t xml:space="preserve">Figure </w:t>
    </w:r>
    <w:r>
      <w:rPr>
        <w:noProof/>
      </w:rPr>
      <w:t>67</w:t>
    </w:r>
    <w:r>
      <w:t>. GLVS battery pack location in car</w:t>
    </w:r>
  </w:p>
  <w:p w14:paraId="23792067" w14:textId="77777777" w:rsidR="00FA3026" w:rsidRDefault="00FA3026">
    <w:pPr>
      <w:rPr>
        <w:lang w:val="en-US"/>
      </w:rPr>
    </w:pPr>
  </w:p>
  <w:p w14:paraId="78DCDF83" w14:textId="77777777" w:rsidR="00FA3026" w:rsidRDefault="00FA3026">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4C77AB76" w14:textId="77777777" w:rsidR="00FA3026" w:rsidRDefault="00FA3026">
    <w:pPr>
      <w:rPr>
        <w:rFonts w:eastAsia="Arial"/>
        <w:lang w:val="en-US"/>
      </w:rPr>
    </w:pPr>
    <w:r>
      <w:rPr>
        <w:rFonts w:eastAsia="Arial"/>
        <w:lang w:val="en-US"/>
      </w:rPr>
      <w:t>…</w:t>
    </w:r>
  </w:p>
  <w:p w14:paraId="25F9A5E9" w14:textId="77777777" w:rsidR="00FA3026" w:rsidRDefault="00FA3026">
    <w:pPr>
      <w:rPr>
        <w:lang w:val="en-US"/>
      </w:rPr>
    </w:pPr>
  </w:p>
  <w:p w14:paraId="755E9F87" w14:textId="77777777" w:rsidR="00FA3026" w:rsidRDefault="00FA3026">
    <w:pPr>
      <w:rPr>
        <w:lang w:val="en-US"/>
      </w:rPr>
    </w:pPr>
    <w:r>
      <w:br w:type="page"/>
    </w:r>
  </w:p>
  <w:p w14:paraId="061A6559" w14:textId="77777777" w:rsidR="00FA3026" w:rsidRDefault="00FA3026" w:rsidP="0016628B">
    <w:pPr>
      <w:pStyle w:val="Heading1"/>
      <w:rPr>
        <w:lang w:val="en-US"/>
      </w:rPr>
    </w:pPr>
    <w:r>
      <w:rPr>
        <w:lang w:val="en-US"/>
      </w:rPr>
      <w:br w:type="page"/>
      <w:t>Overall Grounding Concept</w:t>
    </w:r>
  </w:p>
  <w:p w14:paraId="3DAEBB7C" w14:textId="77777777" w:rsidR="00FA3026" w:rsidRDefault="00FA3026" w:rsidP="0016628B">
    <w:pPr>
      <w:pStyle w:val="Heading2"/>
      <w:rPr>
        <w:lang w:val="en-US"/>
      </w:rPr>
    </w:pPr>
    <w:r>
      <w:rPr>
        <w:lang w:val="en-US"/>
      </w:rPr>
      <w:t>Description of the Grounding Concept</w:t>
    </w:r>
  </w:p>
  <w:p w14:paraId="735B47B4" w14:textId="77777777" w:rsidR="00FA3026" w:rsidRPr="00F8103C" w:rsidRDefault="00FA3026"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0FDAC56C" w14:textId="77777777" w:rsidR="00FA3026" w:rsidRPr="005B29DF" w:rsidRDefault="00FA3026" w:rsidP="005B29DF">
    <w:pPr>
      <w:rPr>
        <w:lang w:val="en-US"/>
      </w:rPr>
    </w:pPr>
  </w:p>
  <w:p w14:paraId="56D46B9E" w14:textId="77777777" w:rsidR="00FA3026" w:rsidRDefault="00FA3026" w:rsidP="0016628B">
    <w:pPr>
      <w:pStyle w:val="Heading2"/>
      <w:rPr>
        <w:lang w:val="en-US"/>
      </w:rPr>
    </w:pPr>
    <w:r>
      <w:rPr>
        <w:lang w:val="en-US"/>
      </w:rPr>
      <w:t>Grounding Measurements</w:t>
    </w:r>
  </w:p>
  <w:p w14:paraId="2E316CC2" w14:textId="77777777" w:rsidR="00FA3026" w:rsidRPr="00E46275" w:rsidRDefault="00FA3026"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39261895" w14:textId="77777777" w:rsidR="00FA3026" w:rsidRDefault="00FA3026"/>
  <w:p w14:paraId="0589D843" w14:textId="77777777" w:rsidR="00FA3026" w:rsidRDefault="00FA3026">
    <w:r>
      <w:br w:type="page"/>
    </w:r>
    <w:r>
      <w:rPr>
        <w:lang w:val="en-US"/>
      </w:rPr>
      <w:br w:type="page"/>
      <w:t>Firewall(s)</w:t>
    </w:r>
  </w:p>
  <w:p w14:paraId="1594829B" w14:textId="77777777" w:rsidR="00FA3026" w:rsidRDefault="00FA3026">
    <w:pPr>
      <w:pStyle w:val="Heading2"/>
      <w:rPr>
        <w:lang w:val="en-US"/>
      </w:rPr>
    </w:pPr>
    <w:r>
      <w:rPr>
        <w:lang w:val="en-US"/>
      </w:rPr>
      <w:t>Firewall</w:t>
    </w:r>
    <w:r>
      <w:rPr>
        <w:rFonts w:eastAsia="Arial" w:cs="Arial"/>
        <w:lang w:val="en-US"/>
      </w:rPr>
      <w:t xml:space="preserve"> </w:t>
    </w:r>
    <w:r>
      <w:rPr>
        <w:lang w:val="en-US"/>
      </w:rPr>
      <w:t>1</w:t>
    </w:r>
  </w:p>
  <w:p w14:paraId="7D632456" w14:textId="77777777" w:rsidR="00FA3026" w:rsidRDefault="00FA3026">
    <w:pPr>
      <w:pStyle w:val="Heading3"/>
      <w:rPr>
        <w:lang w:val="en-US"/>
      </w:rPr>
    </w:pPr>
    <w:r>
      <w:rPr>
        <w:lang w:val="en-US"/>
      </w:rPr>
      <w:t>Description/materials</w:t>
    </w:r>
  </w:p>
  <w:p w14:paraId="5F75E1A4" w14:textId="77777777" w:rsidR="00FA3026" w:rsidRPr="00F8103C" w:rsidRDefault="00FA3026"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485E27B8" w14:textId="77777777" w:rsidR="00FA3026" w:rsidRPr="00F8103C" w:rsidRDefault="00FA3026"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228" name="Picture 228"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5F26A132" w14:textId="77777777" w:rsidR="00FA3026" w:rsidRPr="007F3FDE" w:rsidRDefault="00FA3026" w:rsidP="007F3FDE">
    <w:pPr>
      <w:rPr>
        <w:lang w:val="en-US"/>
      </w:rPr>
    </w:pPr>
  </w:p>
  <w:p w14:paraId="6802F5D2" w14:textId="77777777" w:rsidR="00FA3026" w:rsidRDefault="00FA3026">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549D6064" w14:textId="77777777" w:rsidR="00FA3026" w:rsidRDefault="00FA3026"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6">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3487B3C5" w14:textId="77777777" w:rsidR="00FA3026" w:rsidRPr="007F3FDE" w:rsidRDefault="00FA3026" w:rsidP="00304928">
    <w:pPr>
      <w:rPr>
        <w:lang w:val="en-US"/>
      </w:rPr>
    </w:pPr>
  </w:p>
  <w:p w14:paraId="5508656E" w14:textId="77777777" w:rsidR="00FA3026" w:rsidRDefault="00FA3026" w:rsidP="003A5679">
    <w:pPr>
      <w:pStyle w:val="Heading2"/>
      <w:rPr>
        <w:lang w:val="en-US"/>
      </w:rPr>
    </w:pPr>
    <w:r>
      <w:rPr>
        <w:lang w:val="en-US"/>
      </w:rPr>
      <w:t>Firewall</w:t>
    </w:r>
    <w:r>
      <w:rPr>
        <w:rFonts w:eastAsia="Arial" w:cs="Arial"/>
        <w:lang w:val="en-US"/>
      </w:rPr>
      <w:t xml:space="preserve"> </w:t>
    </w:r>
    <w:r>
      <w:rPr>
        <w:lang w:val="en-US"/>
      </w:rPr>
      <w:t>2</w:t>
    </w:r>
  </w:p>
  <w:p w14:paraId="3E281722" w14:textId="77777777" w:rsidR="00FA3026" w:rsidRDefault="00FA3026" w:rsidP="008613D1">
    <w:pPr>
      <w:rPr>
        <w:lang w:val="en-US"/>
      </w:rPr>
    </w:pPr>
    <w:r>
      <w:rPr>
        <w:lang w:val="en-US"/>
      </w:rPr>
      <w:t>This car only has 1 firewall.</w:t>
    </w:r>
  </w:p>
  <w:p w14:paraId="230C5BF4" w14:textId="77777777" w:rsidR="00FA3026" w:rsidRPr="008613D1" w:rsidRDefault="00FA3026" w:rsidP="008613D1">
    <w:pPr>
      <w:rPr>
        <w:lang w:val="en-US"/>
      </w:rPr>
    </w:pPr>
    <w:r w:rsidRPr="008613D1">
      <w:br w:type="page"/>
    </w:r>
    <w:r>
      <w:rPr>
        <w:lang w:val="en-US"/>
      </w:rPr>
      <w:br w:type="page"/>
      <w:t>Appendix</w:t>
    </w:r>
  </w:p>
  <w:p w14:paraId="5838D1CE" w14:textId="77777777" w:rsidR="00FA3026" w:rsidRDefault="00FA3026" w:rsidP="00B578E1">
    <w:pPr>
      <w:pStyle w:val="Heading2"/>
      <w:rPr>
        <w:lang w:val="en-US"/>
      </w:rPr>
    </w:pPr>
    <w:r>
      <w:rPr>
        <w:lang w:val="en-US"/>
      </w:rPr>
      <w:t>System Overview</w:t>
    </w:r>
  </w:p>
  <w:p w14:paraId="16D5BD81" w14:textId="77777777" w:rsidR="00FA3026" w:rsidRDefault="00FA3026" w:rsidP="00BA0C7E">
    <w:pPr>
      <w:pStyle w:val="Heading3"/>
      <w:rPr>
        <w:lang w:val="en-US"/>
      </w:rPr>
    </w:pPr>
    <w:r>
      <w:rPr>
        <w:lang w:val="en-US"/>
      </w:rPr>
      <w:t>18 AWG PVC Insulated Hookup Wire</w:t>
    </w:r>
  </w:p>
  <w:p w14:paraId="20D3C665" w14:textId="77777777" w:rsidR="00FA3026" w:rsidRPr="000E0D23" w:rsidRDefault="00FA3026" w:rsidP="000E0D23">
    <w:pPr>
      <w:rPr>
        <w:lang w:val="en-US"/>
      </w:rPr>
    </w:pPr>
    <w:r>
      <w:rPr>
        <w:lang w:val="en-US"/>
      </w:rPr>
      <w:t>Referred to</w:t>
    </w:r>
  </w:p>
  <w:p w14:paraId="776EE3EF" w14:textId="77777777" w:rsidR="00FA3026" w:rsidRDefault="00FA3026" w:rsidP="00286F3D">
    <w:pPr>
      <w:jc w:val="center"/>
      <w:rPr>
        <w:lang w:val="en-US"/>
      </w:rPr>
    </w:pPr>
    <w:r>
      <w:rPr>
        <w:noProof/>
        <w:lang w:val="en-US" w:eastAsia="en-US"/>
      </w:rPr>
      <w:drawing>
        <wp:inline distT="0" distB="0" distL="0" distR="0" wp14:anchorId="113328DB" wp14:editId="74C455C8">
          <wp:extent cx="4800600" cy="337828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7">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742B4075" w14:textId="77777777" w:rsidR="00FA3026" w:rsidRDefault="00FA3026" w:rsidP="00BA0C7E">
    <w:pPr>
      <w:rPr>
        <w:lang w:val="en-US"/>
      </w:rPr>
    </w:pPr>
    <w:r>
      <w:rPr>
        <w:lang w:val="en-US"/>
      </w:rPr>
      <w:t xml:space="preserve">Full datasheet can be found </w:t>
    </w:r>
    <w:r w:rsidRPr="004B48BE">
      <w:rPr>
        <w:lang w:val="en-US"/>
      </w:rPr>
      <w:t>here</w:t>
    </w:r>
  </w:p>
  <w:p w14:paraId="3A54B36D" w14:textId="77777777" w:rsidR="00FA3026" w:rsidRDefault="00FA3026">
    <w:pPr>
      <w:suppressAutoHyphens w:val="0"/>
      <w:spacing w:after="0" w:line="240" w:lineRule="auto"/>
      <w:rPr>
        <w:lang w:val="en-US"/>
      </w:rPr>
    </w:pPr>
    <w:r>
      <w:rPr>
        <w:lang w:val="en-US"/>
      </w:rPr>
      <w:br w:type="page"/>
    </w:r>
  </w:p>
  <w:p w14:paraId="5E743E3A" w14:textId="77777777" w:rsidR="00FA3026" w:rsidRDefault="00FA3026" w:rsidP="00BA0C7E">
    <w:pPr>
      <w:pStyle w:val="Heading3"/>
      <w:rPr>
        <w:lang w:val="en-US"/>
      </w:rPr>
    </w:pPr>
    <w:r>
      <w:rPr>
        <w:lang w:val="en-US"/>
      </w:rPr>
      <w:t>24 AWG PVC Insulated Hookup Wire</w:t>
    </w:r>
  </w:p>
  <w:p w14:paraId="2C842AE9" w14:textId="77777777" w:rsidR="00FA3026" w:rsidRPr="00BA0C7E" w:rsidRDefault="00FA3026" w:rsidP="00BA0C7E">
    <w:pPr>
      <w:rPr>
        <w:lang w:val="en-US"/>
      </w:rPr>
    </w:pPr>
    <w:r>
      <w:rPr>
        <w:lang w:val="en-US"/>
      </w:rPr>
      <w:t>Referred to :2.2.2, 2.3.3</w:t>
    </w:r>
  </w:p>
  <w:p w14:paraId="656EFF70" w14:textId="77777777" w:rsidR="00FA3026" w:rsidRPr="00F8103C" w:rsidRDefault="00FA3026"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8">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6E4A60DF" w14:textId="77777777" w:rsidR="00FA3026" w:rsidRDefault="00FA3026" w:rsidP="00BA0C7E">
    <w:r>
      <w:rPr>
        <w:color w:val="000000" w:themeColor="text1"/>
        <w:lang w:val="en-US"/>
      </w:rPr>
      <w:t xml:space="preserve">Full Datasheet can be found </w:t>
    </w:r>
    <w:r w:rsidRPr="004B48BE">
      <w:rPr>
        <w:lang w:val="en-US"/>
      </w:rPr>
      <w:t>here</w:t>
    </w:r>
  </w:p>
  <w:p w14:paraId="36734E83" w14:textId="77777777" w:rsidR="00FA3026" w:rsidRDefault="00FA3026" w:rsidP="0040127E">
    <w:pPr>
      <w:pStyle w:val="Heading3"/>
      <w:rPr>
        <w:lang w:val="en-US"/>
      </w:rPr>
    </w:pPr>
    <w:r>
      <w:rPr>
        <w:lang w:val="en-US"/>
      </w:rPr>
      <w:t>TSMS/HV Sense Wire</w:t>
    </w:r>
  </w:p>
  <w:p w14:paraId="0097C90B" w14:textId="77777777" w:rsidR="00FA3026" w:rsidRPr="00F8103C" w:rsidRDefault="00FA3026"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9">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5A08491E" w14:textId="77777777" w:rsidR="00FA3026" w:rsidRDefault="00FA3026" w:rsidP="0040127E">
    <w:r w:rsidRPr="00F8103C">
      <w:rPr>
        <w:color w:val="000000" w:themeColor="text1"/>
        <w:lang w:val="en-US"/>
      </w:rPr>
      <w:t xml:space="preserve">Full datasheet: </w:t>
    </w:r>
    <w:r w:rsidRPr="004B48BE">
      <w:rPr>
        <w:lang w:val="en-US"/>
      </w:rPr>
      <w:t>here</w:t>
    </w:r>
  </w:p>
  <w:p w14:paraId="0AE9DE7E" w14:textId="77777777" w:rsidR="00FA3026" w:rsidRDefault="00FA3026">
    <w:pPr>
      <w:suppressAutoHyphens w:val="0"/>
      <w:spacing w:after="0" w:line="240" w:lineRule="auto"/>
      <w:rPr>
        <w:lang w:val="en-US"/>
      </w:rPr>
    </w:pPr>
    <w:r>
      <w:rPr>
        <w:lang w:val="en-US"/>
      </w:rPr>
      <w:br w:type="page"/>
    </w:r>
  </w:p>
  <w:p w14:paraId="49093781" w14:textId="77777777" w:rsidR="00FA3026" w:rsidRDefault="00FA3026" w:rsidP="00B578E1">
    <w:pPr>
      <w:pStyle w:val="Heading2"/>
      <w:rPr>
        <w:lang w:val="en-US"/>
      </w:rPr>
    </w:pPr>
    <w:r>
      <w:rPr>
        <w:lang w:val="en-US"/>
      </w:rPr>
      <w:t xml:space="preserve"> Electrical System Datasheets</w:t>
    </w:r>
  </w:p>
  <w:p w14:paraId="01A31E64" w14:textId="77777777" w:rsidR="00FA3026" w:rsidRDefault="00FA3026" w:rsidP="00B578E1">
    <w:pPr>
      <w:pStyle w:val="Heading3"/>
      <w:rPr>
        <w:lang w:val="en-US"/>
      </w:rPr>
    </w:pPr>
    <w:r>
      <w:rPr>
        <w:lang w:val="en-US"/>
      </w:rPr>
      <w:t>Shutdown Circuit</w:t>
    </w:r>
  </w:p>
  <w:p w14:paraId="69D1A397" w14:textId="77777777" w:rsidR="00FA3026" w:rsidRDefault="00FA3026" w:rsidP="00570049">
    <w:pPr>
      <w:pStyle w:val="Heading4"/>
      <w:rPr>
        <w:lang w:val="en-US"/>
      </w:rPr>
    </w:pPr>
    <w:r>
      <w:rPr>
        <w:lang w:val="en-US"/>
      </w:rPr>
      <w:t>E-Stop Switches</w:t>
    </w:r>
  </w:p>
  <w:p w14:paraId="2A7DB9B7" w14:textId="77777777" w:rsidR="00FA3026" w:rsidRPr="00570049" w:rsidRDefault="00FA3026" w:rsidP="00570049">
    <w:pPr>
      <w:rPr>
        <w:lang w:val="en-US"/>
      </w:rPr>
    </w:pPr>
    <w:r>
      <w:rPr>
        <w:lang w:val="en-US"/>
      </w:rPr>
      <w:t>Referred to: 2.1.1</w:t>
    </w:r>
  </w:p>
  <w:p w14:paraId="344A68F7" w14:textId="77777777" w:rsidR="00FA3026" w:rsidRDefault="00FA3026"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233" name="Canvas 2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23" name="Picture 23" descr="C:\Users\Joseph\AppData\Local\Microsoft\Windows\INetCache\Content.Word\30.jpg"/>
                        <pic:cNvPicPr/>
                      </pic:nvPicPr>
                      <pic:blipFill>
                        <a:blip r:embed="rId11">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70B68A5E" id="Canvas 233"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Kb3NlcGggRHJvY2t0b24AAAWQAwAC&#10;AAAAFAAAEKiQBAACAAAAFAAAELySkQACAAAAAzAzAACSkgACAAAAAzAzAADqHAAHAAAIDAAACJwA&#10;AAAAHOoAAAA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MDE1OjA2OjE3IDEyOjIyOjE3ADIwMTU6MDY6MTcgMTI6MjI6MTcAAABKAG8A&#10;cwBlAHAAaAAgAEQAcgBvAGMAawB0AG8AbgAAAP/hCyJ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1LTA2LTE3VDEyOjIyOjE3LjAyNz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Kb3NlcGggRHJvY2t0b248L3JkZjps&#10;aT48L3JkZjpTZXE+DQoJCQk8L2RjOmNyZWF0b3I+PC9yZGY6RGVzY3JpcHRpb24+PC9yZGY6UkRG&#10;PjwveDp4bXBtZXRhPg0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8P3hwYWNrZXQgZW5kPSd3Jz8+/9sAQwAHBQUGBQQHBgUGCAcHCAoRCwoJCQoV&#10;DxAMERgVGhkYFRgXGx4nIRsdJR0XGCIuIiUoKSssKxogLzMvKjInKisq/9sAQwEHCAgKCQoUCwsU&#10;KhwYHCoqKioqKioqKioqKioqKioqKioqKioqKioqKioqKioqKioqKioqKioqKioqKioqKioq/8AA&#10;EQgBagJ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17"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LE6vCAAAA2wAAAA8AAABkcnMvZG93bnJldi54bWxET8lqwzAQvRfyD2ICudVyGprFjRJCIOBb&#10;yYp7G6ypbWqNXEu13b+PAoXe5vHWWW8HU4uOWldZVjCNYhDEudUVFwou58PzEoTzyBpry6Tglxxs&#10;N6OnNSba9nyk7uQLEULYJaig9L5JpHR5SQZdZBviwH3a1qAPsC2kbrEP4aaWL3E8lwYrDg0lNrQv&#10;Kf86/RgF+4/Xqr/M6Pt6yFbH93m+Sm+ZVmoyHnZvIDwN/l/85051mL+Axy/hALm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SxOrwgAAANsAAAAPAAAAAAAAAAAAAAAAAJ8C&#10;AABkcnMvZG93bnJldi54bWxQSwUGAAAAAAQABAD3AAAAjgMAAAAA&#10;">
                <v:imagedata r:id="rId12" o:title=""/>
              </v:shape>
              <v:shape id="Picture 23"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salLCAAAA2wAAAA8AAABkcnMvZG93bnJldi54bWxEj9GKwjAURN8X/IdwBd+2qQqyVGMpiui+&#10;ueoHXJprW21uahPb+vcbYWEfh5k5w6zSwdSio9ZVlhVMoxgEcW51xYWCy3n3+QXCeWSNtWVS8CIH&#10;6Xr0scJE255/qDv5QgQIuwQVlN43iZQuL8mgi2xDHLyrbQ36INtC6hb7ADe1nMXxQhqsOCyU2NCm&#10;pPx+ehoFj/5Z779p3hwXm643sb3tDtlWqcl4yJYgPA3+P/zXPmgFszm8v4Qf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rGpSwgAAANsAAAAPAAAAAAAAAAAAAAAAAJ8C&#10;AABkcnMvZG93bnJldi54bWxQSwUGAAAAAAQABAD3AAAAjgMAAAAA&#10;">
                <v:imagedata r:id="rId13" o:title="30"/>
              </v:shape>
              <w10:anchorlock/>
            </v:group>
          </w:pict>
        </mc:Fallback>
      </mc:AlternateContent>
    </w:r>
  </w:p>
  <w:p w14:paraId="25A98A26" w14:textId="77777777" w:rsidR="00FA3026" w:rsidRPr="00F8103C" w:rsidRDefault="00FA3026" w:rsidP="00570049">
    <w:pPr>
      <w:rPr>
        <w:rStyle w:val="Hyperlink"/>
        <w:color w:val="000000" w:themeColor="text1"/>
        <w:lang w:val="en-US"/>
      </w:rPr>
    </w:pPr>
    <w:r w:rsidRPr="00F8103C">
      <w:rPr>
        <w:color w:val="000000" w:themeColor="text1"/>
        <w:lang w:val="en-US"/>
      </w:rPr>
      <w:t xml:space="preserve">Full Datasheet: </w:t>
    </w:r>
    <w:r w:rsidRPr="004B48BE">
      <w:rPr>
        <w:lang w:val="en-US"/>
      </w:rPr>
      <w:t>here</w:t>
    </w:r>
  </w:p>
  <w:p w14:paraId="7425930B" w14:textId="77777777" w:rsidR="00FA3026" w:rsidRDefault="00FA3026" w:rsidP="0025177E">
    <w:pPr>
      <w:pStyle w:val="Heading4"/>
      <w:rPr>
        <w:lang w:val="en-US"/>
      </w:rPr>
    </w:pPr>
    <w:r>
      <w:rPr>
        <w:lang w:val="en-US"/>
      </w:rPr>
      <w:t>Tractive System Master Switch</w:t>
    </w:r>
  </w:p>
  <w:p w14:paraId="6086F286" w14:textId="77777777" w:rsidR="00FA3026" w:rsidRDefault="00FA3026" w:rsidP="0025177E">
    <w:pPr>
      <w:rPr>
        <w:lang w:val="en-US"/>
      </w:rPr>
    </w:pPr>
    <w:r>
      <w:rPr>
        <w:lang w:val="en-US"/>
      </w:rPr>
      <w:t>Referred to: 2.1.1</w:t>
    </w:r>
  </w:p>
  <w:p w14:paraId="3412DD51" w14:textId="77777777" w:rsidR="00FA3026" w:rsidRDefault="00FA3026">
    <w:pPr>
      <w:suppressAutoHyphens w:val="0"/>
      <w:spacing w:after="0" w:line="240" w:lineRule="auto"/>
      <w:rPr>
        <w:lang w:val="en-US"/>
      </w:rPr>
    </w:pPr>
    <w:r>
      <w:rPr>
        <w:lang w:val="en-US"/>
      </w:rPr>
      <w:br w:type="page"/>
    </w:r>
  </w:p>
  <w:p w14:paraId="52C12FB6" w14:textId="77777777" w:rsidR="00FA3026" w:rsidRDefault="00FA3026" w:rsidP="00B578E1">
    <w:pPr>
      <w:pStyle w:val="Heading3"/>
      <w:rPr>
        <w:lang w:val="en-US"/>
      </w:rPr>
    </w:pPr>
    <w:r>
      <w:rPr>
        <w:lang w:val="en-US"/>
      </w:rPr>
      <w:t>Bender IR155-3203 IMD</w:t>
    </w:r>
  </w:p>
  <w:p w14:paraId="5850374D" w14:textId="77777777" w:rsidR="00FA3026" w:rsidRDefault="00FA3026" w:rsidP="00B578E1">
    <w:pPr>
      <w:rPr>
        <w:lang w:val="en-US"/>
      </w:rPr>
    </w:pPr>
    <w:r>
      <w:rPr>
        <w:lang w:val="en-US"/>
      </w:rPr>
      <w:t>Referred from 2.1.1., 2.2</w:t>
    </w:r>
  </w:p>
  <w:p w14:paraId="18666B2D" w14:textId="77777777" w:rsidR="00FA3026" w:rsidRDefault="00FA3026"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2C2A6DE6" w14:textId="77777777" w:rsidR="00FA3026" w:rsidRPr="002F736A" w:rsidRDefault="00FA3026" w:rsidP="00B578E1">
    <w:pPr>
      <w:rPr>
        <w:lang w:val="en-US"/>
      </w:rPr>
    </w:pPr>
    <w:r>
      <w:rPr>
        <w:noProof/>
        <w:lang w:val="en-US" w:eastAsia="en-US"/>
      </w:rPr>
      <w:t xml:space="preserve">Complete data sheet located </w:t>
    </w:r>
    <w:r w:rsidRPr="004B48BE">
      <w:rPr>
        <w:noProof/>
        <w:lang w:val="en-US" w:eastAsia="en-US"/>
      </w:rPr>
      <w:t>here</w:t>
    </w:r>
  </w:p>
  <w:p w14:paraId="72C6CE25" w14:textId="77777777" w:rsidR="00FA3026" w:rsidRDefault="00FA3026">
    <w:pPr>
      <w:suppressAutoHyphens w:val="0"/>
      <w:spacing w:after="0" w:line="240" w:lineRule="auto"/>
      <w:rPr>
        <w:rFonts w:eastAsia="Times New Roman" w:cs="Times New Roman"/>
        <w:b/>
        <w:bCs/>
        <w:lang w:val="en-US"/>
      </w:rPr>
    </w:pPr>
    <w:r>
      <w:rPr>
        <w:lang w:val="en-US"/>
      </w:rPr>
      <w:br w:type="page"/>
    </w:r>
  </w:p>
  <w:p w14:paraId="4FDF471E" w14:textId="77777777" w:rsidR="00FA3026" w:rsidRDefault="00FA3026" w:rsidP="00B578E1">
    <w:pPr>
      <w:pStyle w:val="Heading3"/>
      <w:rPr>
        <w:lang w:val="en-US"/>
      </w:rPr>
    </w:pPr>
    <w:r>
      <w:rPr>
        <w:lang w:val="en-US"/>
      </w:rPr>
      <w:t>Crash Sensor</w:t>
    </w:r>
  </w:p>
  <w:p w14:paraId="43B83678" w14:textId="77777777" w:rsidR="00FA3026" w:rsidRDefault="00FA3026" w:rsidP="00E16DB9">
    <w:pPr>
      <w:pStyle w:val="Heading4"/>
      <w:rPr>
        <w:lang w:val="en-US"/>
      </w:rPr>
    </w:pPr>
    <w:r>
      <w:rPr>
        <w:lang w:val="en-US"/>
      </w:rPr>
      <w:t>Sensata resettable inertial switch</w:t>
    </w:r>
  </w:p>
  <w:p w14:paraId="0D0E7B01" w14:textId="77777777" w:rsidR="00FA3026" w:rsidRPr="009A0C46" w:rsidRDefault="00FA3026" w:rsidP="009A0C46">
    <w:pPr>
      <w:rPr>
        <w:lang w:val="en-US"/>
      </w:rPr>
    </w:pPr>
    <w:r>
      <w:rPr>
        <w:lang w:val="en-US"/>
      </w:rPr>
      <w:t>Referred from 2.3</w:t>
    </w:r>
  </w:p>
  <w:p w14:paraId="7F918DEE" w14:textId="77777777" w:rsidR="00FA3026" w:rsidRPr="00F8103C" w:rsidRDefault="00FA302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5">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0DFEE8FD" w14:textId="77777777" w:rsidR="00FA3026" w:rsidRPr="00F8103C" w:rsidRDefault="00FA3026" w:rsidP="009A0C46">
    <w:pPr>
      <w:rPr>
        <w:color w:val="000000" w:themeColor="text1"/>
        <w:lang w:val="en-US"/>
      </w:rPr>
    </w:pPr>
    <w:r>
      <w:rPr>
        <w:noProof/>
        <w:lang w:val="en-US" w:eastAsia="en-US"/>
      </w:rPr>
      <w:t xml:space="preserve">Datesheet </w:t>
    </w:r>
    <w:r w:rsidRPr="004B48BE">
      <w:rPr>
        <w:noProof/>
        <w:lang w:val="en-US" w:eastAsia="en-US"/>
      </w:rPr>
      <w:t>here</w:t>
    </w:r>
  </w:p>
  <w:p w14:paraId="073CD967" w14:textId="77777777" w:rsidR="00FA3026" w:rsidRDefault="00FA3026">
    <w:pPr>
      <w:suppressAutoHyphens w:val="0"/>
      <w:spacing w:after="0" w:line="240" w:lineRule="auto"/>
      <w:rPr>
        <w:lang w:val="en-US"/>
      </w:rPr>
    </w:pPr>
    <w:r>
      <w:rPr>
        <w:lang w:val="en-US"/>
      </w:rPr>
      <w:br w:type="page"/>
    </w:r>
  </w:p>
  <w:p w14:paraId="446CED54" w14:textId="77777777" w:rsidR="00FA3026" w:rsidRDefault="00FA3026" w:rsidP="00B578E1">
    <w:pPr>
      <w:pStyle w:val="Heading3"/>
      <w:rPr>
        <w:lang w:val="en-US"/>
      </w:rPr>
    </w:pPr>
    <w:r>
      <w:rPr>
        <w:lang w:val="en-US"/>
      </w:rPr>
      <w:t>Brake Plausibility</w:t>
    </w:r>
  </w:p>
  <w:p w14:paraId="21D9901A" w14:textId="77777777" w:rsidR="00FA3026" w:rsidRDefault="00FA3026" w:rsidP="00E16DB9">
    <w:pPr>
      <w:pStyle w:val="Heading4"/>
      <w:rPr>
        <w:lang w:val="en-US"/>
      </w:rPr>
    </w:pPr>
    <w:r>
      <w:rPr>
        <w:lang w:val="en-US"/>
      </w:rPr>
      <w:t>Honeywell Brake Pressure Sensor</w:t>
    </w:r>
  </w:p>
  <w:p w14:paraId="3279EE18" w14:textId="77777777" w:rsidR="00FA3026" w:rsidRPr="00E16DB9" w:rsidRDefault="00FA3026" w:rsidP="00E16DB9">
    <w:pPr>
      <w:rPr>
        <w:lang w:val="en-US"/>
      </w:rPr>
    </w:pPr>
    <w:r>
      <w:rPr>
        <w:lang w:val="en-US"/>
      </w:rPr>
      <w:t>Referred to 2.3.1</w:t>
    </w:r>
  </w:p>
  <w:p w14:paraId="0AAFCE7C" w14:textId="77777777" w:rsidR="00FA3026" w:rsidRDefault="00FA3026"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6">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159134A1" w14:textId="77777777" w:rsidR="00FA3026" w:rsidRDefault="00FA3026" w:rsidP="00E16DB9">
    <w:pPr>
      <w:rPr>
        <w:lang w:val="en-US"/>
      </w:rPr>
    </w:pPr>
    <w:r>
      <w:rPr>
        <w:lang w:val="en-US"/>
      </w:rPr>
      <w:t xml:space="preserve">Full datasheet can be found </w:t>
    </w:r>
    <w:r w:rsidRPr="004B48BE">
      <w:rPr>
        <w:lang w:val="en-US"/>
      </w:rPr>
      <w:t>here</w:t>
    </w:r>
  </w:p>
  <w:p w14:paraId="7E9CC632" w14:textId="77777777" w:rsidR="00FA3026" w:rsidRDefault="00FA3026">
    <w:pPr>
      <w:suppressAutoHyphens w:val="0"/>
      <w:spacing w:after="0" w:line="240" w:lineRule="auto"/>
      <w:rPr>
        <w:lang w:val="en-US"/>
      </w:rPr>
    </w:pPr>
    <w:r>
      <w:rPr>
        <w:lang w:val="en-US"/>
      </w:rPr>
      <w:br w:type="page"/>
    </w:r>
  </w:p>
  <w:p w14:paraId="5F6C77D4" w14:textId="77777777" w:rsidR="00FA3026" w:rsidRDefault="00FA3026" w:rsidP="00B578E1">
    <w:pPr>
      <w:pStyle w:val="Heading3"/>
      <w:rPr>
        <w:lang w:val="en-US"/>
      </w:rPr>
    </w:pPr>
    <w:r>
      <w:rPr>
        <w:lang w:val="en-US"/>
      </w:rPr>
      <w:t>IMD/BMS Reset</w:t>
    </w:r>
  </w:p>
  <w:p w14:paraId="5F3DF008" w14:textId="77777777" w:rsidR="00FA3026" w:rsidRDefault="00FA3026" w:rsidP="00286F3D">
    <w:pPr>
      <w:rPr>
        <w:rFonts w:eastAsia="Times New Roman" w:cs="Times New Roman"/>
        <w:lang w:val="en-US"/>
      </w:rPr>
    </w:pPr>
    <w:r>
      <w:rPr>
        <w:lang w:val="en-US"/>
      </w:rPr>
      <w:br w:type="page"/>
    </w:r>
  </w:p>
  <w:p w14:paraId="662E51F3" w14:textId="77777777" w:rsidR="00FA3026" w:rsidRDefault="00FA3026" w:rsidP="00B578E1">
    <w:pPr>
      <w:pStyle w:val="Heading3"/>
      <w:rPr>
        <w:lang w:val="en-US"/>
      </w:rPr>
    </w:pPr>
    <w:r>
      <w:rPr>
        <w:lang w:val="en-US"/>
      </w:rPr>
      <w:t>Shutdown System Interlocks</w:t>
    </w:r>
  </w:p>
  <w:p w14:paraId="1A0AB876" w14:textId="77777777" w:rsidR="00FA3026" w:rsidRDefault="00FA3026">
    <w:pPr>
      <w:suppressAutoHyphens w:val="0"/>
      <w:spacing w:after="0" w:line="240" w:lineRule="auto"/>
      <w:rPr>
        <w:rFonts w:ascii="Cambria" w:eastAsia="Times New Roman" w:hAnsi="Cambria" w:cs="Times New Roman"/>
        <w:b/>
        <w:bCs/>
        <w:i/>
        <w:iCs/>
        <w:lang w:val="en-US"/>
      </w:rPr>
    </w:pPr>
    <w:r>
      <w:rPr>
        <w:lang w:val="en-US"/>
      </w:rPr>
      <w:br w:type="page"/>
    </w:r>
  </w:p>
  <w:p w14:paraId="285350E6" w14:textId="77777777" w:rsidR="00FA3026" w:rsidRDefault="00FA3026" w:rsidP="00B578E1">
    <w:pPr>
      <w:pStyle w:val="Heading3"/>
      <w:rPr>
        <w:lang w:val="en-US"/>
      </w:rPr>
    </w:pPr>
    <w:r>
      <w:rPr>
        <w:lang w:val="en-US"/>
      </w:rPr>
      <w:t>Tractive System Active Light</w:t>
    </w:r>
  </w:p>
  <w:p w14:paraId="1F534CB7" w14:textId="77777777" w:rsidR="00FA3026" w:rsidRDefault="00FA3026" w:rsidP="00043890">
    <w:pPr>
      <w:pStyle w:val="Heading4"/>
      <w:rPr>
        <w:lang w:val="en-US"/>
      </w:rPr>
    </w:pPr>
    <w:r>
      <w:rPr>
        <w:lang w:val="en-US"/>
      </w:rPr>
      <w:t>100 Lumen LED</w:t>
    </w:r>
  </w:p>
  <w:p w14:paraId="59B2D50E" w14:textId="77777777" w:rsidR="00FA3026" w:rsidRDefault="00FA3026" w:rsidP="00043890">
    <w:pPr>
      <w:rPr>
        <w:lang w:val="en-US"/>
      </w:rPr>
    </w:pPr>
    <w:r>
      <w:rPr>
        <w:lang w:val="en-US"/>
      </w:rPr>
      <w:t>Referred to: 2.7.1</w:t>
    </w:r>
  </w:p>
  <w:p w14:paraId="3CA46C5A" w14:textId="77777777" w:rsidR="00FA3026" w:rsidRDefault="00FA3026" w:rsidP="00043890">
    <w:pPr>
      <w:rPr>
        <w:lang w:val="en-US"/>
      </w:rPr>
    </w:pPr>
    <w:r>
      <w:rPr>
        <w:noProof/>
        <w:lang w:val="en-US" w:eastAsia="en-US"/>
      </w:rPr>
      <w:drawing>
        <wp:inline distT="0" distB="0" distL="0" distR="0" wp14:anchorId="09F87DA8" wp14:editId="12E32A35">
          <wp:extent cx="6126480" cy="2803525"/>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0ADD929D" w14:textId="77777777" w:rsidR="00FA3026" w:rsidRDefault="00FA3026" w:rsidP="00043890">
    <w:pPr>
      <w:rPr>
        <w:lang w:val="en-US"/>
      </w:rPr>
    </w:pPr>
    <w:r>
      <w:rPr>
        <w:lang w:val="en-US"/>
      </w:rPr>
      <w:t xml:space="preserve">Full datasheet can be found </w:t>
    </w:r>
    <w:r w:rsidRPr="004B48BE">
      <w:rPr>
        <w:lang w:val="en-US"/>
      </w:rPr>
      <w:t>here</w:t>
    </w:r>
  </w:p>
  <w:p w14:paraId="714E434F" w14:textId="77777777" w:rsidR="00FA3026" w:rsidRDefault="00FA3026" w:rsidP="00B578E1">
    <w:pPr>
      <w:pStyle w:val="Heading3"/>
      <w:rPr>
        <w:lang w:val="en-US"/>
      </w:rPr>
    </w:pPr>
    <w:r>
      <w:rPr>
        <w:lang w:val="en-US"/>
      </w:rPr>
      <w:t>Tractive System Measurement Points</w:t>
    </w:r>
  </w:p>
  <w:p w14:paraId="62792954" w14:textId="77777777" w:rsidR="00FA3026" w:rsidRDefault="00FA3026" w:rsidP="005D3798">
    <w:pPr>
      <w:rPr>
        <w:lang w:val="en-US"/>
      </w:rPr>
    </w:pPr>
    <w:r>
      <w:rPr>
        <w:lang w:val="en-US"/>
      </w:rPr>
      <w:t>Referred to: 2.8</w:t>
    </w:r>
  </w:p>
  <w:p w14:paraId="5D3370A1" w14:textId="77777777" w:rsidR="00FA3026" w:rsidRDefault="00FA3026" w:rsidP="00DB05A6">
    <w:pPr>
      <w:pStyle w:val="Heading4"/>
      <w:rPr>
        <w:lang w:val="en-US"/>
      </w:rPr>
    </w:pPr>
    <w:r>
      <w:rPr>
        <w:lang w:val="en-US"/>
      </w:rPr>
      <w:t>TSMP Box</w:t>
    </w:r>
  </w:p>
  <w:p w14:paraId="1974A6A9" w14:textId="77777777" w:rsidR="00FA3026" w:rsidRDefault="00FA3026" w:rsidP="00DB05A6">
    <w:r>
      <w:t xml:space="preserve">Referred to </w:t>
    </w:r>
    <w:r>
      <w:rPr>
        <w:lang w:val="en-US"/>
      </w:rPr>
      <w:t>2.8</w:t>
    </w:r>
  </w:p>
  <w:p w14:paraId="2B2A5087" w14:textId="77777777" w:rsidR="00FA3026" w:rsidRDefault="00FA3026" w:rsidP="00DB05A6">
    <w:r>
      <w:rPr>
        <w:noProof/>
        <w:lang w:val="en-US" w:eastAsia="en-US"/>
      </w:rPr>
      <w:drawing>
        <wp:inline distT="0" distB="0" distL="0" distR="0" wp14:anchorId="4C674E38" wp14:editId="49E4B3F4">
          <wp:extent cx="6126480" cy="7339330"/>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11600830" w14:textId="77777777" w:rsidR="00FA3026" w:rsidRDefault="00FA3026" w:rsidP="001D3B25">
    <w:pPr>
      <w:rPr>
        <w:color w:val="000000" w:themeColor="text1"/>
        <w:lang w:val="en-US"/>
      </w:rPr>
    </w:pPr>
    <w:r w:rsidRPr="00F8103C">
      <w:rPr>
        <w:color w:val="000000" w:themeColor="text1"/>
        <w:lang w:val="en-US"/>
      </w:rPr>
      <w:t xml:space="preserve">Full datasheet: </w:t>
    </w:r>
    <w:r w:rsidRPr="004B48BE">
      <w:rPr>
        <w:lang w:val="en-US"/>
      </w:rPr>
      <w:t>here</w:t>
    </w:r>
  </w:p>
  <w:p w14:paraId="2C26D54F" w14:textId="77777777" w:rsidR="00FA3026" w:rsidRPr="00286F3D" w:rsidRDefault="00FA3026" w:rsidP="00DB05A6"/>
  <w:p w14:paraId="68D1F031" w14:textId="77777777" w:rsidR="00FA3026" w:rsidRDefault="00FA3026" w:rsidP="005D3798">
    <w:pPr>
      <w:pStyle w:val="Heading4"/>
      <w:rPr>
        <w:lang w:val="en-US"/>
      </w:rPr>
    </w:pPr>
    <w:r>
      <w:rPr>
        <w:lang w:val="en-US"/>
      </w:rPr>
      <w:t>TSMP Jacks</w:t>
    </w:r>
  </w:p>
  <w:p w14:paraId="58F8865A" w14:textId="77777777" w:rsidR="00FA3026" w:rsidRPr="00436E54" w:rsidRDefault="00FA3026" w:rsidP="00436E54">
    <w:r>
      <w:t>Referred to 11.2.8</w:t>
    </w:r>
  </w:p>
  <w:p w14:paraId="514722E1" w14:textId="77777777" w:rsidR="00FA3026" w:rsidRPr="00F8103C" w:rsidRDefault="00FA3026"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111F911" w14:textId="77777777" w:rsidR="00FA3026" w:rsidRDefault="00FA3026" w:rsidP="005D3798">
    <w:pPr>
      <w:rPr>
        <w:color w:val="000000" w:themeColor="text1"/>
        <w:lang w:val="en-US"/>
      </w:rPr>
    </w:pPr>
    <w:r w:rsidRPr="00F8103C">
      <w:rPr>
        <w:color w:val="000000" w:themeColor="text1"/>
        <w:lang w:val="en-US"/>
      </w:rPr>
      <w:t xml:space="preserve">Full datasheet: </w:t>
    </w:r>
    <w:r w:rsidRPr="004B48BE">
      <w:rPr>
        <w:lang w:val="en-US"/>
      </w:rPr>
      <w:t>here</w:t>
    </w:r>
  </w:p>
  <w:p w14:paraId="198CC729" w14:textId="77777777" w:rsidR="00FA3026" w:rsidRDefault="00FA3026" w:rsidP="005D3798">
    <w:pPr>
      <w:pStyle w:val="Heading4"/>
    </w:pPr>
    <w:r>
      <w:t>TSMP Resistors</w:t>
    </w:r>
  </w:p>
  <w:p w14:paraId="48C13C65" w14:textId="77777777" w:rsidR="00FA3026" w:rsidRDefault="00FA3026" w:rsidP="000E44B0">
    <w:r>
      <w:t>Referred to 11.2.8</w:t>
    </w:r>
  </w:p>
  <w:p w14:paraId="3836D9FD" w14:textId="77777777" w:rsidR="00FA3026" w:rsidRDefault="00FA3026" w:rsidP="000E44B0">
    <w:pPr>
      <w:pStyle w:val="Heading3"/>
      <w:rPr>
        <w:lang w:val="en-US"/>
      </w:rPr>
    </w:pPr>
    <w:r>
      <w:rPr>
        <w:lang w:val="en-US"/>
      </w:rPr>
      <w:t>Precharge Circuitry</w:t>
    </w:r>
  </w:p>
  <w:p w14:paraId="2B559CF2" w14:textId="77777777" w:rsidR="00FA3026" w:rsidRDefault="00FA3026" w:rsidP="00A84902">
    <w:pPr>
      <w:pStyle w:val="Heading4"/>
      <w:rPr>
        <w:lang w:val="en-US"/>
      </w:rPr>
    </w:pPr>
    <w:r>
      <w:rPr>
        <w:lang w:val="en-US"/>
      </w:rPr>
      <w:t>150 Ω Precharge Resistors</w:t>
    </w:r>
  </w:p>
  <w:p w14:paraId="0E72C82F" w14:textId="77777777" w:rsidR="00FA3026" w:rsidRPr="00A84902" w:rsidRDefault="00FA3026" w:rsidP="00A84902">
    <w:pPr>
      <w:rPr>
        <w:lang w:val="en-US"/>
      </w:rPr>
    </w:pPr>
    <w:r>
      <w:t>Referred to 2.9.1</w:t>
    </w:r>
  </w:p>
  <w:p w14:paraId="64766580" w14:textId="77777777" w:rsidR="00FA3026" w:rsidRPr="00F8103C" w:rsidRDefault="00FA3026"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2D20C2B5" w14:textId="77777777" w:rsidR="00FA3026" w:rsidRDefault="00FA3026" w:rsidP="000E44B0">
    <w:pPr>
      <w:rPr>
        <w:rStyle w:val="Hyperlink"/>
        <w:lang w:val="en-US"/>
      </w:rPr>
    </w:pPr>
    <w:r w:rsidRPr="00F8103C">
      <w:rPr>
        <w:color w:val="000000" w:themeColor="text1"/>
        <w:lang w:val="en-US"/>
      </w:rPr>
      <w:t xml:space="preserve">Full datasheet: </w:t>
    </w:r>
    <w:r w:rsidRPr="004B48BE">
      <w:rPr>
        <w:lang w:val="en-US"/>
      </w:rPr>
      <w:t>here</w:t>
    </w:r>
  </w:p>
  <w:p w14:paraId="5CDA601C" w14:textId="77777777" w:rsidR="00FA3026" w:rsidRDefault="00FA3026" w:rsidP="00A84902">
    <w:pPr>
      <w:pStyle w:val="Heading4"/>
      <w:rPr>
        <w:lang w:val="en-US"/>
      </w:rPr>
    </w:pPr>
    <w:r>
      <w:rPr>
        <w:lang w:val="en-US"/>
      </w:rPr>
      <w:t>Precharge High Voltage Relays</w:t>
    </w:r>
  </w:p>
  <w:p w14:paraId="40A60184" w14:textId="77777777" w:rsidR="00FA3026" w:rsidRPr="00A84902" w:rsidRDefault="00FA3026" w:rsidP="00A84902">
    <w:pPr>
      <w:rPr>
        <w:lang w:val="en-US"/>
      </w:rPr>
    </w:pPr>
    <w:r>
      <w:t>Referred to 2.9.1</w:t>
    </w:r>
  </w:p>
  <w:p w14:paraId="3B94FBA5" w14:textId="77777777" w:rsidR="00FA3026" w:rsidRDefault="00FA3026" w:rsidP="00AB44E0">
    <w:pPr>
      <w:jc w:val="center"/>
      <w:rPr>
        <w:lang w:val="en-US"/>
      </w:rPr>
    </w:pPr>
    <w:r>
      <w:rPr>
        <w:noProof/>
        <w:lang w:val="en-US" w:eastAsia="en-US"/>
      </w:rPr>
      <w:drawing>
        <wp:inline distT="0" distB="0" distL="0" distR="0" wp14:anchorId="4542D00C" wp14:editId="0AFF940D">
          <wp:extent cx="2558955" cy="3191797"/>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5D86C8D9" w14:textId="77777777" w:rsidR="00FA3026" w:rsidRPr="00AB44E0" w:rsidRDefault="00FA3026" w:rsidP="00AB44E0">
    <w:pPr>
      <w:rPr>
        <w:color w:val="000000" w:themeColor="text1"/>
        <w:lang w:val="en-US"/>
      </w:rPr>
    </w:pPr>
    <w:r w:rsidRPr="00F8103C">
      <w:rPr>
        <w:color w:val="000000" w:themeColor="text1"/>
        <w:lang w:val="en-US"/>
      </w:rPr>
      <w:t xml:space="preserve">Full datasheet: </w:t>
    </w:r>
    <w:r w:rsidRPr="004B48BE">
      <w:rPr>
        <w:lang w:val="en-US"/>
      </w:rPr>
      <w:t>here</w:t>
    </w:r>
  </w:p>
  <w:p w14:paraId="16D419DB" w14:textId="77777777" w:rsidR="00FA3026" w:rsidRPr="000E44B0" w:rsidRDefault="00FA3026" w:rsidP="000E44B0">
    <w:pPr>
      <w:rPr>
        <w:lang w:val="en-US"/>
      </w:rPr>
    </w:pPr>
  </w:p>
  <w:p w14:paraId="61F0A50C" w14:textId="77777777" w:rsidR="00FA3026" w:rsidRDefault="00FA3026" w:rsidP="00B578E1">
    <w:pPr>
      <w:pStyle w:val="Heading3"/>
      <w:rPr>
        <w:lang w:val="en-US"/>
      </w:rPr>
    </w:pPr>
    <w:r>
      <w:rPr>
        <w:lang w:val="en-US"/>
      </w:rPr>
      <w:t>Discharge Circuitry</w:t>
    </w:r>
  </w:p>
  <w:p w14:paraId="67F8A9EE" w14:textId="77777777" w:rsidR="00FA3026" w:rsidRPr="00A84902" w:rsidRDefault="00FA3026" w:rsidP="00A84902">
    <w:pPr>
      <w:pStyle w:val="Heading4"/>
      <w:rPr>
        <w:lang w:val="en-US"/>
      </w:rPr>
    </w:pPr>
    <w:r>
      <w:rPr>
        <w:lang w:val="en-US"/>
      </w:rPr>
      <w:t>Discharge Resistors</w:t>
    </w:r>
  </w:p>
  <w:p w14:paraId="499BF0DE" w14:textId="77777777" w:rsidR="00FA3026" w:rsidRPr="00A84902" w:rsidRDefault="00FA3026" w:rsidP="00A84902">
    <w:pPr>
      <w:rPr>
        <w:lang w:val="en-US"/>
      </w:rPr>
    </w:pPr>
    <w:r>
      <w:t>Referred to 2.10.1</w:t>
    </w:r>
  </w:p>
  <w:p w14:paraId="7E745394" w14:textId="77777777" w:rsidR="00FA3026" w:rsidRPr="00A84902" w:rsidRDefault="00FA3026" w:rsidP="00A84902">
    <w:pPr>
      <w:rPr>
        <w:lang w:val="en-US"/>
      </w:rPr>
    </w:pPr>
  </w:p>
  <w:p w14:paraId="4FB75A4A" w14:textId="77777777" w:rsidR="00FA3026" w:rsidRPr="00F8103C" w:rsidRDefault="00FA3026"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480F96BC" w14:textId="77777777" w:rsidR="00FA3026" w:rsidRDefault="00FA3026" w:rsidP="000E44B0">
    <w:pPr>
      <w:rPr>
        <w:rStyle w:val="Hyperlink"/>
        <w:lang w:val="en-US"/>
      </w:rPr>
    </w:pPr>
    <w:r w:rsidRPr="00F8103C">
      <w:rPr>
        <w:color w:val="000000" w:themeColor="text1"/>
        <w:lang w:val="en-US"/>
      </w:rPr>
      <w:t xml:space="preserve">Full datasheet: </w:t>
    </w:r>
    <w:r w:rsidRPr="004B48BE">
      <w:rPr>
        <w:lang w:val="en-US"/>
      </w:rPr>
      <w:t>here</w:t>
    </w:r>
  </w:p>
  <w:p w14:paraId="19167993" w14:textId="77777777" w:rsidR="00FA3026" w:rsidRDefault="00FA3026" w:rsidP="00A84902">
    <w:pPr>
      <w:pStyle w:val="Heading4"/>
    </w:pPr>
    <w:r>
      <w:t>Discharge Relays</w:t>
    </w:r>
  </w:p>
  <w:p w14:paraId="0E42B6A0" w14:textId="77777777" w:rsidR="00FA3026" w:rsidRPr="00A84902" w:rsidRDefault="00FA3026" w:rsidP="00A84902">
    <w:pPr>
      <w:rPr>
        <w:lang w:val="en-US"/>
      </w:rPr>
    </w:pPr>
    <w:r>
      <w:t>Referred to 2.10.1</w:t>
    </w:r>
  </w:p>
  <w:p w14:paraId="3064D0C6" w14:textId="77777777" w:rsidR="00FA3026" w:rsidRPr="00F8103C" w:rsidRDefault="00FA3026" w:rsidP="000E44B0">
    <w:pPr>
      <w:rPr>
        <w:color w:val="000000" w:themeColor="text1"/>
        <w:lang w:val="en-US"/>
      </w:rPr>
    </w:pPr>
  </w:p>
  <w:p w14:paraId="26A9FBB2" w14:textId="77777777" w:rsidR="00FA3026" w:rsidRDefault="00FA3026" w:rsidP="00AB44E0">
    <w:pPr>
      <w:jc w:val="center"/>
      <w:rPr>
        <w:lang w:val="en-US"/>
      </w:rPr>
    </w:pPr>
    <w:r>
      <w:rPr>
        <w:noProof/>
        <w:lang w:val="en-US" w:eastAsia="en-US"/>
      </w:rPr>
      <w:drawing>
        <wp:inline distT="0" distB="0" distL="0" distR="0" wp14:anchorId="376D87FF" wp14:editId="3ADEC747">
          <wp:extent cx="2679001" cy="3341531"/>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6229A53E" w14:textId="77777777" w:rsidR="00FA3026" w:rsidRPr="00AB44E0" w:rsidRDefault="00FA3026" w:rsidP="00AB44E0">
    <w:pPr>
      <w:rPr>
        <w:color w:val="000000" w:themeColor="text1"/>
        <w:lang w:val="en-US"/>
      </w:rPr>
    </w:pPr>
    <w:r w:rsidRPr="00F8103C">
      <w:rPr>
        <w:color w:val="000000" w:themeColor="text1"/>
        <w:lang w:val="en-US"/>
      </w:rPr>
      <w:t xml:space="preserve">Full datasheet: </w:t>
    </w:r>
    <w:r w:rsidRPr="004B48BE">
      <w:rPr>
        <w:lang w:val="en-US"/>
      </w:rPr>
      <w:t>here</w:t>
    </w:r>
  </w:p>
  <w:p w14:paraId="72B52399" w14:textId="77777777" w:rsidR="00FA3026" w:rsidRDefault="00FA3026" w:rsidP="00B578E1">
    <w:pPr>
      <w:pStyle w:val="Heading3"/>
      <w:rPr>
        <w:lang w:val="en-US"/>
      </w:rPr>
    </w:pPr>
    <w:r>
      <w:rPr>
        <w:lang w:val="en-US"/>
      </w:rPr>
      <w:t>High Voltage Disconnect</w:t>
    </w:r>
  </w:p>
  <w:p w14:paraId="2A2389E3" w14:textId="77777777" w:rsidR="00FA3026" w:rsidRPr="00436E54" w:rsidRDefault="00FA3026" w:rsidP="00436E54">
    <w:pPr>
      <w:rPr>
        <w:lang w:val="en-US"/>
      </w:rPr>
    </w:pPr>
    <w:r>
      <w:rPr>
        <w:lang w:val="en-US"/>
      </w:rPr>
      <w:t>Referred to 2.11</w:t>
    </w:r>
  </w:p>
  <w:p w14:paraId="306D931F" w14:textId="77777777" w:rsidR="00FA3026" w:rsidRPr="00F8103C" w:rsidRDefault="00FA3026"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2">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76B1D4F0" w14:textId="77777777" w:rsidR="00FA3026" w:rsidRDefault="00FA3026" w:rsidP="00260F99">
    <w:r w:rsidRPr="00F8103C">
      <w:rPr>
        <w:color w:val="000000" w:themeColor="text1"/>
        <w:lang w:val="en-US"/>
      </w:rPr>
      <w:t xml:space="preserve">Full Datasheet: </w:t>
    </w:r>
    <w:r w:rsidRPr="004B48BE">
      <w:rPr>
        <w:lang w:val="en-US"/>
      </w:rPr>
      <w:t>here</w:t>
    </w:r>
  </w:p>
  <w:p w14:paraId="1F4302BC" w14:textId="77777777" w:rsidR="00FA3026" w:rsidRPr="00260F99" w:rsidRDefault="00FA3026" w:rsidP="00260F99">
    <w:pPr>
      <w:rPr>
        <w:lang w:val="en-US"/>
      </w:rPr>
    </w:pPr>
  </w:p>
  <w:p w14:paraId="68CCB066" w14:textId="77777777" w:rsidR="00FA3026" w:rsidRDefault="00FA3026" w:rsidP="00B578E1">
    <w:pPr>
      <w:pStyle w:val="Heading3"/>
      <w:rPr>
        <w:lang w:val="en-US"/>
      </w:rPr>
    </w:pPr>
    <w:r>
      <w:rPr>
        <w:lang w:val="en-US"/>
      </w:rPr>
      <w:t>Ready To Drive Sound</w:t>
    </w:r>
  </w:p>
  <w:p w14:paraId="0F982B8C" w14:textId="77777777" w:rsidR="00FA3026" w:rsidRDefault="00FA3026" w:rsidP="00436E54">
    <w:pPr>
      <w:pStyle w:val="Heading4"/>
      <w:rPr>
        <w:lang w:val="en-US"/>
      </w:rPr>
    </w:pPr>
    <w:r>
      <w:rPr>
        <w:lang w:val="en-US"/>
      </w:rPr>
      <w:t>Ready to Drive Horn</w:t>
    </w:r>
  </w:p>
  <w:p w14:paraId="5BCB6250" w14:textId="77777777" w:rsidR="00FA3026" w:rsidRDefault="00FA3026" w:rsidP="00436E54">
    <w:pPr>
      <w:rPr>
        <w:lang w:val="en-US"/>
      </w:rPr>
    </w:pPr>
    <w:r>
      <w:rPr>
        <w:lang w:val="en-US"/>
      </w:rPr>
      <w:t>Referred to 2.12</w:t>
    </w:r>
  </w:p>
  <w:p w14:paraId="248789B4" w14:textId="77777777" w:rsidR="00FA3026" w:rsidRDefault="00FA3026" w:rsidP="00436E54">
    <w:pPr>
      <w:rPr>
        <w:lang w:val="en-US"/>
      </w:rPr>
    </w:pPr>
    <w:r>
      <w:rPr>
        <w:noProof/>
        <w:lang w:val="en-US" w:eastAsia="en-US"/>
      </w:rPr>
      <w:drawing>
        <wp:inline distT="0" distB="0" distL="0" distR="0" wp14:anchorId="6E0C1099" wp14:editId="1399555E">
          <wp:extent cx="6126480" cy="5502275"/>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6480" cy="5502275"/>
                  </a:xfrm>
                  <a:prstGeom prst="rect">
                    <a:avLst/>
                  </a:prstGeom>
                </pic:spPr>
              </pic:pic>
            </a:graphicData>
          </a:graphic>
        </wp:inline>
      </w:drawing>
    </w:r>
  </w:p>
  <w:p w14:paraId="7EBA94C8" w14:textId="77777777" w:rsidR="00FA3026" w:rsidRDefault="00FA3026" w:rsidP="00436E54">
    <w:pPr>
      <w:rPr>
        <w:lang w:val="en-US"/>
      </w:rPr>
    </w:pPr>
    <w:r>
      <w:rPr>
        <w:lang w:val="en-US"/>
      </w:rPr>
      <w:t xml:space="preserve">Full Datasheet </w:t>
    </w:r>
    <w:r w:rsidRPr="004B48BE">
      <w:rPr>
        <w:lang w:val="en-US"/>
      </w:rPr>
      <w:t>here</w:t>
    </w:r>
  </w:p>
  <w:p w14:paraId="56EAA70E" w14:textId="77777777" w:rsidR="00FA3026" w:rsidRDefault="00FA3026">
    <w:pPr>
      <w:suppressAutoHyphens w:val="0"/>
      <w:spacing w:after="0" w:line="240" w:lineRule="auto"/>
      <w:rPr>
        <w:lang w:val="en-US"/>
      </w:rPr>
    </w:pPr>
    <w:r>
      <w:rPr>
        <w:lang w:val="en-US"/>
      </w:rPr>
      <w:br w:type="page"/>
    </w:r>
  </w:p>
  <w:p w14:paraId="03179B3B" w14:textId="77777777" w:rsidR="00FA3026" w:rsidRDefault="00FA3026" w:rsidP="00CC76D0">
    <w:pPr>
      <w:pStyle w:val="Heading2"/>
      <w:rPr>
        <w:lang w:val="en-US"/>
      </w:rPr>
    </w:pPr>
    <w:r>
      <w:rPr>
        <w:lang w:val="en-US"/>
      </w:rPr>
      <w:t>Accumulator</w:t>
    </w:r>
  </w:p>
  <w:p w14:paraId="3BAAE36D" w14:textId="77777777" w:rsidR="00FA3026" w:rsidRDefault="00FA3026" w:rsidP="004B647E">
    <w:pPr>
      <w:pStyle w:val="Heading4"/>
      <w:rPr>
        <w:lang w:val="en-US"/>
      </w:rPr>
    </w:pPr>
    <w:r>
      <w:rPr>
        <w:lang w:val="en-US"/>
      </w:rPr>
      <w:t>High Voltage Battery</w:t>
    </w:r>
  </w:p>
  <w:p w14:paraId="25E3A0E5" w14:textId="77777777" w:rsidR="00FA3026" w:rsidRPr="00436E54" w:rsidRDefault="00FA3026" w:rsidP="00436E54">
    <w:pPr>
      <w:rPr>
        <w:lang w:val="en-US"/>
      </w:rPr>
    </w:pPr>
    <w:r>
      <w:rPr>
        <w:lang w:val="en-US"/>
      </w:rPr>
      <w:t>Referred to 3.1.2</w:t>
    </w:r>
  </w:p>
  <w:p w14:paraId="28A048EF" w14:textId="77777777" w:rsidR="00FA3026" w:rsidRDefault="00FA3026"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4">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81AC733" w14:textId="77777777" w:rsidR="00FA3026" w:rsidRDefault="00FA3026" w:rsidP="004B647E">
    <w:pPr>
      <w:rPr>
        <w:lang w:val="en-US"/>
      </w:rPr>
    </w:pPr>
    <w:r>
      <w:rPr>
        <w:lang w:val="en-US"/>
      </w:rPr>
      <w:t xml:space="preserve">Full datasheet </w:t>
    </w:r>
    <w:r w:rsidRPr="004B48BE">
      <w:rPr>
        <w:lang w:val="en-US"/>
      </w:rPr>
      <w:t>here</w:t>
    </w:r>
  </w:p>
  <w:p w14:paraId="2658C938" w14:textId="77777777" w:rsidR="00FA3026" w:rsidRDefault="00FA3026">
    <w:pPr>
      <w:suppressAutoHyphens w:val="0"/>
      <w:spacing w:after="0" w:line="240" w:lineRule="auto"/>
      <w:rPr>
        <w:lang w:val="en-US"/>
      </w:rPr>
    </w:pPr>
    <w:r>
      <w:rPr>
        <w:lang w:val="en-US"/>
      </w:rPr>
      <w:br w:type="page"/>
    </w:r>
  </w:p>
  <w:p w14:paraId="372C2D14" w14:textId="77777777" w:rsidR="00FA3026" w:rsidRDefault="00FA3026" w:rsidP="00DB05A6">
    <w:pPr>
      <w:pStyle w:val="Heading4"/>
      <w:rPr>
        <w:lang w:val="en-US"/>
      </w:rPr>
    </w:pPr>
    <w:r>
      <w:rPr>
        <w:lang w:val="en-US"/>
      </w:rPr>
      <w:t>Maintenance Plugs</w:t>
    </w:r>
  </w:p>
  <w:p w14:paraId="34CA39E6" w14:textId="77777777" w:rsidR="00FA3026" w:rsidRPr="00436E54" w:rsidRDefault="00FA3026" w:rsidP="00436E54">
    <w:pPr>
      <w:rPr>
        <w:lang w:val="en-US"/>
      </w:rPr>
    </w:pPr>
    <w:r>
      <w:rPr>
        <w:lang w:val="en-US"/>
      </w:rPr>
      <w:t>Referred to 3.1.11</w:t>
    </w:r>
  </w:p>
  <w:p w14:paraId="4D1BFA08" w14:textId="77777777" w:rsidR="00FA3026" w:rsidRPr="00436E54" w:rsidRDefault="00FA3026" w:rsidP="00436E54">
    <w:pPr>
      <w:rPr>
        <w:lang w:val="en-US"/>
      </w:rPr>
    </w:pPr>
  </w:p>
  <w:p w14:paraId="4553D7B4" w14:textId="77777777" w:rsidR="00FA3026" w:rsidRPr="00F8103C" w:rsidRDefault="00FA3026" w:rsidP="00DB05A6">
    <w:pPr>
      <w:rPr>
        <w:color w:val="000000" w:themeColor="text1"/>
        <w:lang w:val="en-US"/>
      </w:rPr>
    </w:pPr>
    <w:r w:rsidRPr="00F8103C">
      <w:rPr>
        <w:noProof/>
        <w:color w:val="000000" w:themeColor="text1"/>
        <w:lang w:val="en-US" w:eastAsia="en-US"/>
      </w:rPr>
      <w:drawing>
        <wp:inline distT="0" distB="0" distL="0" distR="0" wp14:anchorId="6D3DCF3B" wp14:editId="7743FAAC">
          <wp:extent cx="6126480" cy="4946015"/>
          <wp:effectExtent l="0" t="0" r="762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25">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14:paraId="3C86E337" w14:textId="77777777" w:rsidR="00FA3026" w:rsidRDefault="00FA3026" w:rsidP="00DB05A6">
    <w:pPr>
      <w:rPr>
        <w:color w:val="000000" w:themeColor="text1"/>
        <w:lang w:val="en-US"/>
      </w:rPr>
    </w:pPr>
    <w:r>
      <w:rPr>
        <w:color w:val="000000" w:themeColor="text1"/>
        <w:lang w:val="en-US"/>
      </w:rPr>
      <w:t xml:space="preserve">Full datasheet </w:t>
    </w:r>
    <w:r w:rsidRPr="004B48BE">
      <w:rPr>
        <w:lang w:val="en-US"/>
      </w:rPr>
      <w:t>here</w:t>
    </w:r>
  </w:p>
  <w:p w14:paraId="1DC7921E" w14:textId="77777777" w:rsidR="00FA3026" w:rsidRDefault="00FA3026">
    <w:pPr>
      <w:suppressAutoHyphens w:val="0"/>
      <w:spacing w:after="0" w:line="240" w:lineRule="auto"/>
      <w:rPr>
        <w:color w:val="000000" w:themeColor="text1"/>
        <w:lang w:val="en-US"/>
      </w:rPr>
    </w:pPr>
    <w:r>
      <w:rPr>
        <w:color w:val="000000" w:themeColor="text1"/>
        <w:lang w:val="en-US"/>
      </w:rPr>
      <w:br w:type="page"/>
    </w:r>
  </w:p>
  <w:p w14:paraId="0C3D5A46" w14:textId="77777777" w:rsidR="00FA3026" w:rsidRDefault="00FA3026" w:rsidP="00DB05A6">
    <w:pPr>
      <w:pStyle w:val="Heading4"/>
      <w:rPr>
        <w:lang w:val="en-US"/>
      </w:rPr>
    </w:pPr>
    <w:r>
      <w:rPr>
        <w:lang w:val="en-US"/>
      </w:rPr>
      <w:t>Accumulator Isolation Relay</w:t>
    </w:r>
  </w:p>
  <w:p w14:paraId="28BCECF3" w14:textId="77777777" w:rsidR="00FA3026" w:rsidRPr="00436E54" w:rsidRDefault="00FA3026" w:rsidP="00436E54">
    <w:pPr>
      <w:rPr>
        <w:lang w:val="en-US"/>
      </w:rPr>
    </w:pPr>
    <w:r>
      <w:rPr>
        <w:lang w:val="en-US"/>
      </w:rPr>
      <w:t>Referred to 3.1.8</w:t>
    </w:r>
  </w:p>
  <w:p w14:paraId="72DADE9F" w14:textId="77777777" w:rsidR="00FA3026" w:rsidRPr="00436E54" w:rsidRDefault="00FA3026" w:rsidP="00436E54">
    <w:pPr>
      <w:rPr>
        <w:lang w:val="en-US"/>
      </w:rPr>
    </w:pPr>
  </w:p>
  <w:p w14:paraId="519B6A61" w14:textId="77777777" w:rsidR="00FA3026" w:rsidRDefault="00FA302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6">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524CE560" w14:textId="77777777" w:rsidR="00FA3026" w:rsidRDefault="00FA3026" w:rsidP="00DB05A6">
    <w:pPr>
      <w:rPr>
        <w:lang w:val="en-US"/>
      </w:rPr>
    </w:pPr>
    <w:r>
      <w:rPr>
        <w:lang w:val="en-US"/>
      </w:rPr>
      <w:t xml:space="preserve">Full datasheet </w:t>
    </w:r>
    <w:r w:rsidRPr="004B48BE">
      <w:rPr>
        <w:lang w:val="en-US"/>
      </w:rPr>
      <w:t>here</w:t>
    </w:r>
  </w:p>
  <w:p w14:paraId="6B08816B" w14:textId="77777777" w:rsidR="00FA3026" w:rsidRDefault="00FA3026" w:rsidP="00F511F6">
    <w:pPr>
      <w:pStyle w:val="Heading4"/>
      <w:rPr>
        <w:lang w:val="en-US"/>
      </w:rPr>
    </w:pPr>
    <w:r>
      <w:rPr>
        <w:lang w:val="en-US"/>
      </w:rPr>
      <w:t>High Voltage Fuse</w:t>
    </w:r>
  </w:p>
  <w:p w14:paraId="4059D524" w14:textId="77777777" w:rsidR="00FA3026" w:rsidRPr="00436E54" w:rsidRDefault="00FA3026" w:rsidP="00AB16BE">
    <w:pPr>
      <w:rPr>
        <w:lang w:val="en-US"/>
      </w:rPr>
    </w:pPr>
    <w:r>
      <w:rPr>
        <w:lang w:val="en-US"/>
      </w:rPr>
      <w:t>Referred to 3.1.9</w:t>
    </w:r>
  </w:p>
  <w:p w14:paraId="515295E0" w14:textId="77777777" w:rsidR="00FA3026" w:rsidRPr="00AB16BE" w:rsidRDefault="00FA3026" w:rsidP="00AB16BE">
    <w:pPr>
      <w:rPr>
        <w:lang w:val="en-US"/>
      </w:rPr>
    </w:pPr>
  </w:p>
  <w:p w14:paraId="684C9D5F" w14:textId="77777777" w:rsidR="00FA3026" w:rsidRDefault="00FA302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7">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5E3E2E09" w14:textId="77777777" w:rsidR="00FA3026" w:rsidRDefault="00FA3026" w:rsidP="00F511F6">
    <w:pPr>
      <w:rPr>
        <w:lang w:val="en-US"/>
      </w:rPr>
    </w:pPr>
    <w:r>
      <w:rPr>
        <w:lang w:val="en-US"/>
      </w:rPr>
      <w:t xml:space="preserve">Full datasheet </w:t>
    </w:r>
    <w:r w:rsidRPr="004B48BE">
      <w:rPr>
        <w:lang w:val="en-US"/>
      </w:rPr>
      <w:t>here</w:t>
    </w:r>
  </w:p>
  <w:p w14:paraId="1278F806" w14:textId="77777777" w:rsidR="00FA3026" w:rsidRDefault="00FA3026">
    <w:pPr>
      <w:suppressAutoHyphens w:val="0"/>
      <w:spacing w:after="0" w:line="240" w:lineRule="auto"/>
      <w:rPr>
        <w:lang w:val="en-US"/>
      </w:rPr>
    </w:pPr>
    <w:r>
      <w:rPr>
        <w:lang w:val="en-US"/>
      </w:rPr>
      <w:br w:type="page"/>
    </w:r>
  </w:p>
  <w:p w14:paraId="45CFAF1C" w14:textId="77777777" w:rsidR="00FA3026" w:rsidRDefault="00FA3026" w:rsidP="009816F9">
    <w:pPr>
      <w:pStyle w:val="Heading4"/>
      <w:rPr>
        <w:lang w:val="en-US"/>
      </w:rPr>
    </w:pPr>
    <w:r>
      <w:rPr>
        <w:lang w:val="en-US"/>
      </w:rPr>
      <w:t>HV Fuse Holder</w:t>
    </w:r>
  </w:p>
  <w:p w14:paraId="4B7D901A" w14:textId="77777777" w:rsidR="00FA3026" w:rsidRPr="009816F9" w:rsidRDefault="00FA3026" w:rsidP="009816F9">
    <w:pPr>
      <w:rPr>
        <w:lang w:val="en-US"/>
      </w:rPr>
    </w:pPr>
    <w:r>
      <w:rPr>
        <w:lang w:val="en-US"/>
      </w:rPr>
      <w:t>Referred to 3.1.9</w:t>
    </w:r>
  </w:p>
  <w:p w14:paraId="2B0E0180" w14:textId="77777777" w:rsidR="00FA3026" w:rsidRDefault="00FA3026" w:rsidP="009816F9">
    <w:pPr>
      <w:rPr>
        <w:lang w:val="en-US"/>
      </w:rPr>
    </w:pPr>
    <w:r>
      <w:rPr>
        <w:noProof/>
        <w:lang w:val="en-US" w:eastAsia="en-US"/>
      </w:rPr>
      <w:drawing>
        <wp:inline distT="0" distB="0" distL="0" distR="0" wp14:anchorId="1DFC8863" wp14:editId="6F23D80B">
          <wp:extent cx="6126480" cy="711454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8">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535C4CFD" w14:textId="77777777" w:rsidR="00FA3026" w:rsidRPr="009816F9" w:rsidRDefault="00FA3026" w:rsidP="009816F9">
    <w:pPr>
      <w:rPr>
        <w:lang w:val="en-US"/>
      </w:rPr>
    </w:pPr>
    <w:r>
      <w:rPr>
        <w:lang w:val="en-US"/>
      </w:rPr>
      <w:t xml:space="preserve">Full Sheet </w:t>
    </w:r>
    <w:r w:rsidRPr="004B48BE">
      <w:rPr>
        <w:lang w:val="en-US"/>
      </w:rPr>
      <w:t>Here</w:t>
    </w:r>
  </w:p>
  <w:p w14:paraId="17025650" w14:textId="77777777" w:rsidR="00FA3026" w:rsidRDefault="00FA3026" w:rsidP="009E7986">
    <w:pPr>
      <w:pStyle w:val="Heading4"/>
      <w:rPr>
        <w:lang w:val="en-US"/>
      </w:rPr>
    </w:pPr>
    <w:r>
      <w:rPr>
        <w:lang w:val="en-US"/>
      </w:rPr>
      <w:t>BMS Sense Fuse</w:t>
    </w:r>
  </w:p>
  <w:p w14:paraId="4FB5EAB7" w14:textId="77777777" w:rsidR="00FA3026" w:rsidRPr="00AB16BE" w:rsidRDefault="00FA3026" w:rsidP="00AB16BE">
    <w:pPr>
      <w:rPr>
        <w:lang w:val="en-US"/>
      </w:rPr>
    </w:pPr>
    <w:r>
      <w:rPr>
        <w:lang w:val="en-US"/>
      </w:rPr>
      <w:t>Referred to 3.1.5</w:t>
    </w:r>
  </w:p>
  <w:p w14:paraId="10FA5C67" w14:textId="77777777" w:rsidR="00FA3026" w:rsidRPr="00F8103C" w:rsidRDefault="00FA302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9">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FB7A0CD" w14:textId="77777777" w:rsidR="00FA3026" w:rsidRDefault="00FA3026" w:rsidP="009E7986">
    <w:pPr>
      <w:rPr>
        <w:color w:val="000000" w:themeColor="text1"/>
        <w:lang w:val="en-US"/>
      </w:rPr>
    </w:pPr>
    <w:r w:rsidRPr="00F8103C">
      <w:rPr>
        <w:color w:val="000000" w:themeColor="text1"/>
        <w:lang w:val="en-US"/>
      </w:rPr>
      <w:t xml:space="preserve">Full datasheet: </w:t>
    </w:r>
    <w:r w:rsidRPr="004B48BE">
      <w:rPr>
        <w:lang w:val="en-US"/>
      </w:rPr>
      <w:t>here</w:t>
    </w:r>
  </w:p>
  <w:p w14:paraId="72A0B9F4" w14:textId="77777777" w:rsidR="00FA3026" w:rsidRDefault="00FA3026">
    <w:pPr>
      <w:suppressAutoHyphens w:val="0"/>
      <w:spacing w:after="0" w:line="240" w:lineRule="auto"/>
      <w:rPr>
        <w:color w:val="000000" w:themeColor="text1"/>
        <w:lang w:val="en-US"/>
      </w:rPr>
    </w:pPr>
    <w:r>
      <w:rPr>
        <w:color w:val="000000" w:themeColor="text1"/>
        <w:lang w:val="en-US"/>
      </w:rPr>
      <w:br w:type="page"/>
    </w:r>
  </w:p>
  <w:p w14:paraId="1B0AAB9F" w14:textId="77777777" w:rsidR="00FA3026" w:rsidRDefault="00FA3026" w:rsidP="009E7986">
    <w:pPr>
      <w:pStyle w:val="Heading4"/>
      <w:rPr>
        <w:lang w:val="en-US"/>
      </w:rPr>
    </w:pPr>
    <w:r>
      <w:rPr>
        <w:lang w:val="en-US"/>
      </w:rPr>
      <w:t>Charger</w:t>
    </w:r>
  </w:p>
  <w:p w14:paraId="0366AE7C" w14:textId="77777777" w:rsidR="00FA3026" w:rsidRPr="00436E54" w:rsidRDefault="00FA3026" w:rsidP="00546245">
    <w:pPr>
      <w:rPr>
        <w:lang w:val="en-US"/>
      </w:rPr>
    </w:pPr>
    <w:r>
      <w:rPr>
        <w:lang w:val="en-US"/>
      </w:rPr>
      <w:t>Referred to 3.1.10</w:t>
    </w:r>
  </w:p>
  <w:p w14:paraId="1540759C" w14:textId="77777777" w:rsidR="00FA3026" w:rsidRPr="00546245" w:rsidRDefault="00FA3026" w:rsidP="00546245">
    <w:pPr>
      <w:rPr>
        <w:lang w:val="en-US"/>
      </w:rPr>
    </w:pPr>
  </w:p>
  <w:p w14:paraId="64EC9BBD" w14:textId="77777777" w:rsidR="00FA3026" w:rsidRDefault="00FA3026" w:rsidP="009E7986">
    <w:pPr>
      <w:jc w:val="center"/>
      <w:rPr>
        <w:lang w:val="en-US"/>
      </w:rPr>
    </w:pPr>
    <w:r>
      <w:rPr>
        <w:noProof/>
        <w:lang w:val="en-US" w:eastAsia="en-US"/>
      </w:rPr>
      <w:drawing>
        <wp:inline distT="0" distB="0" distL="0" distR="0" wp14:anchorId="5D40F390" wp14:editId="00BF980D">
          <wp:extent cx="3924300" cy="660195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0">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641F9918" w14:textId="77777777" w:rsidR="00FA3026" w:rsidRDefault="00FA3026" w:rsidP="009E7986">
    <w:r>
      <w:rPr>
        <w:lang w:val="en-US"/>
      </w:rPr>
      <w:t xml:space="preserve">Full datasheet: </w:t>
    </w:r>
    <w:r w:rsidRPr="004B48BE">
      <w:rPr>
        <w:lang w:val="en-US"/>
      </w:rPr>
      <w:t>here</w:t>
    </w:r>
  </w:p>
  <w:p w14:paraId="2B411C17" w14:textId="77777777" w:rsidR="00FA3026" w:rsidRDefault="00FA3026" w:rsidP="00CC76D0">
    <w:pPr>
      <w:pStyle w:val="Heading2"/>
      <w:rPr>
        <w:lang w:val="en-US"/>
      </w:rPr>
    </w:pPr>
    <w:r>
      <w:rPr>
        <w:lang w:val="en-US"/>
      </w:rPr>
      <w:t>Energy Meter</w:t>
    </w:r>
  </w:p>
  <w:p w14:paraId="7BDF672F" w14:textId="77777777" w:rsidR="00FA3026" w:rsidRPr="00436E54" w:rsidRDefault="00FA3026" w:rsidP="00546245">
    <w:pPr>
      <w:rPr>
        <w:lang w:val="en-US"/>
      </w:rPr>
    </w:pPr>
    <w:r>
      <w:rPr>
        <w:lang w:val="en-US"/>
      </w:rPr>
      <w:t>Referred to 4.1</w:t>
    </w:r>
  </w:p>
  <w:p w14:paraId="44866531" w14:textId="77777777" w:rsidR="00FA3026" w:rsidRDefault="00FA3026" w:rsidP="00220C8A">
    <w:pPr>
      <w:rPr>
        <w:lang w:val="en-US"/>
      </w:rPr>
    </w:pPr>
    <w:r>
      <w:rPr>
        <w:noProof/>
        <w:lang w:val="en-US" w:eastAsia="en-US"/>
      </w:rPr>
      <w:drawing>
        <wp:inline distT="0" distB="0" distL="0" distR="0" wp14:anchorId="3D35B7D4" wp14:editId="05AA8416">
          <wp:extent cx="5981700" cy="635493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8151" cy="6361790"/>
                  </a:xfrm>
                  <a:prstGeom prst="rect">
                    <a:avLst/>
                  </a:prstGeom>
                </pic:spPr>
              </pic:pic>
            </a:graphicData>
          </a:graphic>
        </wp:inline>
      </w:drawing>
    </w:r>
  </w:p>
  <w:p w14:paraId="72E4F106" w14:textId="77777777" w:rsidR="00FA3026" w:rsidRDefault="00FA3026" w:rsidP="00220C8A">
    <w:pPr>
      <w:rPr>
        <w:lang w:val="en-US"/>
      </w:rPr>
    </w:pPr>
    <w:r>
      <w:rPr>
        <w:lang w:val="en-US"/>
      </w:rPr>
      <w:t xml:space="preserve">Full Specs </w:t>
    </w:r>
    <w:r w:rsidRPr="004B48BE">
      <w:rPr>
        <w:lang w:val="en-US"/>
      </w:rPr>
      <w:t>here</w:t>
    </w:r>
  </w:p>
  <w:p w14:paraId="53FF666B" w14:textId="77777777" w:rsidR="00FA3026" w:rsidRDefault="00FA3026">
    <w:pPr>
      <w:suppressAutoHyphens w:val="0"/>
      <w:spacing w:after="0" w:line="240" w:lineRule="auto"/>
      <w:rPr>
        <w:lang w:val="en-US"/>
      </w:rPr>
    </w:pPr>
    <w:r>
      <w:rPr>
        <w:lang w:val="en-US"/>
      </w:rPr>
      <w:br w:type="page"/>
    </w:r>
  </w:p>
  <w:p w14:paraId="0808FECD" w14:textId="77777777" w:rsidR="00FA3026" w:rsidRDefault="00FA3026" w:rsidP="00CC76D0">
    <w:pPr>
      <w:pStyle w:val="Heading2"/>
      <w:rPr>
        <w:lang w:val="en-US"/>
      </w:rPr>
    </w:pPr>
    <w:r>
      <w:rPr>
        <w:lang w:val="en-US"/>
      </w:rPr>
      <w:t>Motor Controller</w:t>
    </w:r>
  </w:p>
  <w:p w14:paraId="5C23AF79" w14:textId="77777777" w:rsidR="00FA3026" w:rsidRDefault="00FA3026" w:rsidP="007C0B94">
    <w:pPr>
      <w:pStyle w:val="Heading3"/>
      <w:rPr>
        <w:color w:val="000000" w:themeColor="text1"/>
        <w:lang w:val="en-US"/>
      </w:rPr>
    </w:pPr>
    <w:r w:rsidRPr="00F8103C">
      <w:rPr>
        <w:color w:val="000000" w:themeColor="text1"/>
        <w:lang w:val="en-US"/>
      </w:rPr>
      <w:t>Rinehart Motion Systems PM100DX</w:t>
    </w:r>
  </w:p>
  <w:p w14:paraId="600FAD37" w14:textId="77777777" w:rsidR="00FA3026" w:rsidRPr="00665BB1" w:rsidRDefault="00FA3026" w:rsidP="00665BB1">
    <w:pPr>
      <w:rPr>
        <w:lang w:val="en-US"/>
      </w:rPr>
    </w:pPr>
    <w:r>
      <w:rPr>
        <w:lang w:val="en-US"/>
      </w:rPr>
      <w:t>Referred to: 5.1</w:t>
    </w:r>
  </w:p>
  <w:p w14:paraId="54750546" w14:textId="77777777" w:rsidR="00FA3026" w:rsidRDefault="00FA3026"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2">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285836A8" w14:textId="77777777" w:rsidR="00FA3026" w:rsidRDefault="00FA3026" w:rsidP="007C0B94">
    <w:pPr>
      <w:rPr>
        <w:lang w:val="en-US"/>
      </w:rPr>
    </w:pPr>
    <w:r>
      <w:rPr>
        <w:lang w:val="en-US"/>
      </w:rPr>
      <w:t xml:space="preserve">Full datasheet can be found </w:t>
    </w:r>
    <w:r w:rsidRPr="004B48BE">
      <w:rPr>
        <w:lang w:val="en-US"/>
      </w:rPr>
      <w:t>here</w:t>
    </w:r>
  </w:p>
  <w:p w14:paraId="5B3597E8" w14:textId="77777777" w:rsidR="00FA3026" w:rsidRDefault="00FA3026">
    <w:pPr>
      <w:suppressAutoHyphens w:val="0"/>
      <w:spacing w:after="0" w:line="240" w:lineRule="auto"/>
      <w:rPr>
        <w:lang w:val="en-US"/>
      </w:rPr>
    </w:pPr>
    <w:r>
      <w:rPr>
        <w:lang w:val="en-US"/>
      </w:rPr>
      <w:br w:type="page"/>
    </w:r>
  </w:p>
  <w:p w14:paraId="3211870F" w14:textId="77777777" w:rsidR="00FA3026" w:rsidRDefault="00FA3026" w:rsidP="005277D0">
    <w:pPr>
      <w:pStyle w:val="Heading3"/>
      <w:rPr>
        <w:lang w:val="en-US"/>
      </w:rPr>
    </w:pPr>
    <w:r>
      <w:rPr>
        <w:lang w:val="en-US"/>
      </w:rPr>
      <w:t>EXRAD Shielded Cable</w:t>
    </w:r>
  </w:p>
  <w:p w14:paraId="657713E1" w14:textId="77777777" w:rsidR="00FA3026" w:rsidRPr="005277D0" w:rsidRDefault="00FA3026" w:rsidP="005277D0">
    <w:pPr>
      <w:rPr>
        <w:lang w:val="en-US"/>
      </w:rPr>
    </w:pPr>
    <w:r>
      <w:rPr>
        <w:lang w:val="en-US"/>
      </w:rPr>
      <w:t>Referred to: 5.1.2</w:t>
    </w:r>
  </w:p>
  <w:p w14:paraId="244278E1" w14:textId="77777777" w:rsidR="00FA3026" w:rsidRDefault="00FA3026" w:rsidP="005277D0">
    <w:pPr>
      <w:jc w:val="center"/>
      <w:rPr>
        <w:lang w:val="en-US"/>
      </w:rPr>
    </w:pPr>
    <w:r>
      <w:rPr>
        <w:noProof/>
        <w:lang w:val="en-US" w:eastAsia="en-US"/>
      </w:rPr>
      <w:drawing>
        <wp:inline distT="0" distB="0" distL="0" distR="0" wp14:anchorId="74F910EA" wp14:editId="300736DB">
          <wp:extent cx="5619750" cy="4338298"/>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3">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252416EC" w14:textId="77777777" w:rsidR="00FA3026" w:rsidRDefault="00FA3026" w:rsidP="005277D0">
    <w:pPr>
      <w:rPr>
        <w:lang w:val="en-US"/>
      </w:rPr>
    </w:pPr>
    <w:r>
      <w:rPr>
        <w:lang w:val="en-US"/>
      </w:rPr>
      <w:t xml:space="preserve">Full Datasheet can be found </w:t>
    </w:r>
    <w:r w:rsidRPr="004B48BE">
      <w:rPr>
        <w:lang w:val="en-US"/>
      </w:rPr>
      <w:t>here</w:t>
    </w:r>
  </w:p>
  <w:p w14:paraId="749024A3" w14:textId="77777777" w:rsidR="00FA3026" w:rsidRDefault="00FA3026">
    <w:pPr>
      <w:suppressAutoHyphens w:val="0"/>
      <w:spacing w:after="0" w:line="240" w:lineRule="auto"/>
      <w:rPr>
        <w:lang w:val="en-US"/>
      </w:rPr>
    </w:pPr>
    <w:r>
      <w:rPr>
        <w:lang w:val="en-US"/>
      </w:rPr>
      <w:br w:type="page"/>
    </w:r>
  </w:p>
  <w:p w14:paraId="58DA774D" w14:textId="77777777" w:rsidR="00FA3026" w:rsidRDefault="00FA3026" w:rsidP="00CC76D0">
    <w:pPr>
      <w:pStyle w:val="Heading2"/>
      <w:rPr>
        <w:lang w:val="en-US"/>
      </w:rPr>
    </w:pPr>
    <w:r>
      <w:rPr>
        <w:lang w:val="en-US"/>
      </w:rPr>
      <w:t>Motor(s)</w:t>
    </w:r>
  </w:p>
  <w:p w14:paraId="501FA900" w14:textId="77777777" w:rsidR="00FA3026" w:rsidRDefault="00FA3026" w:rsidP="005E6979">
    <w:pPr>
      <w:pStyle w:val="Heading3"/>
      <w:rPr>
        <w:lang w:val="en-US"/>
      </w:rPr>
    </w:pPr>
    <w:r>
      <w:rPr>
        <w:lang w:val="en-US"/>
      </w:rPr>
      <w:t>EMRAX 228</w:t>
    </w:r>
  </w:p>
  <w:p w14:paraId="69A351A5" w14:textId="77777777" w:rsidR="00FA3026" w:rsidRPr="00436E54" w:rsidRDefault="00FA3026" w:rsidP="00546245">
    <w:pPr>
      <w:rPr>
        <w:lang w:val="en-US"/>
      </w:rPr>
    </w:pPr>
    <w:r>
      <w:rPr>
        <w:lang w:val="en-US"/>
      </w:rPr>
      <w:t>Referred to 6.1.1</w:t>
    </w:r>
  </w:p>
  <w:p w14:paraId="39800F51" w14:textId="77777777" w:rsidR="00FA3026" w:rsidRPr="00546245" w:rsidRDefault="00FA3026" w:rsidP="00546245">
    <w:pPr>
      <w:rPr>
        <w:lang w:val="en-US"/>
      </w:rPr>
    </w:pPr>
  </w:p>
  <w:p w14:paraId="00D8713E" w14:textId="77777777" w:rsidR="00FA3026" w:rsidRPr="00F8103C" w:rsidRDefault="00FA3026"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4">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0A7D10B3" w14:textId="77777777" w:rsidR="00FA3026" w:rsidRDefault="00FA3026" w:rsidP="005E6979">
    <w:pPr>
      <w:rPr>
        <w:lang w:val="en-US"/>
      </w:rPr>
    </w:pPr>
    <w:r>
      <w:rPr>
        <w:lang w:val="en-US"/>
      </w:rPr>
      <w:t xml:space="preserve">Full datasheet </w:t>
    </w:r>
    <w:r w:rsidRPr="004B48BE">
      <w:rPr>
        <w:lang w:val="en-US"/>
      </w:rPr>
      <w:t>here</w:t>
    </w:r>
  </w:p>
  <w:p w14:paraId="7AF646D7" w14:textId="77777777" w:rsidR="00FA3026" w:rsidRDefault="00FA3026">
    <w:pPr>
      <w:suppressAutoHyphens w:val="0"/>
      <w:spacing w:after="0" w:line="240" w:lineRule="auto"/>
      <w:rPr>
        <w:lang w:val="en-US"/>
      </w:rPr>
    </w:pPr>
    <w:r>
      <w:rPr>
        <w:lang w:val="en-US"/>
      </w:rPr>
      <w:br w:type="page"/>
    </w:r>
  </w:p>
  <w:p w14:paraId="5508AB11" w14:textId="77777777" w:rsidR="00FA3026" w:rsidRDefault="00FA3026" w:rsidP="00CC76D0">
    <w:pPr>
      <w:pStyle w:val="Heading2"/>
      <w:rPr>
        <w:lang w:val="en-US"/>
      </w:rPr>
    </w:pPr>
    <w:r>
      <w:rPr>
        <w:lang w:val="en-US"/>
      </w:rPr>
      <w:t>Torque Encoder</w:t>
    </w:r>
  </w:p>
  <w:p w14:paraId="48977E45" w14:textId="77777777" w:rsidR="00FA3026" w:rsidRDefault="00FA3026" w:rsidP="00043890">
    <w:pPr>
      <w:pStyle w:val="Heading3"/>
      <w:rPr>
        <w:color w:val="000000" w:themeColor="text1"/>
        <w:lang w:val="en-US"/>
      </w:rPr>
    </w:pPr>
    <w:r>
      <w:rPr>
        <w:color w:val="000000" w:themeColor="text1"/>
        <w:lang w:val="en-US"/>
      </w:rPr>
      <w:t>Active Sensors Linear Potentiometer</w:t>
    </w:r>
  </w:p>
  <w:p w14:paraId="76D407C3" w14:textId="77777777" w:rsidR="00FA3026" w:rsidRPr="002A3314" w:rsidRDefault="00FA3026" w:rsidP="002A3314">
    <w:pPr>
      <w:rPr>
        <w:lang w:val="en-US"/>
      </w:rPr>
    </w:pPr>
    <w:r>
      <w:rPr>
        <w:lang w:val="en-US"/>
      </w:rPr>
      <w:t>Referred to 7.1</w:t>
    </w:r>
  </w:p>
  <w:p w14:paraId="3F3AB6DB" w14:textId="77777777" w:rsidR="00FA3026" w:rsidRDefault="00FA3026"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35099605" id="Canvas 54"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">
              <v:shape id="_x0000_s1027" type="#_x0000_t75" style="position:absolute;width:63315;height:40665;visibility:visible;mso-wrap-style:square">
                <v:fill o:detectmouseclick="t"/>
                <v:path o:connecttype="none"/>
              </v:shape>
              <v:shape id="Picture 24"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Yr6PCAAAA2wAAAA8AAABkcnMvZG93bnJldi54bWxEj92KwjAUhO8XfIdwBO/WVF3FVqOIUNzL&#10;tfoAh+b0R5uT0kStPv1mYcHLYWa+Ydbb3jTiTp2rLSuYjCMQxLnVNZcKzqf0cwnCeWSNjWVS8CQH&#10;283gY42Jtg8+0j3zpQgQdgkqqLxvEyldXpFBN7YtcfAK2xn0QXal1B0+Atw0chpFC2mw5rBQYUv7&#10;ivJrdjMKLrtZXKTzw2tfpHF8nevY/ORaqdGw361AeOr9O/zf/tYKpl/w9yX8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mK+jwgAAANsAAAAPAAAAAAAAAAAAAAAAAJ8C&#10;AABkcnMvZG93bnJldi54bWxQSwUGAAAAAAQABAD3AAAAjgMAAAAA&#10;">
                <v:imagedata r:id="rId37" o:title=""/>
              </v:shape>
              <v:shape id="Picture 29"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mhdzEAAAA2wAAAA8AAABkcnMvZG93bnJldi54bWxEj0FrwkAUhO+F/oflFbzppgq1TV1FhNBA&#10;FWzqweMj+5qEZt+G3a1J/r0rCD0OM/MNs9oMphUXcr6xrOB5loAgLq1uuFJw+s6mryB8QNbYWiYF&#10;I3nYrB8fVphq2/MXXYpQiQhhn6KCOoQuldKXNRn0M9sRR+/HOoMhSldJ7bCPcNPKeZK8SIMNx4Ua&#10;O9rVVP4Wf0bBgd3Onxcfy6zb5sel+dzbsfBKTZ6G7TuIQEP4D9/buVYwf4Pbl/gD5P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mhdzEAAAA2wAAAA8AAAAAAAAAAAAAAAAA&#10;nwIAAGRycy9kb3ducmV2LnhtbFBLBQYAAAAABAAEAPcAAACQAwAAAAA=&#10;">
                <v:imagedata r:id="rId38" o:title=""/>
              </v:shape>
              <w10:anchorlock/>
            </v:group>
          </w:pict>
        </mc:Fallback>
      </mc:AlternateContent>
    </w:r>
  </w:p>
  <w:p w14:paraId="4A85C281" w14:textId="77777777" w:rsidR="00FA3026" w:rsidRDefault="00FA3026" w:rsidP="00043890">
    <w:pPr>
      <w:rPr>
        <w:lang w:val="en-US"/>
      </w:rPr>
    </w:pPr>
    <w:r>
      <w:rPr>
        <w:lang w:val="en-US"/>
      </w:rPr>
      <w:t xml:space="preserve">Full Datasheet can be found </w:t>
    </w:r>
    <w:r w:rsidRPr="004B48BE">
      <w:rPr>
        <w:lang w:val="en-US"/>
      </w:rPr>
      <w:t>here</w:t>
    </w:r>
  </w:p>
  <w:p w14:paraId="0883ABA1" w14:textId="77777777" w:rsidR="00FA3026" w:rsidRDefault="00FA3026">
    <w:pPr>
      <w:suppressAutoHyphens w:val="0"/>
      <w:spacing w:after="0" w:line="240" w:lineRule="auto"/>
      <w:rPr>
        <w:lang w:val="en-US"/>
      </w:rPr>
    </w:pPr>
    <w:r>
      <w:rPr>
        <w:lang w:val="en-US"/>
      </w:rPr>
      <w:br w:type="page"/>
    </w:r>
  </w:p>
  <w:p w14:paraId="3E5BEE05" w14:textId="77777777" w:rsidR="00FA3026" w:rsidRDefault="00FA3026" w:rsidP="00CC76D0">
    <w:pPr>
      <w:pStyle w:val="Heading2"/>
      <w:rPr>
        <w:lang w:val="en-US"/>
      </w:rPr>
    </w:pPr>
    <w:r>
      <w:rPr>
        <w:lang w:val="en-US"/>
      </w:rPr>
      <w:t>LV Parts</w:t>
    </w:r>
  </w:p>
  <w:p w14:paraId="67C707F0" w14:textId="77777777" w:rsidR="00FA3026" w:rsidRPr="00B33016" w:rsidRDefault="00FA3026" w:rsidP="009E7986">
    <w:pPr>
      <w:pStyle w:val="Heading3"/>
      <w:rPr>
        <w:lang w:val="en-US"/>
      </w:rPr>
    </w:pPr>
    <w:r>
      <w:rPr>
        <w:lang w:val="en-US"/>
      </w:rPr>
      <w:t>Low Voltage BMS</w:t>
    </w:r>
  </w:p>
  <w:p w14:paraId="59885F06" w14:textId="77777777" w:rsidR="00FA3026" w:rsidRDefault="00FA3026" w:rsidP="009E7986">
    <w:pPr>
      <w:pStyle w:val="Heading4"/>
      <w:rPr>
        <w:lang w:val="en-US"/>
      </w:rPr>
    </w:pPr>
    <w:r>
      <w:rPr>
        <w:lang w:val="en-US"/>
      </w:rPr>
      <w:t>Low Voltage Battery</w:t>
    </w:r>
  </w:p>
  <w:p w14:paraId="5FB2450A" w14:textId="77777777" w:rsidR="00FA3026" w:rsidRPr="00436E54" w:rsidRDefault="00FA3026" w:rsidP="002A3314">
    <w:pPr>
      <w:rPr>
        <w:lang w:val="en-US"/>
      </w:rPr>
    </w:pPr>
    <w:r>
      <w:rPr>
        <w:lang w:val="en-US"/>
      </w:rPr>
      <w:t>Referred to 8.1</w:t>
    </w:r>
  </w:p>
  <w:p w14:paraId="550F84FF" w14:textId="77777777" w:rsidR="00FA3026" w:rsidRPr="002A3314" w:rsidRDefault="00FA3026" w:rsidP="002A3314">
    <w:pPr>
      <w:rPr>
        <w:lang w:val="en-US"/>
      </w:rPr>
    </w:pPr>
  </w:p>
  <w:p w14:paraId="4F6E07D9" w14:textId="77777777" w:rsidR="00FA3026" w:rsidRPr="00F8103C" w:rsidRDefault="00FA3026"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39">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4B2FE82C" w14:textId="77777777" w:rsidR="00FA3026" w:rsidRDefault="00FA3026" w:rsidP="0070109C">
    <w:pPr>
      <w:rPr>
        <w:lang w:val="en-US"/>
      </w:rPr>
    </w:pPr>
    <w:r>
      <w:rPr>
        <w:lang w:val="en-US"/>
      </w:rPr>
      <w:t xml:space="preserve">Full Datasheet </w:t>
    </w:r>
    <w:r w:rsidRPr="004B48BE">
      <w:rPr>
        <w:lang w:val="en-US"/>
      </w:rPr>
      <w:t>here</w:t>
    </w:r>
  </w:p>
  <w:p w14:paraId="07EABFBF" w14:textId="77777777" w:rsidR="00FA3026" w:rsidRDefault="00FA3026">
    <w:pPr>
      <w:suppressAutoHyphens w:val="0"/>
      <w:spacing w:after="0" w:line="240" w:lineRule="auto"/>
      <w:rPr>
        <w:lang w:val="en-US"/>
      </w:rPr>
    </w:pPr>
    <w:r>
      <w:rPr>
        <w:lang w:val="en-US"/>
      </w:rPr>
      <w:br w:type="page"/>
    </w:r>
  </w:p>
  <w:p w14:paraId="53CABB1B" w14:textId="77777777" w:rsidR="00FA3026" w:rsidRDefault="00FA3026" w:rsidP="00043890">
    <w:pPr>
      <w:pStyle w:val="Heading2"/>
      <w:rPr>
        <w:lang w:val="en-US"/>
      </w:rPr>
    </w:pPr>
    <w:r>
      <w:rPr>
        <w:lang w:val="en-US"/>
      </w:rPr>
      <w:t>Grounding Concept</w:t>
    </w:r>
  </w:p>
  <w:p w14:paraId="2378E7E8" w14:textId="77777777" w:rsidR="00FA3026" w:rsidRDefault="00FA3026" w:rsidP="009C619A">
    <w:pPr>
      <w:rPr>
        <w:lang w:val="en-US"/>
      </w:rPr>
    </w:pPr>
    <w:r>
      <w:rPr>
        <w:lang w:val="en-US"/>
      </w:rPr>
      <w:t>Referred to 9.1</w:t>
    </w:r>
  </w:p>
  <w:p w14:paraId="706574BD" w14:textId="77777777" w:rsidR="00FA3026" w:rsidRDefault="00FA3026">
    <w:pPr>
      <w:suppressAutoHyphens w:val="0"/>
      <w:spacing w:after="0" w:line="240" w:lineRule="auto"/>
      <w:rPr>
        <w:lang w:val="en-US"/>
      </w:rPr>
    </w:pPr>
    <w:r>
      <w:rPr>
        <w:lang w:val="en-US"/>
      </w:rPr>
      <w:br w:type="page"/>
    </w:r>
  </w:p>
  <w:p w14:paraId="7F3C5F1B" w14:textId="77777777" w:rsidR="00FA3026" w:rsidRDefault="00FA3026" w:rsidP="00043890">
    <w:pPr>
      <w:pStyle w:val="Heading2"/>
      <w:rPr>
        <w:lang w:val="en-US"/>
      </w:rPr>
    </w:pPr>
    <w:r>
      <w:rPr>
        <w:lang w:val="en-US"/>
      </w:rPr>
      <w:t>Firewall</w:t>
    </w:r>
  </w:p>
  <w:p w14:paraId="73CF8F20" w14:textId="77777777" w:rsidR="00FA3026" w:rsidRDefault="00FA3026">
    <w:pPr>
      <w:pStyle w:val="Header"/>
      <w:rPr>
        <w:lang w:val="en-US"/>
      </w:rPr>
    </w:pPr>
    <w:r>
      <w:rPr>
        <w:rFonts w:eastAsia="Arial"/>
        <w:lang w:val="en-US"/>
      </w:rPr>
      <w:fldChar w:fldCharType="end"/>
    </w:r>
  </w:p>
  <w:p w14:paraId="7CB2A952" w14:textId="77777777" w:rsidR="00FA3026" w:rsidRDefault="00FA3026">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3A2FD"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FA3026" w:rsidRDefault="00FA3026">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131CC" w14:textId="77777777" w:rsidR="00FA3026" w:rsidRDefault="00FA3026"/>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76F6D" w14:textId="77777777" w:rsidR="00FA3026" w:rsidRDefault="00FA3026"/>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C34B0"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0BFE3E26" w14:textId="77777777" w:rsidR="00FA3026" w:rsidRDefault="00FA3026">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CD683" w14:textId="77777777" w:rsidR="00FA3026" w:rsidRDefault="00FA3026"/>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76EE9"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FA3026" w:rsidRDefault="00FA3026">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19DB9" w14:textId="77777777" w:rsidR="00FA3026" w:rsidRDefault="00FA3026"/>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E69" w14:textId="77777777" w:rsidR="00FA3026" w:rsidRDefault="00FA3026">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FA3026" w:rsidRDefault="00FA3026">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38964" w14:textId="77777777" w:rsidR="00FA3026" w:rsidRDefault="00FA3026"/>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2E26" w14:textId="77777777" w:rsidR="00FA3026" w:rsidRDefault="00FA3026"/>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6CF87" w14:textId="6BF90E1D" w:rsidR="00FA3026" w:rsidRPr="00AD7F7D" w:rsidRDefault="00FA3026">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B042737" w14:textId="77777777" w:rsidR="00FA3026" w:rsidRDefault="00FA3026">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E785" w14:textId="77777777" w:rsidR="00FA3026" w:rsidRDefault="00FA3026"/>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B97BE" w14:textId="77777777" w:rsidR="00FA3026" w:rsidRDefault="00FA302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5184" w14:textId="408BEAD4" w:rsidR="00FA3026" w:rsidRPr="002F736A" w:rsidRDefault="00FA3026">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FA3026" w:rsidRDefault="00FA3026">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5B421" w14:textId="77777777" w:rsidR="00FA3026" w:rsidRDefault="00FA3026"/>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FC5C3" w14:textId="77777777" w:rsidR="00FA3026" w:rsidRDefault="00FA3026"/>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DC4DE" w14:textId="1D152BEC" w:rsidR="00FA3026" w:rsidRPr="002F736A" w:rsidRDefault="00FA3026">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eph Drockton">
    <w15:presenceInfo w15:providerId="None" w15:userId="Joseph Drockton"/>
  </w15:person>
  <w15:person w15:author="Joseph Drockton [2]">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36A"/>
    <w:rsid w:val="000062DF"/>
    <w:rsid w:val="0000770C"/>
    <w:rsid w:val="00010410"/>
    <w:rsid w:val="00011FD6"/>
    <w:rsid w:val="000356F0"/>
    <w:rsid w:val="0003661C"/>
    <w:rsid w:val="00043890"/>
    <w:rsid w:val="00063763"/>
    <w:rsid w:val="00063C93"/>
    <w:rsid w:val="0006657D"/>
    <w:rsid w:val="000A0F55"/>
    <w:rsid w:val="000A39B5"/>
    <w:rsid w:val="000B2A53"/>
    <w:rsid w:val="000C34D5"/>
    <w:rsid w:val="000C382A"/>
    <w:rsid w:val="000C66E9"/>
    <w:rsid w:val="000D0896"/>
    <w:rsid w:val="000D135B"/>
    <w:rsid w:val="000D489E"/>
    <w:rsid w:val="000D6F37"/>
    <w:rsid w:val="000E0D23"/>
    <w:rsid w:val="000E22EC"/>
    <w:rsid w:val="000E31B9"/>
    <w:rsid w:val="000E44B0"/>
    <w:rsid w:val="000F36A8"/>
    <w:rsid w:val="00106BA4"/>
    <w:rsid w:val="001123A1"/>
    <w:rsid w:val="00126A8C"/>
    <w:rsid w:val="00135B7A"/>
    <w:rsid w:val="001368E7"/>
    <w:rsid w:val="00136E73"/>
    <w:rsid w:val="00141EE7"/>
    <w:rsid w:val="0016462A"/>
    <w:rsid w:val="0016628B"/>
    <w:rsid w:val="00176B40"/>
    <w:rsid w:val="00181BE4"/>
    <w:rsid w:val="00185DBD"/>
    <w:rsid w:val="001B3EED"/>
    <w:rsid w:val="001C4DC1"/>
    <w:rsid w:val="001D1F73"/>
    <w:rsid w:val="001D3B25"/>
    <w:rsid w:val="001D3DB8"/>
    <w:rsid w:val="001F58F3"/>
    <w:rsid w:val="0020071B"/>
    <w:rsid w:val="00200962"/>
    <w:rsid w:val="00212602"/>
    <w:rsid w:val="00220C8A"/>
    <w:rsid w:val="002236ED"/>
    <w:rsid w:val="00233068"/>
    <w:rsid w:val="002418FB"/>
    <w:rsid w:val="00243B80"/>
    <w:rsid w:val="00244D11"/>
    <w:rsid w:val="0025177E"/>
    <w:rsid w:val="00260F99"/>
    <w:rsid w:val="00265567"/>
    <w:rsid w:val="00283062"/>
    <w:rsid w:val="00286F3D"/>
    <w:rsid w:val="00287456"/>
    <w:rsid w:val="002A3314"/>
    <w:rsid w:val="002B1646"/>
    <w:rsid w:val="002F4F86"/>
    <w:rsid w:val="002F736A"/>
    <w:rsid w:val="00304928"/>
    <w:rsid w:val="0032015E"/>
    <w:rsid w:val="00335C6A"/>
    <w:rsid w:val="0034087C"/>
    <w:rsid w:val="003705A4"/>
    <w:rsid w:val="00387F78"/>
    <w:rsid w:val="003A1802"/>
    <w:rsid w:val="003A2A4B"/>
    <w:rsid w:val="003A5679"/>
    <w:rsid w:val="003A61C5"/>
    <w:rsid w:val="003B41BB"/>
    <w:rsid w:val="003B48C2"/>
    <w:rsid w:val="003B7647"/>
    <w:rsid w:val="003D6014"/>
    <w:rsid w:val="003E1DCD"/>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91016"/>
    <w:rsid w:val="00491F54"/>
    <w:rsid w:val="004A597A"/>
    <w:rsid w:val="004B2729"/>
    <w:rsid w:val="004B647E"/>
    <w:rsid w:val="004C0BD9"/>
    <w:rsid w:val="004C2A24"/>
    <w:rsid w:val="004D1264"/>
    <w:rsid w:val="004E5E32"/>
    <w:rsid w:val="00506ADA"/>
    <w:rsid w:val="005101C9"/>
    <w:rsid w:val="00517CEB"/>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F5A"/>
    <w:rsid w:val="005A1E65"/>
    <w:rsid w:val="005A24CC"/>
    <w:rsid w:val="005A4709"/>
    <w:rsid w:val="005A7304"/>
    <w:rsid w:val="005B29DF"/>
    <w:rsid w:val="005C42EE"/>
    <w:rsid w:val="005D0DD2"/>
    <w:rsid w:val="005D3798"/>
    <w:rsid w:val="005D4C0A"/>
    <w:rsid w:val="005E6979"/>
    <w:rsid w:val="0060186C"/>
    <w:rsid w:val="00612DD4"/>
    <w:rsid w:val="00616E8A"/>
    <w:rsid w:val="00621FC0"/>
    <w:rsid w:val="0063047D"/>
    <w:rsid w:val="00661BFD"/>
    <w:rsid w:val="00665BB1"/>
    <w:rsid w:val="00672131"/>
    <w:rsid w:val="00673EE0"/>
    <w:rsid w:val="00682B07"/>
    <w:rsid w:val="006A7B1E"/>
    <w:rsid w:val="006B01C4"/>
    <w:rsid w:val="006B39C8"/>
    <w:rsid w:val="006D0F47"/>
    <w:rsid w:val="006F57DC"/>
    <w:rsid w:val="0070109C"/>
    <w:rsid w:val="00706B59"/>
    <w:rsid w:val="00706FBA"/>
    <w:rsid w:val="00723CEE"/>
    <w:rsid w:val="00724AD7"/>
    <w:rsid w:val="00730C30"/>
    <w:rsid w:val="00731F8D"/>
    <w:rsid w:val="00750F0D"/>
    <w:rsid w:val="007529CF"/>
    <w:rsid w:val="00770DA8"/>
    <w:rsid w:val="007722B4"/>
    <w:rsid w:val="00780E12"/>
    <w:rsid w:val="00792325"/>
    <w:rsid w:val="007A258A"/>
    <w:rsid w:val="007B305C"/>
    <w:rsid w:val="007B448A"/>
    <w:rsid w:val="007B44C6"/>
    <w:rsid w:val="007B5757"/>
    <w:rsid w:val="007C0B94"/>
    <w:rsid w:val="007D61CE"/>
    <w:rsid w:val="007E2521"/>
    <w:rsid w:val="007E2D81"/>
    <w:rsid w:val="007F1E84"/>
    <w:rsid w:val="007F3FDE"/>
    <w:rsid w:val="00805214"/>
    <w:rsid w:val="00824E9D"/>
    <w:rsid w:val="00845318"/>
    <w:rsid w:val="008613D1"/>
    <w:rsid w:val="008910B9"/>
    <w:rsid w:val="00894D66"/>
    <w:rsid w:val="008A47C2"/>
    <w:rsid w:val="008A74D6"/>
    <w:rsid w:val="008D0E1C"/>
    <w:rsid w:val="008D558F"/>
    <w:rsid w:val="008D6155"/>
    <w:rsid w:val="008D61EA"/>
    <w:rsid w:val="008D75A9"/>
    <w:rsid w:val="008E3C6D"/>
    <w:rsid w:val="008E3CD8"/>
    <w:rsid w:val="008E518F"/>
    <w:rsid w:val="008F184C"/>
    <w:rsid w:val="008F61CD"/>
    <w:rsid w:val="008F69C1"/>
    <w:rsid w:val="00902E58"/>
    <w:rsid w:val="00913609"/>
    <w:rsid w:val="00921F34"/>
    <w:rsid w:val="00924017"/>
    <w:rsid w:val="00933474"/>
    <w:rsid w:val="009372CA"/>
    <w:rsid w:val="00945834"/>
    <w:rsid w:val="0096608D"/>
    <w:rsid w:val="0098071B"/>
    <w:rsid w:val="009816F9"/>
    <w:rsid w:val="0099288D"/>
    <w:rsid w:val="00996CB1"/>
    <w:rsid w:val="009A0C46"/>
    <w:rsid w:val="009C619A"/>
    <w:rsid w:val="009E1954"/>
    <w:rsid w:val="009E206E"/>
    <w:rsid w:val="009E21EC"/>
    <w:rsid w:val="009E2D43"/>
    <w:rsid w:val="009E7986"/>
    <w:rsid w:val="009F0B3D"/>
    <w:rsid w:val="00A01703"/>
    <w:rsid w:val="00A12114"/>
    <w:rsid w:val="00A33C94"/>
    <w:rsid w:val="00A44A05"/>
    <w:rsid w:val="00A70A18"/>
    <w:rsid w:val="00A770D0"/>
    <w:rsid w:val="00A84902"/>
    <w:rsid w:val="00A8617E"/>
    <w:rsid w:val="00A94765"/>
    <w:rsid w:val="00AA1428"/>
    <w:rsid w:val="00AA6065"/>
    <w:rsid w:val="00AB16BE"/>
    <w:rsid w:val="00AB44E0"/>
    <w:rsid w:val="00AC1221"/>
    <w:rsid w:val="00AC7506"/>
    <w:rsid w:val="00AD5018"/>
    <w:rsid w:val="00AD7F7D"/>
    <w:rsid w:val="00AE1699"/>
    <w:rsid w:val="00B075B4"/>
    <w:rsid w:val="00B10B43"/>
    <w:rsid w:val="00B22844"/>
    <w:rsid w:val="00B30199"/>
    <w:rsid w:val="00B312FE"/>
    <w:rsid w:val="00B33016"/>
    <w:rsid w:val="00B43064"/>
    <w:rsid w:val="00B47DD8"/>
    <w:rsid w:val="00B578E1"/>
    <w:rsid w:val="00B743F4"/>
    <w:rsid w:val="00B911F6"/>
    <w:rsid w:val="00B9359B"/>
    <w:rsid w:val="00BA0C7E"/>
    <w:rsid w:val="00BB13A5"/>
    <w:rsid w:val="00BC0CA0"/>
    <w:rsid w:val="00BE3FD4"/>
    <w:rsid w:val="00C14655"/>
    <w:rsid w:val="00C1660A"/>
    <w:rsid w:val="00C63753"/>
    <w:rsid w:val="00C63F23"/>
    <w:rsid w:val="00C67C8B"/>
    <w:rsid w:val="00C95CE5"/>
    <w:rsid w:val="00CC48D6"/>
    <w:rsid w:val="00CC6FAE"/>
    <w:rsid w:val="00CC76D0"/>
    <w:rsid w:val="00CD6CA4"/>
    <w:rsid w:val="00CE590A"/>
    <w:rsid w:val="00D10CFD"/>
    <w:rsid w:val="00D14848"/>
    <w:rsid w:val="00D40BFE"/>
    <w:rsid w:val="00D4745B"/>
    <w:rsid w:val="00D51758"/>
    <w:rsid w:val="00D62BC7"/>
    <w:rsid w:val="00D661A7"/>
    <w:rsid w:val="00D97D66"/>
    <w:rsid w:val="00DB05A6"/>
    <w:rsid w:val="00DB5CCB"/>
    <w:rsid w:val="00DB7941"/>
    <w:rsid w:val="00DD06C9"/>
    <w:rsid w:val="00DD2A30"/>
    <w:rsid w:val="00DF02DE"/>
    <w:rsid w:val="00E047CA"/>
    <w:rsid w:val="00E16861"/>
    <w:rsid w:val="00E16DB9"/>
    <w:rsid w:val="00E17F77"/>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7637"/>
    <w:rsid w:val="00EB5417"/>
    <w:rsid w:val="00EC1C99"/>
    <w:rsid w:val="00EC655D"/>
    <w:rsid w:val="00ED3B24"/>
    <w:rsid w:val="00F01BFD"/>
    <w:rsid w:val="00F05934"/>
    <w:rsid w:val="00F13A46"/>
    <w:rsid w:val="00F2272E"/>
    <w:rsid w:val="00F241FF"/>
    <w:rsid w:val="00F24B79"/>
    <w:rsid w:val="00F511F6"/>
    <w:rsid w:val="00F5278E"/>
    <w:rsid w:val="00F52FD5"/>
    <w:rsid w:val="00F61E3E"/>
    <w:rsid w:val="00F65BA2"/>
    <w:rsid w:val="00F67B50"/>
    <w:rsid w:val="00F822E0"/>
    <w:rsid w:val="00F848F6"/>
    <w:rsid w:val="00F948EA"/>
    <w:rsid w:val="00FA2803"/>
    <w:rsid w:val="00FA3026"/>
    <w:rsid w:val="00FB1050"/>
    <w:rsid w:val="00FB3281"/>
    <w:rsid w:val="00FB4631"/>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footer" Target="footer5.xml"/><Relationship Id="rId42" Type="http://schemas.openxmlformats.org/officeDocument/2006/relationships/image" Target="media/image4.png"/><Relationship Id="rId63" Type="http://schemas.openxmlformats.org/officeDocument/2006/relationships/footer" Target="footer22.xml"/><Relationship Id="rId84" Type="http://schemas.openxmlformats.org/officeDocument/2006/relationships/image" Target="media/image26.png"/><Relationship Id="rId138" Type="http://schemas.openxmlformats.org/officeDocument/2006/relationships/footer" Target="footer31.xml"/><Relationship Id="rId159" Type="http://schemas.openxmlformats.org/officeDocument/2006/relationships/footer" Target="footer39.xml"/><Relationship Id="rId170" Type="http://schemas.openxmlformats.org/officeDocument/2006/relationships/image" Target="media/image68.png"/><Relationship Id="rId191" Type="http://schemas.openxmlformats.org/officeDocument/2006/relationships/image" Target="media/image78.JPG"/><Relationship Id="rId205" Type="http://schemas.openxmlformats.org/officeDocument/2006/relationships/hyperlink" Target="http://riedon.com/media/pdf/UAL.pdf" TargetMode="External"/><Relationship Id="rId226" Type="http://schemas.openxmlformats.org/officeDocument/2006/relationships/hyperlink" Target="http://www.sae.org/images/cds/selfservice/396360463_FSE2014_Energy_Meter_Specification_v1.0.pdf" TargetMode="External"/><Relationship Id="rId247" Type="http://schemas.microsoft.com/office/2011/relationships/people" Target="people.xml"/><Relationship Id="rId107" Type="http://schemas.openxmlformats.org/officeDocument/2006/relationships/image" Target="media/image48.png"/><Relationship Id="rId11" Type="http://schemas.openxmlformats.org/officeDocument/2006/relationships/footer" Target="footer1.xml"/><Relationship Id="rId32" Type="http://schemas.openxmlformats.org/officeDocument/2006/relationships/header" Target="header12.xml"/><Relationship Id="rId53" Type="http://schemas.openxmlformats.org/officeDocument/2006/relationships/header" Target="header19.xml"/><Relationship Id="rId74" Type="http://schemas.openxmlformats.org/officeDocument/2006/relationships/comments" Target="comments.xml"/><Relationship Id="rId128" Type="http://schemas.openxmlformats.org/officeDocument/2006/relationships/footer" Target="footer27.xm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37.jpeg"/><Relationship Id="rId160" Type="http://schemas.openxmlformats.org/officeDocument/2006/relationships/header" Target="header40.xml"/><Relationship Id="rId181" Type="http://schemas.openxmlformats.org/officeDocument/2006/relationships/hyperlink" Target="http://www.alphawire.com/Home/Products/Wire/Hook-Up-Wire/Premium/3050?device=pdf" TargetMode="External"/><Relationship Id="rId216" Type="http://schemas.openxmlformats.org/officeDocument/2006/relationships/hyperlink" Target="http://www.te.com/catalog/pn/en/1618002-7" TargetMode="External"/><Relationship Id="rId237" Type="http://schemas.openxmlformats.org/officeDocument/2006/relationships/hyperlink" Target="http://www.activesensors.com/datasheet/linear-potentiometer/cls1300.pdf" TargetMode="External"/><Relationship Id="rId22" Type="http://schemas.openxmlformats.org/officeDocument/2006/relationships/footer" Target="footer6.xml"/><Relationship Id="rId43" Type="http://schemas.openxmlformats.org/officeDocument/2006/relationships/header" Target="header14.xml"/><Relationship Id="rId64" Type="http://schemas.openxmlformats.org/officeDocument/2006/relationships/image" Target="media/image8.png"/><Relationship Id="rId118" Type="http://schemas.openxmlformats.org/officeDocument/2006/relationships/image" Target="media/image59.png"/><Relationship Id="rId139" Type="http://schemas.openxmlformats.org/officeDocument/2006/relationships/image" Target="media/image62.jpeg"/><Relationship Id="rId85" Type="http://schemas.openxmlformats.org/officeDocument/2006/relationships/image" Target="media/image27.jpeg"/><Relationship Id="rId150" Type="http://schemas.openxmlformats.org/officeDocument/2006/relationships/header" Target="header35.xml"/><Relationship Id="rId171" Type="http://schemas.openxmlformats.org/officeDocument/2006/relationships/image" Target="media/image69.JPG"/><Relationship Id="rId192" Type="http://schemas.openxmlformats.org/officeDocument/2006/relationships/hyperlink" Target="http://www.sensata.com/download/resettable-crash.pdf" TargetMode="External"/><Relationship Id="rId206" Type="http://schemas.openxmlformats.org/officeDocument/2006/relationships/hyperlink" Target="http://www.cynergy3.com/sites/default/files/product-data-sheets/D%20series%202013.pdf" TargetMode="External"/><Relationship Id="rId227" Type="http://schemas.openxmlformats.org/officeDocument/2006/relationships/image" Target="media/image95.PNG"/><Relationship Id="rId248"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footer" Target="footer11.xml"/><Relationship Id="rId38" Type="http://schemas.openxmlformats.org/officeDocument/2006/relationships/diagramLayout" Target="diagrams/layout1.xml"/><Relationship Id="rId59" Type="http://schemas.openxmlformats.org/officeDocument/2006/relationships/header" Target="header21.xml"/><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footer" Target="footer25.xml"/><Relationship Id="rId129" Type="http://schemas.openxmlformats.org/officeDocument/2006/relationships/header" Target="header28.xml"/><Relationship Id="rId54" Type="http://schemas.openxmlformats.org/officeDocument/2006/relationships/footer" Target="footer19.xml"/><Relationship Id="rId70" Type="http://schemas.openxmlformats.org/officeDocument/2006/relationships/image" Target="media/image14.jpeg"/><Relationship Id="rId75" Type="http://schemas.microsoft.com/office/2011/relationships/commentsExtended" Target="commentsExtended.xml"/><Relationship Id="rId91" Type="http://schemas.openxmlformats.org/officeDocument/2006/relationships/image" Target="media/image33.jpeg"/><Relationship Id="rId96" Type="http://schemas.openxmlformats.org/officeDocument/2006/relationships/image" Target="media/image38.jpeg"/><Relationship Id="rId140" Type="http://schemas.openxmlformats.org/officeDocument/2006/relationships/image" Target="media/image63.png"/><Relationship Id="rId145" Type="http://schemas.openxmlformats.org/officeDocument/2006/relationships/footer" Target="footer33.xml"/><Relationship Id="rId161" Type="http://schemas.openxmlformats.org/officeDocument/2006/relationships/footer" Target="footer40.xml"/><Relationship Id="rId166" Type="http://schemas.openxmlformats.org/officeDocument/2006/relationships/footer" Target="footer42.xml"/><Relationship Id="rId182" Type="http://schemas.openxmlformats.org/officeDocument/2006/relationships/image" Target="media/image72.PNG"/><Relationship Id="rId187" Type="http://schemas.openxmlformats.org/officeDocument/2006/relationships/image" Target="media/image76.jpeg"/><Relationship Id="rId217"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melasta.com/product.asp?lie=Lithium%20polymer%20battery" TargetMode="External"/><Relationship Id="rId233" Type="http://schemas.openxmlformats.org/officeDocument/2006/relationships/image" Target="media/image98.tmp"/><Relationship Id="rId238" Type="http://schemas.openxmlformats.org/officeDocument/2006/relationships/image" Target="media/image102.JPG"/><Relationship Id="rId23" Type="http://schemas.openxmlformats.org/officeDocument/2006/relationships/header" Target="header7.xml"/><Relationship Id="rId28" Type="http://schemas.openxmlformats.org/officeDocument/2006/relationships/footer" Target="footer9.xml"/><Relationship Id="rId49" Type="http://schemas.openxmlformats.org/officeDocument/2006/relationships/header" Target="header17.xml"/><Relationship Id="rId114" Type="http://schemas.openxmlformats.org/officeDocument/2006/relationships/image" Target="media/image55.png"/><Relationship Id="rId119" Type="http://schemas.openxmlformats.org/officeDocument/2006/relationships/header" Target="header23.xml"/><Relationship Id="rId44" Type="http://schemas.openxmlformats.org/officeDocument/2006/relationships/header" Target="header15.xml"/><Relationship Id="rId60" Type="http://schemas.openxmlformats.org/officeDocument/2006/relationships/footer" Target="footer20.xml"/><Relationship Id="rId65" Type="http://schemas.openxmlformats.org/officeDocument/2006/relationships/image" Target="media/image9.PNG"/><Relationship Id="rId81" Type="http://schemas.openxmlformats.org/officeDocument/2006/relationships/image" Target="media/image23.jpeg"/><Relationship Id="rId86" Type="http://schemas.openxmlformats.org/officeDocument/2006/relationships/image" Target="media/image28.PNG"/><Relationship Id="rId130" Type="http://schemas.openxmlformats.org/officeDocument/2006/relationships/footer" Target="footer28.xml"/><Relationship Id="rId135" Type="http://schemas.openxmlformats.org/officeDocument/2006/relationships/footer" Target="footer29.xml"/><Relationship Id="rId151" Type="http://schemas.openxmlformats.org/officeDocument/2006/relationships/header" Target="header36.xml"/><Relationship Id="rId156" Type="http://schemas.openxmlformats.org/officeDocument/2006/relationships/header" Target="header38.xml"/><Relationship Id="rId177" Type="http://schemas.openxmlformats.org/officeDocument/2006/relationships/footer" Target="footer46.xml"/><Relationship Id="rId198" Type="http://schemas.openxmlformats.org/officeDocument/2006/relationships/hyperlink" Target="http://www.polycase.com/wc-22" TargetMode="External"/><Relationship Id="rId172" Type="http://schemas.openxmlformats.org/officeDocument/2006/relationships/header" Target="header45.xml"/><Relationship Id="rId193" Type="http://schemas.openxmlformats.org/officeDocument/2006/relationships/image" Target="media/image79.PNG"/><Relationship Id="rId202" Type="http://schemas.openxmlformats.org/officeDocument/2006/relationships/hyperlink" Target="http://riedon.com/media/pdf/UAL.pdf" TargetMode="External"/><Relationship Id="rId207" Type="http://schemas.openxmlformats.org/officeDocument/2006/relationships/image" Target="media/image85.JPG"/><Relationship Id="rId223" Type="http://schemas.openxmlformats.org/officeDocument/2006/relationships/image" Target="media/image93.png"/><Relationship Id="rId228" Type="http://schemas.openxmlformats.org/officeDocument/2006/relationships/hyperlink" Target="http://www.rinehartmotion.com/files/Download/PM_Datasheet_01052012.pdf" TargetMode="External"/><Relationship Id="rId244" Type="http://schemas.openxmlformats.org/officeDocument/2006/relationships/header" Target="header50.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diagramQuickStyle" Target="diagrams/quickStyle1.xml"/><Relationship Id="rId109" Type="http://schemas.openxmlformats.org/officeDocument/2006/relationships/image" Target="media/image50.jpeg"/><Relationship Id="rId34" Type="http://schemas.openxmlformats.org/officeDocument/2006/relationships/footer" Target="footer12.xml"/><Relationship Id="rId50" Type="http://schemas.openxmlformats.org/officeDocument/2006/relationships/header" Target="header18.xml"/><Relationship Id="rId55" Type="http://schemas.openxmlformats.org/officeDocument/2006/relationships/image" Target="media/image5.png"/><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image" Target="media/image45.png"/><Relationship Id="rId120" Type="http://schemas.openxmlformats.org/officeDocument/2006/relationships/header" Target="header24.xml"/><Relationship Id="rId125" Type="http://schemas.openxmlformats.org/officeDocument/2006/relationships/header" Target="header26.xml"/><Relationship Id="rId141" Type="http://schemas.openxmlformats.org/officeDocument/2006/relationships/image" Target="media/image64.png"/><Relationship Id="rId146" Type="http://schemas.openxmlformats.org/officeDocument/2006/relationships/header" Target="header34.xml"/><Relationship Id="rId167" Type="http://schemas.openxmlformats.org/officeDocument/2006/relationships/header" Target="header43.xml"/><Relationship Id="rId188" Type="http://schemas.openxmlformats.org/officeDocument/2006/relationships/hyperlink" Target="http://info.bannersalesforce.com/cs/groups/public/documents/literature/111880.pdf" TargetMode="External"/><Relationship Id="rId7" Type="http://schemas.openxmlformats.org/officeDocument/2006/relationships/endnotes" Target="endnotes.xml"/><Relationship Id="rId71" Type="http://schemas.openxmlformats.org/officeDocument/2006/relationships/image" Target="media/image15.jpeg"/><Relationship Id="rId92" Type="http://schemas.openxmlformats.org/officeDocument/2006/relationships/image" Target="media/image34.jpeg"/><Relationship Id="rId162" Type="http://schemas.openxmlformats.org/officeDocument/2006/relationships/image" Target="media/image67.jpeg"/><Relationship Id="rId183" Type="http://schemas.openxmlformats.org/officeDocument/2006/relationships/hyperlink" Target="http://www.mouser.com/ProductDetail/Alpha-Wire/6460-OR005/?qs=sGAEpiMZZMv1%2f%252b2kKkGMBdDOvp5WNg%252bt9emRXpKWYqs%3d" TargetMode="External"/><Relationship Id="rId213" Type="http://schemas.openxmlformats.org/officeDocument/2006/relationships/image" Target="media/image88.PNG"/><Relationship Id="rId218" Type="http://schemas.openxmlformats.org/officeDocument/2006/relationships/hyperlink" Target="http://www.littelfuse.com/~/media/electrical/datasheets/fuses/industrial-and-ul-fuses/littelfuse_fuse_jlln_jlls_datasheet.pdf" TargetMode="External"/><Relationship Id="rId234" Type="http://schemas.openxmlformats.org/officeDocument/2006/relationships/image" Target="media/image99.tmp"/><Relationship Id="rId239" Type="http://schemas.openxmlformats.org/officeDocument/2006/relationships/hyperlink" Target="http://www.batteryspace.com/prod-specs/3.7V10Ah.pdf" TargetMode="Externa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diagramColors" Target="diagrams/colors1.xml"/><Relationship Id="rId45" Type="http://schemas.openxmlformats.org/officeDocument/2006/relationships/footer" Target="footer14.xml"/><Relationship Id="rId66" Type="http://schemas.openxmlformats.org/officeDocument/2006/relationships/image" Target="media/image10.png"/><Relationship Id="rId87" Type="http://schemas.openxmlformats.org/officeDocument/2006/relationships/image" Target="media/image29.png"/><Relationship Id="rId110" Type="http://schemas.openxmlformats.org/officeDocument/2006/relationships/image" Target="media/image51.png"/><Relationship Id="rId115" Type="http://schemas.openxmlformats.org/officeDocument/2006/relationships/image" Target="media/image56.tmp"/><Relationship Id="rId131" Type="http://schemas.openxmlformats.org/officeDocument/2006/relationships/image" Target="media/image60.PNG"/><Relationship Id="rId136" Type="http://schemas.openxmlformats.org/officeDocument/2006/relationships/footer" Target="footer30.xml"/><Relationship Id="rId157" Type="http://schemas.openxmlformats.org/officeDocument/2006/relationships/header" Target="header39.xml"/><Relationship Id="rId178" Type="http://schemas.openxmlformats.org/officeDocument/2006/relationships/image" Target="media/image70.tmp"/><Relationship Id="rId61" Type="http://schemas.openxmlformats.org/officeDocument/2006/relationships/footer" Target="footer21.xml"/><Relationship Id="rId82" Type="http://schemas.openxmlformats.org/officeDocument/2006/relationships/image" Target="media/image24.jpeg"/><Relationship Id="rId152" Type="http://schemas.openxmlformats.org/officeDocument/2006/relationships/footer" Target="footer35.xml"/><Relationship Id="rId173" Type="http://schemas.openxmlformats.org/officeDocument/2006/relationships/header" Target="header46.xml"/><Relationship Id="rId194" Type="http://schemas.openxmlformats.org/officeDocument/2006/relationships/hyperlink" Target="http://sensing.honeywell.com/honeywell_sensing_px2_series-productsheet_500599462-en-revg.pdf" TargetMode="External"/><Relationship Id="rId199" Type="http://schemas.openxmlformats.org/officeDocument/2006/relationships/image" Target="media/image82.JPG"/><Relationship Id="rId203" Type="http://schemas.openxmlformats.org/officeDocument/2006/relationships/image" Target="media/image84.PNG"/><Relationship Id="rId208" Type="http://schemas.openxmlformats.org/officeDocument/2006/relationships/hyperlink" Target="http://www.te.com/content/dam/te/global/english/industries/hybrid-electric-mobility-solutions/amp-msd-tech-sheet.pdf" TargetMode="External"/><Relationship Id="rId229" Type="http://schemas.openxmlformats.org/officeDocument/2006/relationships/image" Target="media/image96.tmp"/><Relationship Id="rId19" Type="http://schemas.openxmlformats.org/officeDocument/2006/relationships/header" Target="header5.xml"/><Relationship Id="rId224" Type="http://schemas.openxmlformats.org/officeDocument/2006/relationships/hyperlink" Target="https://docs.google.com/document/d/14axudenSziPm8gjc8Sv2n5Np-XDPIssUk-YkXAVsxSw/edit" TargetMode="External"/><Relationship Id="rId240" Type="http://schemas.openxmlformats.org/officeDocument/2006/relationships/header" Target="header48.xml"/><Relationship Id="rId245" Type="http://schemas.openxmlformats.org/officeDocument/2006/relationships/footer" Target="footer49.xml"/><Relationship Id="rId14" Type="http://schemas.openxmlformats.org/officeDocument/2006/relationships/footer" Target="footer2.xml"/><Relationship Id="rId30" Type="http://schemas.openxmlformats.org/officeDocument/2006/relationships/footer" Target="footer10.xml"/><Relationship Id="rId35" Type="http://schemas.openxmlformats.org/officeDocument/2006/relationships/header" Target="header13.xml"/><Relationship Id="rId56" Type="http://schemas.openxmlformats.org/officeDocument/2006/relationships/image" Target="media/image6.png"/><Relationship Id="rId77" Type="http://schemas.openxmlformats.org/officeDocument/2006/relationships/image" Target="media/image19.png"/><Relationship Id="rId100" Type="http://schemas.openxmlformats.org/officeDocument/2006/relationships/image" Target="media/image42.jpeg"/><Relationship Id="rId105" Type="http://schemas.openxmlformats.org/officeDocument/2006/relationships/image" Target="media/image46.jpeg"/><Relationship Id="rId126" Type="http://schemas.openxmlformats.org/officeDocument/2006/relationships/header" Target="header27.xml"/><Relationship Id="rId147" Type="http://schemas.openxmlformats.org/officeDocument/2006/relationships/footer" Target="footer34.xml"/><Relationship Id="rId168" Type="http://schemas.openxmlformats.org/officeDocument/2006/relationships/footer" Target="footer43.xml"/><Relationship Id="rId8" Type="http://schemas.openxmlformats.org/officeDocument/2006/relationships/image" Target="media/image1.png"/><Relationship Id="rId51" Type="http://schemas.openxmlformats.org/officeDocument/2006/relationships/footer" Target="footer17.xml"/><Relationship Id="rId72" Type="http://schemas.openxmlformats.org/officeDocument/2006/relationships/image" Target="media/image16.png"/><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footer" Target="footer23.xml"/><Relationship Id="rId142" Type="http://schemas.openxmlformats.org/officeDocument/2006/relationships/header" Target="header32.xml"/><Relationship Id="rId163" Type="http://schemas.openxmlformats.org/officeDocument/2006/relationships/header" Target="header41.xml"/><Relationship Id="rId184" Type="http://schemas.openxmlformats.org/officeDocument/2006/relationships/image" Target="media/image73.PNG"/><Relationship Id="rId189" Type="http://schemas.openxmlformats.org/officeDocument/2006/relationships/image" Target="media/image77.png"/><Relationship Id="rId219" Type="http://schemas.openxmlformats.org/officeDocument/2006/relationships/image" Target="media/image91.tmp"/><Relationship Id="rId3" Type="http://schemas.openxmlformats.org/officeDocument/2006/relationships/styles" Target="styles.xml"/><Relationship Id="rId214" Type="http://schemas.openxmlformats.org/officeDocument/2006/relationships/hyperlink" Target="http://www.te.com/usa-en/product-6648223-1.html" TargetMode="External"/><Relationship Id="rId230" Type="http://schemas.openxmlformats.org/officeDocument/2006/relationships/hyperlink" Target="http://www.champcable.com/product_pdfs/15_SAE_150_FX_Shielded_High_Voltage.pdf" TargetMode="External"/><Relationship Id="rId235" Type="http://schemas.openxmlformats.org/officeDocument/2006/relationships/image" Target="media/image100.png"/><Relationship Id="rId25" Type="http://schemas.openxmlformats.org/officeDocument/2006/relationships/header" Target="header8.xml"/><Relationship Id="rId46" Type="http://schemas.openxmlformats.org/officeDocument/2006/relationships/footer" Target="footer15.xml"/><Relationship Id="rId67" Type="http://schemas.openxmlformats.org/officeDocument/2006/relationships/image" Target="media/image11.png"/><Relationship Id="rId116" Type="http://schemas.openxmlformats.org/officeDocument/2006/relationships/image" Target="media/image57.tmp"/><Relationship Id="rId137" Type="http://schemas.openxmlformats.org/officeDocument/2006/relationships/header" Target="header31.xml"/><Relationship Id="rId158" Type="http://schemas.openxmlformats.org/officeDocument/2006/relationships/footer" Target="footer38.xml"/><Relationship Id="rId20" Type="http://schemas.openxmlformats.org/officeDocument/2006/relationships/header" Target="header6.xml"/><Relationship Id="rId41" Type="http://schemas.microsoft.com/office/2007/relationships/diagramDrawing" Target="diagrams/drawing1.xml"/><Relationship Id="rId62" Type="http://schemas.openxmlformats.org/officeDocument/2006/relationships/header" Target="header22.xml"/><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52.jpeg"/><Relationship Id="rId132" Type="http://schemas.openxmlformats.org/officeDocument/2006/relationships/image" Target="media/image61.png"/><Relationship Id="rId153" Type="http://schemas.openxmlformats.org/officeDocument/2006/relationships/footer" Target="footer36.xml"/><Relationship Id="rId174" Type="http://schemas.openxmlformats.org/officeDocument/2006/relationships/footer" Target="footer44.xml"/><Relationship Id="rId179" Type="http://schemas.openxmlformats.org/officeDocument/2006/relationships/hyperlink" Target="http://www.alphawire.com/en/Products/Wire/Hook-Up-Wire/Premium/3055?device=pdf" TargetMode="External"/><Relationship Id="rId195" Type="http://schemas.openxmlformats.org/officeDocument/2006/relationships/image" Target="media/image80.PNG"/><Relationship Id="rId209" Type="http://schemas.openxmlformats.org/officeDocument/2006/relationships/image" Target="media/image86.png"/><Relationship Id="rId190" Type="http://schemas.openxmlformats.org/officeDocument/2006/relationships/hyperlink" Target="http://www.bender-de.com/fileadmin/products/doc/IR155-32xx-V004_DB_en.pdf" TargetMode="External"/><Relationship Id="rId204" Type="http://schemas.openxmlformats.org/officeDocument/2006/relationships/hyperlink" Target="http://www.cynergy3.com/sites/default/files/product-data-sheets/D%20series%202013.pdf" TargetMode="External"/><Relationship Id="rId220" Type="http://schemas.openxmlformats.org/officeDocument/2006/relationships/hyperlink" Target="http://www.littelfuse.com/~/media/electrical/datasheets/fuse-blocks-and-holders/littelfuse_fuse_block_lscr_datasheet.pdf" TargetMode="External"/><Relationship Id="rId225" Type="http://schemas.openxmlformats.org/officeDocument/2006/relationships/image" Target="media/image94.png"/><Relationship Id="rId241" Type="http://schemas.openxmlformats.org/officeDocument/2006/relationships/header" Target="header49.xml"/><Relationship Id="rId246"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footer" Target="footer13.xml"/><Relationship Id="rId57" Type="http://schemas.openxmlformats.org/officeDocument/2006/relationships/image" Target="media/image7.PNG"/><Relationship Id="rId106" Type="http://schemas.openxmlformats.org/officeDocument/2006/relationships/image" Target="media/image47.png"/><Relationship Id="rId127" Type="http://schemas.openxmlformats.org/officeDocument/2006/relationships/footer" Target="footer26.xml"/><Relationship Id="rId10" Type="http://schemas.openxmlformats.org/officeDocument/2006/relationships/header" Target="header1.xml"/><Relationship Id="rId31" Type="http://schemas.openxmlformats.org/officeDocument/2006/relationships/header" Target="header11.xml"/><Relationship Id="rId52" Type="http://schemas.openxmlformats.org/officeDocument/2006/relationships/footer" Target="footer18.xml"/><Relationship Id="rId73" Type="http://schemas.openxmlformats.org/officeDocument/2006/relationships/image" Target="media/image17.jpeg"/><Relationship Id="rId78" Type="http://schemas.openxmlformats.org/officeDocument/2006/relationships/image" Target="media/image20.jpeg"/><Relationship Id="rId94" Type="http://schemas.openxmlformats.org/officeDocument/2006/relationships/image" Target="media/image36.PNG"/><Relationship Id="rId99" Type="http://schemas.openxmlformats.org/officeDocument/2006/relationships/image" Target="media/image41.jpeg"/><Relationship Id="rId101" Type="http://schemas.openxmlformats.org/officeDocument/2006/relationships/image" Target="media/image43.emf"/><Relationship Id="rId122" Type="http://schemas.openxmlformats.org/officeDocument/2006/relationships/footer" Target="footer24.xml"/><Relationship Id="rId143" Type="http://schemas.openxmlformats.org/officeDocument/2006/relationships/header" Target="header33.xml"/><Relationship Id="rId148" Type="http://schemas.openxmlformats.org/officeDocument/2006/relationships/image" Target="media/image65.png"/><Relationship Id="rId164" Type="http://schemas.openxmlformats.org/officeDocument/2006/relationships/header" Target="header42.xml"/><Relationship Id="rId169" Type="http://schemas.openxmlformats.org/officeDocument/2006/relationships/header" Target="header44.xml"/><Relationship Id="rId185"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image" Target="media/image71.PNG"/><Relationship Id="rId210" Type="http://schemas.openxmlformats.org/officeDocument/2006/relationships/hyperlink" Target="http://www.mouser.com/ds/2/252/PT-4532PLQ-18761.pdf" TargetMode="External"/><Relationship Id="rId215" Type="http://schemas.openxmlformats.org/officeDocument/2006/relationships/image" Target="media/image89.JPG"/><Relationship Id="rId236" Type="http://schemas.openxmlformats.org/officeDocument/2006/relationships/image" Target="media/image101.png"/><Relationship Id="rId26" Type="http://schemas.openxmlformats.org/officeDocument/2006/relationships/header" Target="header9.xml"/><Relationship Id="rId231" Type="http://schemas.openxmlformats.org/officeDocument/2006/relationships/image" Target="media/image97.JPG"/><Relationship Id="rId47" Type="http://schemas.openxmlformats.org/officeDocument/2006/relationships/header" Target="header16.xml"/><Relationship Id="rId68" Type="http://schemas.openxmlformats.org/officeDocument/2006/relationships/image" Target="media/image12.jpeg"/><Relationship Id="rId89" Type="http://schemas.openxmlformats.org/officeDocument/2006/relationships/image" Target="media/image31.PNG"/><Relationship Id="rId112" Type="http://schemas.openxmlformats.org/officeDocument/2006/relationships/image" Target="media/image53.PNG"/><Relationship Id="rId133" Type="http://schemas.openxmlformats.org/officeDocument/2006/relationships/header" Target="header29.xml"/><Relationship Id="rId154" Type="http://schemas.openxmlformats.org/officeDocument/2006/relationships/header" Target="header37.xml"/><Relationship Id="rId175" Type="http://schemas.openxmlformats.org/officeDocument/2006/relationships/footer" Target="footer45.xml"/><Relationship Id="rId196" Type="http://schemas.openxmlformats.org/officeDocument/2006/relationships/hyperlink" Target="https://www.superbrightleds.com/moreinfo/through-hole/5mm-red-led-120-degree-viewing-angle-flat-tipped-1200-mcd/279/1206/" TargetMode="External"/><Relationship Id="rId200" Type="http://schemas.openxmlformats.org/officeDocument/2006/relationships/hyperlink" Target="http://muellerelectric.com/wp-content/uploads/DS-BU-31607-0.pdf" TargetMode="External"/><Relationship Id="rId16" Type="http://schemas.openxmlformats.org/officeDocument/2006/relationships/header" Target="header4.xml"/><Relationship Id="rId221" Type="http://schemas.openxmlformats.org/officeDocument/2006/relationships/image" Target="media/image92.PNG"/><Relationship Id="rId242" Type="http://schemas.openxmlformats.org/officeDocument/2006/relationships/footer" Target="footer47.xml"/><Relationship Id="rId37" Type="http://schemas.openxmlformats.org/officeDocument/2006/relationships/diagramData" Target="diagrams/data1.xml"/><Relationship Id="rId58" Type="http://schemas.openxmlformats.org/officeDocument/2006/relationships/header" Target="header20.xml"/><Relationship Id="rId79" Type="http://schemas.openxmlformats.org/officeDocument/2006/relationships/image" Target="media/image21.jpeg"/><Relationship Id="rId102" Type="http://schemas.openxmlformats.org/officeDocument/2006/relationships/package" Target="embeddings/Microsoft_Excel_Worksheet1.xlsx"/><Relationship Id="rId123" Type="http://schemas.openxmlformats.org/officeDocument/2006/relationships/header" Target="header25.xml"/><Relationship Id="rId144" Type="http://schemas.openxmlformats.org/officeDocument/2006/relationships/footer" Target="footer32.xml"/><Relationship Id="rId90" Type="http://schemas.openxmlformats.org/officeDocument/2006/relationships/image" Target="media/image32.PNG"/><Relationship Id="rId165" Type="http://schemas.openxmlformats.org/officeDocument/2006/relationships/footer" Target="footer41.xml"/><Relationship Id="rId186" Type="http://schemas.openxmlformats.org/officeDocument/2006/relationships/image" Target="media/image75.png"/><Relationship Id="rId211" Type="http://schemas.openxmlformats.org/officeDocument/2006/relationships/image" Target="media/image87.JPG"/><Relationship Id="rId232" Type="http://schemas.openxmlformats.org/officeDocument/2006/relationships/hyperlink" Target="http://www.enstroj.si/Electric-products/emrax-228-motorsgen.html" TargetMode="External"/><Relationship Id="rId27" Type="http://schemas.openxmlformats.org/officeDocument/2006/relationships/footer" Target="footer8.xml"/><Relationship Id="rId48" Type="http://schemas.openxmlformats.org/officeDocument/2006/relationships/footer" Target="footer16.xml"/><Relationship Id="rId69" Type="http://schemas.openxmlformats.org/officeDocument/2006/relationships/image" Target="media/image13.jpeg"/><Relationship Id="rId113" Type="http://schemas.openxmlformats.org/officeDocument/2006/relationships/image" Target="media/image54.jpeg"/><Relationship Id="rId134" Type="http://schemas.openxmlformats.org/officeDocument/2006/relationships/header" Target="header30.xml"/><Relationship Id="rId80" Type="http://schemas.openxmlformats.org/officeDocument/2006/relationships/image" Target="media/image22.jpeg"/><Relationship Id="rId155" Type="http://schemas.openxmlformats.org/officeDocument/2006/relationships/footer" Target="footer37.xml"/><Relationship Id="rId176" Type="http://schemas.openxmlformats.org/officeDocument/2006/relationships/header" Target="header47.xml"/><Relationship Id="rId197" Type="http://schemas.openxmlformats.org/officeDocument/2006/relationships/image" Target="media/image81.PNG"/><Relationship Id="rId201" Type="http://schemas.openxmlformats.org/officeDocument/2006/relationships/image" Target="media/image83.PNG"/><Relationship Id="rId222" Type="http://schemas.openxmlformats.org/officeDocument/2006/relationships/hyperlink" Target="http://belfuse.com/pdfs/C1F.pdf" TargetMode="External"/><Relationship Id="rId243" Type="http://schemas.openxmlformats.org/officeDocument/2006/relationships/footer" Target="footer48.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71.PNG"/><Relationship Id="rId13" Type="http://schemas.openxmlformats.org/officeDocument/2006/relationships/image" Target="media/image76.jpeg"/><Relationship Id="rId18" Type="http://schemas.openxmlformats.org/officeDocument/2006/relationships/image" Target="media/image81.PNG"/><Relationship Id="rId26" Type="http://schemas.openxmlformats.org/officeDocument/2006/relationships/image" Target="media/image89.JPG"/><Relationship Id="rId39" Type="http://schemas.openxmlformats.org/officeDocument/2006/relationships/image" Target="media/image102.JPG"/><Relationship Id="rId3" Type="http://schemas.openxmlformats.org/officeDocument/2006/relationships/image" Target="media/image3.png"/><Relationship Id="rId21" Type="http://schemas.openxmlformats.org/officeDocument/2006/relationships/image" Target="media/image84.PNG"/><Relationship Id="rId34" Type="http://schemas.openxmlformats.org/officeDocument/2006/relationships/image" Target="media/image97.JPG"/><Relationship Id="rId7" Type="http://schemas.openxmlformats.org/officeDocument/2006/relationships/image" Target="media/image70.tmp"/><Relationship Id="rId12" Type="http://schemas.openxmlformats.org/officeDocument/2006/relationships/image" Target="media/image75.png"/><Relationship Id="rId17" Type="http://schemas.openxmlformats.org/officeDocument/2006/relationships/image" Target="media/image80.PNG"/><Relationship Id="rId25" Type="http://schemas.openxmlformats.org/officeDocument/2006/relationships/image" Target="media/image88.PNG"/><Relationship Id="rId33" Type="http://schemas.openxmlformats.org/officeDocument/2006/relationships/image" Target="media/image96.tmp"/><Relationship Id="rId38" Type="http://schemas.openxmlformats.org/officeDocument/2006/relationships/image" Target="media/image101.png"/><Relationship Id="rId2" Type="http://schemas.openxmlformats.org/officeDocument/2006/relationships/image" Target="media/image66.png"/><Relationship Id="rId16" Type="http://schemas.openxmlformats.org/officeDocument/2006/relationships/image" Target="media/image79.PNG"/><Relationship Id="rId20" Type="http://schemas.openxmlformats.org/officeDocument/2006/relationships/image" Target="media/image83.PNG"/><Relationship Id="rId29" Type="http://schemas.openxmlformats.org/officeDocument/2006/relationships/image" Target="media/image92.PNG"/><Relationship Id="rId1" Type="http://schemas.openxmlformats.org/officeDocument/2006/relationships/image" Target="media/image65.png"/><Relationship Id="rId6" Type="http://schemas.openxmlformats.org/officeDocument/2006/relationships/image" Target="media/image69.JPG"/><Relationship Id="rId11" Type="http://schemas.openxmlformats.org/officeDocument/2006/relationships/image" Target="media/image74.jpeg"/><Relationship Id="rId24" Type="http://schemas.openxmlformats.org/officeDocument/2006/relationships/image" Target="media/image87.JPG"/><Relationship Id="rId32" Type="http://schemas.openxmlformats.org/officeDocument/2006/relationships/image" Target="media/image95.PNG"/><Relationship Id="rId37" Type="http://schemas.openxmlformats.org/officeDocument/2006/relationships/image" Target="media/image100.png"/><Relationship Id="rId5" Type="http://schemas.openxmlformats.org/officeDocument/2006/relationships/image" Target="media/image68.png"/><Relationship Id="rId15" Type="http://schemas.openxmlformats.org/officeDocument/2006/relationships/image" Target="media/image78.JPG"/><Relationship Id="rId23" Type="http://schemas.openxmlformats.org/officeDocument/2006/relationships/image" Target="media/image86.png"/><Relationship Id="rId28" Type="http://schemas.openxmlformats.org/officeDocument/2006/relationships/image" Target="media/image91.tmp"/><Relationship Id="rId36" Type="http://schemas.openxmlformats.org/officeDocument/2006/relationships/image" Target="media/image99.tmp"/><Relationship Id="rId10" Type="http://schemas.openxmlformats.org/officeDocument/2006/relationships/image" Target="media/image73.PNG"/><Relationship Id="rId19" Type="http://schemas.openxmlformats.org/officeDocument/2006/relationships/image" Target="media/image82.JPG"/><Relationship Id="rId31" Type="http://schemas.openxmlformats.org/officeDocument/2006/relationships/image" Target="media/image94.png"/><Relationship Id="rId4" Type="http://schemas.openxmlformats.org/officeDocument/2006/relationships/image" Target="media/image67.jpeg"/><Relationship Id="rId9" Type="http://schemas.openxmlformats.org/officeDocument/2006/relationships/image" Target="media/image72.PNG"/><Relationship Id="rId14" Type="http://schemas.openxmlformats.org/officeDocument/2006/relationships/image" Target="media/image77.png"/><Relationship Id="rId22" Type="http://schemas.openxmlformats.org/officeDocument/2006/relationships/image" Target="media/image85.JPG"/><Relationship Id="rId27" Type="http://schemas.openxmlformats.org/officeDocument/2006/relationships/image" Target="media/image90.PNG"/><Relationship Id="rId30" Type="http://schemas.openxmlformats.org/officeDocument/2006/relationships/image" Target="media/image93.png"/><Relationship Id="rId35" Type="http://schemas.openxmlformats.org/officeDocument/2006/relationships/image" Target="media/image98.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smtClean="0"/>
            <a:t>Safety Circuit</a:t>
          </a:r>
          <a:endParaRPr lang="en-US" dirty="0"/>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smtClean="0"/>
            <a:t>Control System</a:t>
          </a:r>
          <a:endParaRPr lang="en-US" dirty="0"/>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smtClean="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smtClean="0"/>
            <a:t>Driver Input</a:t>
          </a:r>
          <a:endParaRPr lang="en-US" dirty="0"/>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smtClean="0"/>
            <a:t>Motor Controller</a:t>
          </a:r>
          <a:endParaRPr lang="en-US" dirty="0"/>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smtClean="0"/>
            <a:t>Motor</a:t>
          </a:r>
          <a:endParaRPr lang="en-US" dirty="0"/>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smtClean="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smtClean="0"/>
            <a:t>Accumulator</a:t>
          </a:r>
          <a:endParaRPr lang="en-US" dirty="0"/>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t>
        <a:bodyPr/>
        <a:lstStyle/>
        <a:p>
          <a:endParaRPr lang="en-US"/>
        </a:p>
      </dgm:t>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t>
        <a:bodyPr/>
        <a:lstStyle/>
        <a:p>
          <a:endParaRPr lang="en-US"/>
        </a:p>
      </dgm:t>
    </dgm:pt>
    <dgm:pt modelId="{A843FD9B-1BA0-4A98-952A-267B241B1BFA}" type="pres">
      <dgm:prSet presAssocID="{D29E100E-1D59-4C85-A67A-CD58A6A73F02}" presName="rootConnector1" presStyleLbl="node1" presStyleIdx="0" presStyleCnt="0"/>
      <dgm:spPr/>
      <dgm:t>
        <a:bodyPr/>
        <a:lstStyle/>
        <a:p>
          <a:endParaRPr lang="en-US"/>
        </a:p>
      </dgm:t>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t>
        <a:bodyPr/>
        <a:lstStyle/>
        <a:p>
          <a:endParaRPr lang="en-US"/>
        </a:p>
      </dgm:t>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t>
        <a:bodyPr/>
        <a:lstStyle/>
        <a:p>
          <a:endParaRPr lang="en-US"/>
        </a:p>
      </dgm:t>
    </dgm:pt>
    <dgm:pt modelId="{459B7A7F-A0FE-4ACF-80B8-1BCAAC1973EF}" type="pres">
      <dgm:prSet presAssocID="{93A81EE7-647C-426C-BC4D-C98D32225016}" presName="rootConnector" presStyleLbl="node2" presStyleIdx="0" presStyleCnt="2"/>
      <dgm:spPr/>
      <dgm:t>
        <a:bodyPr/>
        <a:lstStyle/>
        <a:p>
          <a:endParaRPr lang="en-US"/>
        </a:p>
      </dgm:t>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t>
        <a:bodyPr/>
        <a:lstStyle/>
        <a:p>
          <a:endParaRPr lang="en-US"/>
        </a:p>
      </dgm:t>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t>
        <a:bodyPr/>
        <a:lstStyle/>
        <a:p>
          <a:endParaRPr lang="en-US"/>
        </a:p>
      </dgm:t>
    </dgm:pt>
    <dgm:pt modelId="{4527D5F9-96DB-4059-A705-56A74F1C6A23}" type="pres">
      <dgm:prSet presAssocID="{58558554-2905-40EE-95B2-3C32D0BECFCF}" presName="rootConnector" presStyleLbl="node3" presStyleIdx="0" presStyleCnt="1"/>
      <dgm:spPr/>
      <dgm:t>
        <a:bodyPr/>
        <a:lstStyle/>
        <a:p>
          <a:endParaRPr lang="en-US"/>
        </a:p>
      </dgm:t>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t>
        <a:bodyPr/>
        <a:lstStyle/>
        <a:p>
          <a:endParaRPr lang="en-US"/>
        </a:p>
      </dgm:t>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t>
        <a:bodyPr/>
        <a:lstStyle/>
        <a:p>
          <a:endParaRPr lang="en-US"/>
        </a:p>
      </dgm:t>
    </dgm:pt>
    <dgm:pt modelId="{8492DA21-8583-4633-91FD-D964F3A60294}" type="pres">
      <dgm:prSet presAssocID="{E0104193-C348-473E-8FE4-87823B5AD24E}" presName="rootConnector" presStyleLbl="node2" presStyleIdx="1" presStyleCnt="2"/>
      <dgm:spPr/>
      <dgm:t>
        <a:bodyPr/>
        <a:lstStyle/>
        <a:p>
          <a:endParaRPr lang="en-US"/>
        </a:p>
      </dgm:t>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t>
        <a:bodyPr/>
        <a:lstStyle/>
        <a:p>
          <a:endParaRPr lang="en-US"/>
        </a:p>
      </dgm:t>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t>
        <a:bodyPr/>
        <a:lstStyle/>
        <a:p>
          <a:endParaRPr lang="en-US"/>
        </a:p>
      </dgm:t>
    </dgm:pt>
    <dgm:pt modelId="{835F020C-EC5B-4DE7-AD35-A7A3DD0F0025}" type="pres">
      <dgm:prSet presAssocID="{3904C4D3-1D68-46DE-B4B3-ACEEA1B4C2C2}" presName="rootConnector3" presStyleLbl="asst1" presStyleIdx="0" presStyleCnt="4"/>
      <dgm:spPr/>
      <dgm:t>
        <a:bodyPr/>
        <a:lstStyle/>
        <a:p>
          <a:endParaRPr lang="en-US"/>
        </a:p>
      </dgm:t>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t>
        <a:bodyPr/>
        <a:lstStyle/>
        <a:p>
          <a:endParaRPr lang="en-US"/>
        </a:p>
      </dgm:t>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t>
        <a:bodyPr/>
        <a:lstStyle/>
        <a:p>
          <a:endParaRPr lang="en-US"/>
        </a:p>
      </dgm:t>
    </dgm:pt>
    <dgm:pt modelId="{7CB71A9B-AB36-4559-BDB7-734C6284B05E}" type="pres">
      <dgm:prSet presAssocID="{BA047E36-32CB-49F1-8608-17B959658AEA}" presName="rootConnector3" presStyleLbl="asst1" presStyleIdx="1" presStyleCnt="4"/>
      <dgm:spPr/>
      <dgm:t>
        <a:bodyPr/>
        <a:lstStyle/>
        <a:p>
          <a:endParaRPr lang="en-US"/>
        </a:p>
      </dgm:t>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t>
        <a:bodyPr/>
        <a:lstStyle/>
        <a:p>
          <a:endParaRPr lang="en-US"/>
        </a:p>
      </dgm:t>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t>
        <a:bodyPr/>
        <a:lstStyle/>
        <a:p>
          <a:endParaRPr lang="en-US"/>
        </a:p>
      </dgm:t>
    </dgm:pt>
    <dgm:pt modelId="{F026CCD0-5CAD-478E-B1D4-21853FA3AE41}" type="pres">
      <dgm:prSet presAssocID="{D2FD7931-9574-4B7E-8737-BA4D3A10A97C}" presName="rootConnector3" presStyleLbl="asst1" presStyleIdx="2" presStyleCnt="4"/>
      <dgm:spPr/>
      <dgm:t>
        <a:bodyPr/>
        <a:lstStyle/>
        <a:p>
          <a:endParaRPr lang="en-US"/>
        </a:p>
      </dgm:t>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t>
        <a:bodyPr/>
        <a:lstStyle/>
        <a:p>
          <a:endParaRPr lang="en-US"/>
        </a:p>
      </dgm:t>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t>
        <a:bodyPr/>
        <a:lstStyle/>
        <a:p>
          <a:endParaRPr lang="en-US"/>
        </a:p>
      </dgm:t>
    </dgm:pt>
    <dgm:pt modelId="{A7EC0FD9-6AE2-4B87-BAD9-BD84CF1EF9F0}" type="pres">
      <dgm:prSet presAssocID="{B4C70D6C-AA3C-4BEC-A980-7781AA41D641}" presName="rootConnector3" presStyleLbl="asst1" presStyleIdx="3" presStyleCnt="4"/>
      <dgm:spPr/>
      <dgm:t>
        <a:bodyPr/>
        <a:lstStyle/>
        <a:p>
          <a:endParaRPr lang="en-US"/>
        </a:p>
      </dgm:t>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A94CA213-B253-4D88-9C9E-30B6F0A637C4}" type="presOf" srcId="{E0104193-C348-473E-8FE4-87823B5AD24E}" destId="{8492DA21-8583-4633-91FD-D964F3A60294}" srcOrd="1" destOrd="0" presId="urn:microsoft.com/office/officeart/2005/8/layout/orgChart1"/>
    <dgm:cxn modelId="{A837C2D4-77E2-44C1-9F8C-D9F8B9B843AB}" type="presOf" srcId="{D29E100E-1D59-4C85-A67A-CD58A6A73F02}" destId="{326EA4BD-096E-4BB9-B9A7-B83CC2B1746C}"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F67CB549-D168-4832-BF1C-3A836B2CD936}" type="presOf" srcId="{01DC1DA4-D142-4EE3-BDD2-7C5DD2747F01}" destId="{4C80C71D-8590-41B8-AD22-7EA866125BC5}" srcOrd="0" destOrd="0" presId="urn:microsoft.com/office/officeart/2005/8/layout/orgChart1"/>
    <dgm:cxn modelId="{AE1A0D96-2AA4-4009-AFA2-802644D9FCAE}" type="presOf" srcId="{56763FFF-91F4-40A8-88FC-2FD5E9B71518}" destId="{C684A250-EAA3-4BA5-8D1A-5690AB9F1644}" srcOrd="0" destOrd="0" presId="urn:microsoft.com/office/officeart/2005/8/layout/orgChart1"/>
    <dgm:cxn modelId="{CBE2157C-28CC-4F1A-B4F7-FE10011785C4}" type="presOf" srcId="{3904C4D3-1D68-46DE-B4B3-ACEEA1B4C2C2}" destId="{C1D931B2-6AA0-423C-94F6-E8AA2FE1B1B8}" srcOrd="0" destOrd="0" presId="urn:microsoft.com/office/officeart/2005/8/layout/orgChart1"/>
    <dgm:cxn modelId="{8F308A0B-961F-45BB-A568-8F8A8A646315}" type="presOf" srcId="{D453A631-E65E-40C8-AA8E-5E7C0ED8C2A3}" destId="{BA70AD05-C0EA-4D51-8501-697D04C78F21}" srcOrd="0" destOrd="0" presId="urn:microsoft.com/office/officeart/2005/8/layout/orgChart1"/>
    <dgm:cxn modelId="{CDCBD77F-FD6C-4E63-8FEF-D665FB94FD0F}" type="presOf" srcId="{D29E100E-1D59-4C85-A67A-CD58A6A73F02}" destId="{A843FD9B-1BA0-4A98-952A-267B241B1BFA}" srcOrd="1"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CE989E40-DC24-40BA-B49C-8A7E9946322F}" type="presOf" srcId="{93A81EE7-647C-426C-BC4D-C98D32225016}" destId="{ED1FD19E-2B4D-4C55-A712-74D1B0EDAF71}" srcOrd="0" destOrd="0" presId="urn:microsoft.com/office/officeart/2005/8/layout/orgChart1"/>
    <dgm:cxn modelId="{4A125F34-B947-4594-900B-2D62F34E6EDB}" type="presOf" srcId="{BA047E36-32CB-49F1-8608-17B959658AEA}" destId="{7CB71A9B-AB36-4559-BDB7-734C6284B05E}" srcOrd="1"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5540BC83-E83E-4C47-ACB5-649E3A795FFE}" type="presOf" srcId="{3904C4D3-1D68-46DE-B4B3-ACEEA1B4C2C2}" destId="{835F020C-EC5B-4DE7-AD35-A7A3DD0F0025}" srcOrd="1" destOrd="0" presId="urn:microsoft.com/office/officeart/2005/8/layout/orgChart1"/>
    <dgm:cxn modelId="{6CD7A10C-7BB2-4D66-917C-D27E8256BA10}" type="presOf" srcId="{3EC3BDD9-E555-47B4-BCE8-A9475CB564D9}" destId="{195F9B8E-A4F2-4430-B131-923C6876DAD7}" srcOrd="0" destOrd="0" presId="urn:microsoft.com/office/officeart/2005/8/layout/orgChart1"/>
    <dgm:cxn modelId="{44BB3C33-6A35-4FC7-8A8E-7FE2D2E000DA}" type="presOf" srcId="{0353135E-060C-4016-BC37-489230F2CEE6}" destId="{7A8B6128-CD20-47F6-B85C-1BB5A0A3A7B8}" srcOrd="0" destOrd="0" presId="urn:microsoft.com/office/officeart/2005/8/layout/orgChart1"/>
    <dgm:cxn modelId="{50B5CDA9-E7A3-4E86-8F45-92211BC0B488}" srcId="{D29E100E-1D59-4C85-A67A-CD58A6A73F02}" destId="{E0104193-C348-473E-8FE4-87823B5AD24E}" srcOrd="5" destOrd="0" parTransId="{3EC3BDD9-E555-47B4-BCE8-A9475CB564D9}" sibTransId="{E1094563-878A-4B8A-9235-B91F9912FB93}"/>
    <dgm:cxn modelId="{DF581172-AF7F-4548-8BE0-586671E9DB74}" type="presOf" srcId="{9C4827FB-0E53-407E-A021-AC18B15872FB}" destId="{4937FCCD-DAE9-4F2C-AE2A-BB6BE9DF5FA7}" srcOrd="0" destOrd="0" presId="urn:microsoft.com/office/officeart/2005/8/layout/orgChart1"/>
    <dgm:cxn modelId="{73E3E4FB-802F-4498-AA1F-FA19EFCFF27A}" type="presOf" srcId="{93A81EE7-647C-426C-BC4D-C98D32225016}" destId="{459B7A7F-A0FE-4ACF-80B8-1BCAAC1973EF}" srcOrd="1"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4C0ABBE9-4A62-4A6B-B703-EDA8812E650E}" type="presOf" srcId="{58558554-2905-40EE-95B2-3C32D0BECFCF}" destId="{4527D5F9-96DB-4059-A705-56A74F1C6A23}" srcOrd="1" destOrd="0" presId="urn:microsoft.com/office/officeart/2005/8/layout/orgChart1"/>
    <dgm:cxn modelId="{B05DE17D-B899-459F-AA4A-B52AD8744913}" srcId="{D29E100E-1D59-4C85-A67A-CD58A6A73F02}" destId="{93A81EE7-647C-426C-BC4D-C98D32225016}" srcOrd="4" destOrd="0" parTransId="{01DC1DA4-D142-4EE3-BDD2-7C5DD2747F01}" sibTransId="{D7C8A970-E05F-441A-8E54-489D093E2242}"/>
    <dgm:cxn modelId="{1DA10C03-8F87-42E0-B35A-9A462ABC32D6}" type="presOf" srcId="{D2FD7931-9574-4B7E-8737-BA4D3A10A97C}" destId="{F026CCD0-5CAD-478E-B1D4-21853FA3AE41}" srcOrd="1"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C3203A42-5332-463F-B3C8-A0509A434BF4}" srcId="{D29E100E-1D59-4C85-A67A-CD58A6A73F02}" destId="{3904C4D3-1D68-46DE-B4B3-ACEEA1B4C2C2}" srcOrd="0" destOrd="0" parTransId="{70F84A30-0EFA-4452-9763-298F019E255E}" sibTransId="{5DC405E2-EF6A-413E-992B-EAE9A7CB23BB}"/>
    <dgm:cxn modelId="{F784A01E-FA42-4AF4-BFB9-F1EDCEC6474B}" type="presOf" srcId="{D2FD7931-9574-4B7E-8737-BA4D3A10A97C}" destId="{D9E2D020-91DE-4A57-B7CF-5377F5498D18}" srcOrd="0" destOrd="0" presId="urn:microsoft.com/office/officeart/2005/8/layout/orgChart1"/>
    <dgm:cxn modelId="{3888A127-7B0E-48E2-AFD1-1A9D5DAAACFD}" type="presOf" srcId="{58558554-2905-40EE-95B2-3C32D0BECFCF}" destId="{4A08BDE4-E194-4E29-B8A8-613156E65651}" srcOrd="0" destOrd="0" presId="urn:microsoft.com/office/officeart/2005/8/layout/orgChart1"/>
    <dgm:cxn modelId="{E5C07F7E-C8F6-416A-B62C-F418E2156A77}" type="presOf" srcId="{E0104193-C348-473E-8FE4-87823B5AD24E}" destId="{C1B5E82F-8047-47CA-B98F-1A4A8A61FC94}" srcOrd="0" destOrd="0" presId="urn:microsoft.com/office/officeart/2005/8/layout/orgChart1"/>
    <dgm:cxn modelId="{F3F17A77-89B0-4477-A7ED-040184C08EFD}" type="presOf" srcId="{B4C70D6C-AA3C-4BEC-A980-7781AA41D641}" destId="{7104DA95-7172-4D21-BAD5-500B05322F3A}" srcOrd="0" destOrd="0" presId="urn:microsoft.com/office/officeart/2005/8/layout/orgChart1"/>
    <dgm:cxn modelId="{ED18CCFC-7831-4008-B075-F9051ED77A98}" type="presOf" srcId="{B4C70D6C-AA3C-4BEC-A980-7781AA41D641}" destId="{A7EC0FD9-6AE2-4B87-BAD9-BD84CF1EF9F0}" srcOrd="1" destOrd="0" presId="urn:microsoft.com/office/officeart/2005/8/layout/orgChart1"/>
    <dgm:cxn modelId="{DB86259C-5D16-49A6-B792-E571BFC14E8B}" type="presOf" srcId="{BA047E36-32CB-49F1-8608-17B959658AEA}" destId="{701E0499-CC32-481A-90D8-C2D889E83837}" srcOrd="0" destOrd="0" presId="urn:microsoft.com/office/officeart/2005/8/layout/orgChart1"/>
    <dgm:cxn modelId="{0BE8CA14-3FA6-4504-99CB-BC6BCEB26D12}" type="presOf" srcId="{0218E5E5-3A3C-4CEB-91FE-F8AF0A48F470}" destId="{638A0EFD-A477-4859-9E72-5F49DF1EA362}" srcOrd="0" destOrd="0" presId="urn:microsoft.com/office/officeart/2005/8/layout/orgChart1"/>
    <dgm:cxn modelId="{5F5EC8E9-023C-4020-A31D-9D7C6ADF9E41}" type="presOf" srcId="{70F84A30-0EFA-4452-9763-298F019E255E}" destId="{AACF073C-7B54-40F8-A938-02AB98DF87C8}" srcOrd="0" destOrd="0" presId="urn:microsoft.com/office/officeart/2005/8/layout/orgChart1"/>
    <dgm:cxn modelId="{132CB168-1D0D-4732-92A5-2918AC0D2691}" type="presParOf" srcId="{C684A250-EAA3-4BA5-8D1A-5690AB9F1644}" destId="{F5E84F21-FB1E-4416-A1C3-F2C3E14B15FE}" srcOrd="0" destOrd="0" presId="urn:microsoft.com/office/officeart/2005/8/layout/orgChart1"/>
    <dgm:cxn modelId="{591D19BB-D7B2-47D3-BF15-2DF0D1AF985E}" type="presParOf" srcId="{F5E84F21-FB1E-4416-A1C3-F2C3E14B15FE}" destId="{DD64B871-1FFC-4E4B-B324-B8D81C145AFD}" srcOrd="0" destOrd="0" presId="urn:microsoft.com/office/officeart/2005/8/layout/orgChart1"/>
    <dgm:cxn modelId="{6CC62784-395D-4790-A74F-82B536CB5B3C}" type="presParOf" srcId="{DD64B871-1FFC-4E4B-B324-B8D81C145AFD}" destId="{326EA4BD-096E-4BB9-B9A7-B83CC2B1746C}" srcOrd="0" destOrd="0" presId="urn:microsoft.com/office/officeart/2005/8/layout/orgChart1"/>
    <dgm:cxn modelId="{D50B0ED5-D326-4AE0-A7FE-3C257B216932}" type="presParOf" srcId="{DD64B871-1FFC-4E4B-B324-B8D81C145AFD}" destId="{A843FD9B-1BA0-4A98-952A-267B241B1BFA}" srcOrd="1" destOrd="0" presId="urn:microsoft.com/office/officeart/2005/8/layout/orgChart1"/>
    <dgm:cxn modelId="{B3EC9769-9150-4F3E-8711-E00E9971FE82}" type="presParOf" srcId="{F5E84F21-FB1E-4416-A1C3-F2C3E14B15FE}" destId="{99E42839-0506-481D-9BD1-4B2FFDA067EE}" srcOrd="1" destOrd="0" presId="urn:microsoft.com/office/officeart/2005/8/layout/orgChart1"/>
    <dgm:cxn modelId="{7B562790-1785-456F-A795-92AB4C3E3D60}" type="presParOf" srcId="{99E42839-0506-481D-9BD1-4B2FFDA067EE}" destId="{4C80C71D-8590-41B8-AD22-7EA866125BC5}" srcOrd="0" destOrd="0" presId="urn:microsoft.com/office/officeart/2005/8/layout/orgChart1"/>
    <dgm:cxn modelId="{C672303A-12B6-4FE2-8FF7-C0DD32A93018}" type="presParOf" srcId="{99E42839-0506-481D-9BD1-4B2FFDA067EE}" destId="{AFD67AE5-9B0D-4A3C-88F6-BCF36D16F83E}" srcOrd="1" destOrd="0" presId="urn:microsoft.com/office/officeart/2005/8/layout/orgChart1"/>
    <dgm:cxn modelId="{4D0D88B8-4779-4C79-B921-5F627566D2BA}" type="presParOf" srcId="{AFD67AE5-9B0D-4A3C-88F6-BCF36D16F83E}" destId="{062DB87E-AE52-4FEF-9722-2E53022F1D8D}" srcOrd="0" destOrd="0" presId="urn:microsoft.com/office/officeart/2005/8/layout/orgChart1"/>
    <dgm:cxn modelId="{76906EFA-DCB3-4E08-B63D-0C2C78A98BB6}" type="presParOf" srcId="{062DB87E-AE52-4FEF-9722-2E53022F1D8D}" destId="{ED1FD19E-2B4D-4C55-A712-74D1B0EDAF71}" srcOrd="0" destOrd="0" presId="urn:microsoft.com/office/officeart/2005/8/layout/orgChart1"/>
    <dgm:cxn modelId="{AE7AB956-69DC-4551-A076-3CD552844287}" type="presParOf" srcId="{062DB87E-AE52-4FEF-9722-2E53022F1D8D}" destId="{459B7A7F-A0FE-4ACF-80B8-1BCAAC1973EF}" srcOrd="1" destOrd="0" presId="urn:microsoft.com/office/officeart/2005/8/layout/orgChart1"/>
    <dgm:cxn modelId="{C5B9854F-116D-4B3F-8849-F9305B5D09D3}" type="presParOf" srcId="{AFD67AE5-9B0D-4A3C-88F6-BCF36D16F83E}" destId="{BCA31A5A-7086-44AA-A33E-74E76BD1ACB6}" srcOrd="1" destOrd="0" presId="urn:microsoft.com/office/officeart/2005/8/layout/orgChart1"/>
    <dgm:cxn modelId="{E7A5B0AD-ECD0-492D-A5CC-0653F4EA3E40}" type="presParOf" srcId="{BCA31A5A-7086-44AA-A33E-74E76BD1ACB6}" destId="{4937FCCD-DAE9-4F2C-AE2A-BB6BE9DF5FA7}" srcOrd="0" destOrd="0" presId="urn:microsoft.com/office/officeart/2005/8/layout/orgChart1"/>
    <dgm:cxn modelId="{36E02FAA-3B8D-4E23-BB01-F6277D8D13B3}" type="presParOf" srcId="{BCA31A5A-7086-44AA-A33E-74E76BD1ACB6}" destId="{034ED834-7145-447C-ABF7-5528665A37D7}" srcOrd="1" destOrd="0" presId="urn:microsoft.com/office/officeart/2005/8/layout/orgChart1"/>
    <dgm:cxn modelId="{E26D8493-F0FD-40B6-9372-AD6355ECB811}" type="presParOf" srcId="{034ED834-7145-447C-ABF7-5528665A37D7}" destId="{0DAF0582-4683-42B2-8BCE-3C5BF09382A7}" srcOrd="0" destOrd="0" presId="urn:microsoft.com/office/officeart/2005/8/layout/orgChart1"/>
    <dgm:cxn modelId="{D8D6EB39-5B31-480D-9A64-11571E07FE07}" type="presParOf" srcId="{0DAF0582-4683-42B2-8BCE-3C5BF09382A7}" destId="{4A08BDE4-E194-4E29-B8A8-613156E65651}" srcOrd="0" destOrd="0" presId="urn:microsoft.com/office/officeart/2005/8/layout/orgChart1"/>
    <dgm:cxn modelId="{E9CE9206-2D36-4DEB-BA94-CB91CE2F78D3}" type="presParOf" srcId="{0DAF0582-4683-42B2-8BCE-3C5BF09382A7}" destId="{4527D5F9-96DB-4059-A705-56A74F1C6A23}" srcOrd="1" destOrd="0" presId="urn:microsoft.com/office/officeart/2005/8/layout/orgChart1"/>
    <dgm:cxn modelId="{3531083F-4C2D-4915-A08B-CDF081D4D721}" type="presParOf" srcId="{034ED834-7145-447C-ABF7-5528665A37D7}" destId="{DD1EE1AD-78E1-4952-8941-C8969F4461D6}" srcOrd="1" destOrd="0" presId="urn:microsoft.com/office/officeart/2005/8/layout/orgChart1"/>
    <dgm:cxn modelId="{0B9D57F7-A7B2-491B-A8E7-6398D894B5AD}" type="presParOf" srcId="{034ED834-7145-447C-ABF7-5528665A37D7}" destId="{0138E219-9B38-4C8D-BDF5-CFBFA579A337}" srcOrd="2" destOrd="0" presId="urn:microsoft.com/office/officeart/2005/8/layout/orgChart1"/>
    <dgm:cxn modelId="{5559AE62-5D4C-4223-8A85-056A7E897F57}" type="presParOf" srcId="{AFD67AE5-9B0D-4A3C-88F6-BCF36D16F83E}" destId="{6CABDC73-D4CA-4EC6-A53D-5AF237DD22A5}" srcOrd="2" destOrd="0" presId="urn:microsoft.com/office/officeart/2005/8/layout/orgChart1"/>
    <dgm:cxn modelId="{19229606-B7CD-4B9A-848F-FE753AD40574}" type="presParOf" srcId="{99E42839-0506-481D-9BD1-4B2FFDA067EE}" destId="{195F9B8E-A4F2-4430-B131-923C6876DAD7}" srcOrd="2" destOrd="0" presId="urn:microsoft.com/office/officeart/2005/8/layout/orgChart1"/>
    <dgm:cxn modelId="{4201E6A1-9D34-4BCC-BD45-76E67A9F7095}" type="presParOf" srcId="{99E42839-0506-481D-9BD1-4B2FFDA067EE}" destId="{A2B3883A-EDFE-4E6D-9F3C-1D4CA1185FF5}" srcOrd="3" destOrd="0" presId="urn:microsoft.com/office/officeart/2005/8/layout/orgChart1"/>
    <dgm:cxn modelId="{76B98A4E-16F5-4253-903D-5A8926442D24}" type="presParOf" srcId="{A2B3883A-EDFE-4E6D-9F3C-1D4CA1185FF5}" destId="{6131AD08-B1DB-47BC-8EBC-8594872D0CDF}" srcOrd="0" destOrd="0" presId="urn:microsoft.com/office/officeart/2005/8/layout/orgChart1"/>
    <dgm:cxn modelId="{8C603DDB-3D49-4DAE-B313-81D2ACE12610}" type="presParOf" srcId="{6131AD08-B1DB-47BC-8EBC-8594872D0CDF}" destId="{C1B5E82F-8047-47CA-B98F-1A4A8A61FC94}" srcOrd="0" destOrd="0" presId="urn:microsoft.com/office/officeart/2005/8/layout/orgChart1"/>
    <dgm:cxn modelId="{F1FE5803-CE10-413A-A832-DBD6702FCFD4}" type="presParOf" srcId="{6131AD08-B1DB-47BC-8EBC-8594872D0CDF}" destId="{8492DA21-8583-4633-91FD-D964F3A60294}" srcOrd="1" destOrd="0" presId="urn:microsoft.com/office/officeart/2005/8/layout/orgChart1"/>
    <dgm:cxn modelId="{CE1996A1-BD40-459F-AD86-35BA81F3A1BD}" type="presParOf" srcId="{A2B3883A-EDFE-4E6D-9F3C-1D4CA1185FF5}" destId="{33F139C4-E81F-4A07-88BD-2BE0D296B43A}" srcOrd="1" destOrd="0" presId="urn:microsoft.com/office/officeart/2005/8/layout/orgChart1"/>
    <dgm:cxn modelId="{4CF59D43-C221-4C79-9DA8-990C062BD447}" type="presParOf" srcId="{A2B3883A-EDFE-4E6D-9F3C-1D4CA1185FF5}" destId="{2602266B-F0D8-4B4C-9B39-2C73C22B4387}" srcOrd="2" destOrd="0" presId="urn:microsoft.com/office/officeart/2005/8/layout/orgChart1"/>
    <dgm:cxn modelId="{EB2E939C-135F-4080-9D8E-391FD73EEA72}" type="presParOf" srcId="{F5E84F21-FB1E-4416-A1C3-F2C3E14B15FE}" destId="{F4ACE63B-8924-433E-9598-9EA79C5152BD}" srcOrd="2" destOrd="0" presId="urn:microsoft.com/office/officeart/2005/8/layout/orgChart1"/>
    <dgm:cxn modelId="{36024038-648F-41E3-B450-F78023CB48D8}" type="presParOf" srcId="{F4ACE63B-8924-433E-9598-9EA79C5152BD}" destId="{AACF073C-7B54-40F8-A938-02AB98DF87C8}" srcOrd="0" destOrd="0" presId="urn:microsoft.com/office/officeart/2005/8/layout/orgChart1"/>
    <dgm:cxn modelId="{90903A75-5B39-4F10-A4F8-C4B598C3BCA4}" type="presParOf" srcId="{F4ACE63B-8924-433E-9598-9EA79C5152BD}" destId="{ABB00B96-DFED-4883-A94B-8649F8A3131B}" srcOrd="1" destOrd="0" presId="urn:microsoft.com/office/officeart/2005/8/layout/orgChart1"/>
    <dgm:cxn modelId="{CF41AA7F-B5AB-4F27-B76C-7C584CAC5177}" type="presParOf" srcId="{ABB00B96-DFED-4883-A94B-8649F8A3131B}" destId="{2B975655-CB17-4382-B4C4-6FC0FEF7E737}" srcOrd="0" destOrd="0" presId="urn:microsoft.com/office/officeart/2005/8/layout/orgChart1"/>
    <dgm:cxn modelId="{FF10CCA7-40B2-492D-A685-FDBC9CB55575}" type="presParOf" srcId="{2B975655-CB17-4382-B4C4-6FC0FEF7E737}" destId="{C1D931B2-6AA0-423C-94F6-E8AA2FE1B1B8}" srcOrd="0" destOrd="0" presId="urn:microsoft.com/office/officeart/2005/8/layout/orgChart1"/>
    <dgm:cxn modelId="{8AB8C56B-F472-4FA7-9F68-6248F725CFD6}" type="presParOf" srcId="{2B975655-CB17-4382-B4C4-6FC0FEF7E737}" destId="{835F020C-EC5B-4DE7-AD35-A7A3DD0F0025}" srcOrd="1" destOrd="0" presId="urn:microsoft.com/office/officeart/2005/8/layout/orgChart1"/>
    <dgm:cxn modelId="{6A6E24D3-5E36-4269-86C6-B13687E4914C}" type="presParOf" srcId="{ABB00B96-DFED-4883-A94B-8649F8A3131B}" destId="{6D8FC942-C5FA-40E4-AA90-6431B72D38C9}" srcOrd="1" destOrd="0" presId="urn:microsoft.com/office/officeart/2005/8/layout/orgChart1"/>
    <dgm:cxn modelId="{09467189-44A8-45F3-9C4E-8CF44EA56973}" type="presParOf" srcId="{ABB00B96-DFED-4883-A94B-8649F8A3131B}" destId="{E4954B6E-0392-4EC0-9DF5-7CCA0992ECAD}" srcOrd="2" destOrd="0" presId="urn:microsoft.com/office/officeart/2005/8/layout/orgChart1"/>
    <dgm:cxn modelId="{F6ED6C65-B5A2-4A36-BD6B-51111ECE1DAE}" type="presParOf" srcId="{F4ACE63B-8924-433E-9598-9EA79C5152BD}" destId="{638A0EFD-A477-4859-9E72-5F49DF1EA362}" srcOrd="2" destOrd="0" presId="urn:microsoft.com/office/officeart/2005/8/layout/orgChart1"/>
    <dgm:cxn modelId="{CE2D9F90-B242-4ABC-AFEE-622BCAADE48A}" type="presParOf" srcId="{F4ACE63B-8924-433E-9598-9EA79C5152BD}" destId="{A00731A1-AF58-4383-BE02-862DBF511BBF}" srcOrd="3" destOrd="0" presId="urn:microsoft.com/office/officeart/2005/8/layout/orgChart1"/>
    <dgm:cxn modelId="{4470714C-2DD2-4C1F-8C3B-3122AE5C9DA0}" type="presParOf" srcId="{A00731A1-AF58-4383-BE02-862DBF511BBF}" destId="{57C2AC69-478E-4670-A2A8-E4916B4B1111}" srcOrd="0" destOrd="0" presId="urn:microsoft.com/office/officeart/2005/8/layout/orgChart1"/>
    <dgm:cxn modelId="{C06F8710-6524-4946-A8CC-831404D76E61}" type="presParOf" srcId="{57C2AC69-478E-4670-A2A8-E4916B4B1111}" destId="{701E0499-CC32-481A-90D8-C2D889E83837}" srcOrd="0" destOrd="0" presId="urn:microsoft.com/office/officeart/2005/8/layout/orgChart1"/>
    <dgm:cxn modelId="{BAB13199-C948-414E-96FC-366E59BCEB10}" type="presParOf" srcId="{57C2AC69-478E-4670-A2A8-E4916B4B1111}" destId="{7CB71A9B-AB36-4559-BDB7-734C6284B05E}" srcOrd="1" destOrd="0" presId="urn:microsoft.com/office/officeart/2005/8/layout/orgChart1"/>
    <dgm:cxn modelId="{A4986FAA-FAFA-413A-9921-EA8EE3BEEEB6}" type="presParOf" srcId="{A00731A1-AF58-4383-BE02-862DBF511BBF}" destId="{D9A9CFDE-DF82-42E7-B00B-31356B2EF50E}" srcOrd="1" destOrd="0" presId="urn:microsoft.com/office/officeart/2005/8/layout/orgChart1"/>
    <dgm:cxn modelId="{C29D968B-C96F-45B5-B260-BC8067817C1E}" type="presParOf" srcId="{A00731A1-AF58-4383-BE02-862DBF511BBF}" destId="{8123D28C-6A1E-4F9F-8017-5A456EE3909C}" srcOrd="2" destOrd="0" presId="urn:microsoft.com/office/officeart/2005/8/layout/orgChart1"/>
    <dgm:cxn modelId="{9C4C18E2-ACAA-46B7-8AB8-C1A53B00A264}" type="presParOf" srcId="{F4ACE63B-8924-433E-9598-9EA79C5152BD}" destId="{7A8B6128-CD20-47F6-B85C-1BB5A0A3A7B8}" srcOrd="4" destOrd="0" presId="urn:microsoft.com/office/officeart/2005/8/layout/orgChart1"/>
    <dgm:cxn modelId="{75C5B653-000D-47DE-8EFB-1901558AA826}" type="presParOf" srcId="{F4ACE63B-8924-433E-9598-9EA79C5152BD}" destId="{C56504FE-E340-4D8B-9239-59FB21C122AA}" srcOrd="5" destOrd="0" presId="urn:microsoft.com/office/officeart/2005/8/layout/orgChart1"/>
    <dgm:cxn modelId="{31C748B3-C866-4083-8763-26D3CEEA0AB9}" type="presParOf" srcId="{C56504FE-E340-4D8B-9239-59FB21C122AA}" destId="{0B3531A3-ED8C-490B-8CC5-73308D8449B6}" srcOrd="0" destOrd="0" presId="urn:microsoft.com/office/officeart/2005/8/layout/orgChart1"/>
    <dgm:cxn modelId="{3B0D9845-7AF9-46B2-9082-2CF0A8595884}" type="presParOf" srcId="{0B3531A3-ED8C-490B-8CC5-73308D8449B6}" destId="{D9E2D020-91DE-4A57-B7CF-5377F5498D18}" srcOrd="0" destOrd="0" presId="urn:microsoft.com/office/officeart/2005/8/layout/orgChart1"/>
    <dgm:cxn modelId="{A0760D1A-A008-4144-B9BA-A1835934ECD5}" type="presParOf" srcId="{0B3531A3-ED8C-490B-8CC5-73308D8449B6}" destId="{F026CCD0-5CAD-478E-B1D4-21853FA3AE41}" srcOrd="1" destOrd="0" presId="urn:microsoft.com/office/officeart/2005/8/layout/orgChart1"/>
    <dgm:cxn modelId="{15D29AA2-502A-4614-9A68-D711784AA2DA}" type="presParOf" srcId="{C56504FE-E340-4D8B-9239-59FB21C122AA}" destId="{22A2A941-7362-4493-82D1-F84612B533F5}" srcOrd="1" destOrd="0" presId="urn:microsoft.com/office/officeart/2005/8/layout/orgChart1"/>
    <dgm:cxn modelId="{B48674BC-4535-4327-8E68-B3A3C75A01A4}" type="presParOf" srcId="{C56504FE-E340-4D8B-9239-59FB21C122AA}" destId="{F1A6156E-376B-49F7-BEBB-1361AAC504B5}" srcOrd="2" destOrd="0" presId="urn:microsoft.com/office/officeart/2005/8/layout/orgChart1"/>
    <dgm:cxn modelId="{BF566D33-B0D7-492C-870D-9ECFA891DA6A}" type="presParOf" srcId="{F4ACE63B-8924-433E-9598-9EA79C5152BD}" destId="{BA70AD05-C0EA-4D51-8501-697D04C78F21}" srcOrd="6" destOrd="0" presId="urn:microsoft.com/office/officeart/2005/8/layout/orgChart1"/>
    <dgm:cxn modelId="{9D1899DB-ADAA-4CB8-8D17-A3791F711C4D}" type="presParOf" srcId="{F4ACE63B-8924-433E-9598-9EA79C5152BD}" destId="{86B74B10-F04F-475E-8E94-9F5C8E340E5B}" srcOrd="7" destOrd="0" presId="urn:microsoft.com/office/officeart/2005/8/layout/orgChart1"/>
    <dgm:cxn modelId="{B355351B-1655-4AD1-B422-47727D88770D}" type="presParOf" srcId="{86B74B10-F04F-475E-8E94-9F5C8E340E5B}" destId="{2B5E3829-DE17-4D0B-B7C5-AED4C821808C}" srcOrd="0" destOrd="0" presId="urn:microsoft.com/office/officeart/2005/8/layout/orgChart1"/>
    <dgm:cxn modelId="{E6C07ADC-B472-48A3-8CDF-4B1F3A755C4C}" type="presParOf" srcId="{2B5E3829-DE17-4D0B-B7C5-AED4C821808C}" destId="{7104DA95-7172-4D21-BAD5-500B05322F3A}" srcOrd="0" destOrd="0" presId="urn:microsoft.com/office/officeart/2005/8/layout/orgChart1"/>
    <dgm:cxn modelId="{056394DA-F131-495B-948A-93D72EB6F653}" type="presParOf" srcId="{2B5E3829-DE17-4D0B-B7C5-AED4C821808C}" destId="{A7EC0FD9-6AE2-4B87-BAD9-BD84CF1EF9F0}" srcOrd="1" destOrd="0" presId="urn:microsoft.com/office/officeart/2005/8/layout/orgChart1"/>
    <dgm:cxn modelId="{6200A3B5-BE3D-489D-9972-E044E7B60CD6}" type="presParOf" srcId="{86B74B10-F04F-475E-8E94-9F5C8E340E5B}" destId="{95A2B41F-3C17-48BD-AB41-0B5EF76752A9}" srcOrd="1" destOrd="0" presId="urn:microsoft.com/office/officeart/2005/8/layout/orgChart1"/>
    <dgm:cxn modelId="{2AE3A6E4-82BE-4AA5-B3FF-00EE28EAD7AE}"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Safety Circuit</a:t>
          </a:r>
          <a:endParaRPr lang="en-US" sz="1800" kern="1200" dirty="0"/>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Accumulator</a:t>
          </a:r>
          <a:endParaRPr lang="en-US" sz="1800" kern="1200" dirty="0"/>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Control System</a:t>
          </a:r>
          <a:endParaRPr lang="en-US" sz="1800" kern="1200" dirty="0"/>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Driver Input</a:t>
          </a:r>
          <a:endParaRPr lang="en-US" sz="1800" kern="1200" dirty="0"/>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Motor Controller</a:t>
          </a:r>
          <a:endParaRPr lang="en-US" sz="1800" kern="1200" dirty="0"/>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Motor</a:t>
          </a:r>
          <a:endParaRPr lang="en-US" sz="1800" kern="1200" dirty="0"/>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671AA0-0278-41A8-B3DC-892C95F1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120</Pages>
  <Words>9127</Words>
  <Characters>52026</Characters>
  <Application>Microsoft Office Word</Application>
  <DocSecurity>0</DocSecurity>
  <Lines>433</Lines>
  <Paragraphs>122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61031</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Joseph Drockton</cp:lastModifiedBy>
  <cp:revision>71</cp:revision>
  <cp:lastPrinted>2015-12-30T04:31:00Z</cp:lastPrinted>
  <dcterms:created xsi:type="dcterms:W3CDTF">2015-12-30T04:38:00Z</dcterms:created>
  <dcterms:modified xsi:type="dcterms:W3CDTF">2016-01-13T06:24:00Z</dcterms:modified>
</cp:coreProperties>
</file>