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4854493" w14:textId="1BF490F8" w:rsidR="00C95CE5" w:rsidRDefault="005D39CB" w:rsidP="007B305C">
      <w:pPr>
        <w:rPr>
          <w:sz w:val="24"/>
          <w:szCs w:val="24"/>
          <w:lang w:val="en-US"/>
        </w:rPr>
      </w:pPr>
      <w:r>
        <w:rPr>
          <w:noProof/>
          <w:sz w:val="24"/>
          <w:szCs w:val="24"/>
          <w:lang w:val="en-US" w:eastAsia="en-US"/>
        </w:rPr>
        <w:drawing>
          <wp:inline distT="0" distB="0" distL="0" distR="0" wp14:anchorId="5B878DB2" wp14:editId="1DAD49CA">
            <wp:extent cx="6127750" cy="2387600"/>
            <wp:effectExtent l="0" t="0" r="0" b="0"/>
            <wp:docPr id="264"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7750" cy="2387600"/>
                    </a:xfrm>
                    <a:prstGeom prst="rect">
                      <a:avLst/>
                    </a:prstGeom>
                    <a:noFill/>
                    <a:ln>
                      <a:noFill/>
                    </a:ln>
                  </pic:spPr>
                </pic:pic>
              </a:graphicData>
            </a:graphic>
          </wp:inline>
        </w:drawing>
      </w:r>
    </w:p>
    <w:p w14:paraId="43692DC1" w14:textId="51F2A767" w:rsidR="003E1DCD" w:rsidRPr="003E1DCD" w:rsidRDefault="003E1DCD" w:rsidP="003E1DCD">
      <w:pPr>
        <w:jc w:val="center"/>
        <w:rPr>
          <w:b/>
          <w:sz w:val="68"/>
          <w:szCs w:val="24"/>
          <w:lang w:val="en-US"/>
        </w:rPr>
      </w:pPr>
      <w:r w:rsidRPr="003E1DCD">
        <w:rPr>
          <w:b/>
          <w:sz w:val="68"/>
          <w:szCs w:val="24"/>
          <w:lang w:val="en-US"/>
        </w:rPr>
        <w:t>Electrical Safety Form</w:t>
      </w:r>
    </w:p>
    <w:p w14:paraId="37FC9B00" w14:textId="77777777" w:rsidR="003E1DCD" w:rsidRDefault="003E1DCD" w:rsidP="007B5757">
      <w:pPr>
        <w:rPr>
          <w:sz w:val="24"/>
          <w:szCs w:val="24"/>
          <w:lang w:val="en-US"/>
        </w:rPr>
      </w:pPr>
    </w:p>
    <w:tbl>
      <w:tblPr>
        <w:tblW w:w="5000" w:type="pct"/>
        <w:jc w:val="center"/>
        <w:tblLook w:val="04A0" w:firstRow="1" w:lastRow="0" w:firstColumn="1" w:lastColumn="0" w:noHBand="0" w:noVBand="1"/>
      </w:tblPr>
      <w:tblGrid>
        <w:gridCol w:w="9648"/>
      </w:tblGrid>
      <w:tr w:rsidR="00E32275" w:rsidRPr="008D7B8F" w14:paraId="49D0D195" w14:textId="77777777" w:rsidTr="00AD7F7D">
        <w:trPr>
          <w:trHeight w:val="720"/>
          <w:jc w:val="center"/>
        </w:trPr>
        <w:tc>
          <w:tcPr>
            <w:tcW w:w="5000" w:type="pct"/>
            <w:tcBorders>
              <w:top w:val="single" w:sz="4" w:space="0" w:color="4F81BD"/>
            </w:tcBorders>
            <w:vAlign w:val="center"/>
          </w:tcPr>
          <w:p w14:paraId="463A68BC" w14:textId="77777777" w:rsidR="00E32275" w:rsidRPr="008D7B8F" w:rsidRDefault="00E32275" w:rsidP="00AD7F7D">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E32275" w14:paraId="3EBA4453" w14:textId="77777777" w:rsidTr="00AD7F7D">
        <w:trPr>
          <w:trHeight w:val="720"/>
          <w:jc w:val="center"/>
        </w:trPr>
        <w:tc>
          <w:tcPr>
            <w:tcW w:w="5000" w:type="pct"/>
            <w:tcBorders>
              <w:top w:val="single" w:sz="4" w:space="0" w:color="4F81BD"/>
            </w:tcBorders>
            <w:vAlign w:val="center"/>
          </w:tcPr>
          <w:p w14:paraId="6B05206F" w14:textId="77777777" w:rsidR="00E32275" w:rsidRDefault="0091414D" w:rsidP="00AD7F7D">
            <w:pPr>
              <w:pStyle w:val="NoSpacing"/>
              <w:jc w:val="center"/>
              <w:rPr>
                <w:rFonts w:ascii="Cambria" w:eastAsia="Times New Roman" w:hAnsi="Cambria"/>
                <w:sz w:val="44"/>
                <w:szCs w:val="44"/>
              </w:rPr>
            </w:pPr>
            <w:hyperlink r:id="rId9" w:history="1">
              <w:r w:rsidR="00E32275" w:rsidRPr="00A859DF">
                <w:rPr>
                  <w:rStyle w:val="Hyperlink"/>
                  <w:rFonts w:ascii="Cambria" w:eastAsia="Times New Roman" w:hAnsi="Cambria"/>
                  <w:sz w:val="44"/>
                  <w:szCs w:val="44"/>
                </w:rPr>
                <w:t>RCJ10@zips.uakron.edu</w:t>
              </w:r>
            </w:hyperlink>
          </w:p>
        </w:tc>
      </w:tr>
    </w:tbl>
    <w:p w14:paraId="2171536B" w14:textId="77777777" w:rsidR="00E32275" w:rsidRDefault="00E32275" w:rsidP="007B5757">
      <w:pPr>
        <w:rPr>
          <w:sz w:val="24"/>
          <w:szCs w:val="24"/>
          <w:lang w:val="en-US"/>
        </w:rPr>
        <w:sectPr w:rsidR="00E32275" w:rsidSect="0032015E">
          <w:headerReference w:type="first" r:id="rId10"/>
          <w:footerReference w:type="first" r:id="rId11"/>
          <w:type w:val="continuous"/>
          <w:pgSz w:w="12240" w:h="15840" w:code="1"/>
          <w:pgMar w:top="1626" w:right="1296" w:bottom="1008" w:left="1296" w:header="180" w:footer="706" w:gutter="0"/>
          <w:pgNumType w:fmt="lowerRoman" w:start="1"/>
          <w:cols w:space="720"/>
          <w:titlePg/>
          <w:docGrid w:linePitch="360"/>
        </w:sectPr>
      </w:pPr>
    </w:p>
    <w:p w14:paraId="37A4B5E9" w14:textId="77777777" w:rsidR="00C95CE5" w:rsidRDefault="00567DF0" w:rsidP="00567DF0">
      <w:pPr>
        <w:pStyle w:val="TOCHeading1"/>
        <w:jc w:val="center"/>
        <w:rPr>
          <w:rFonts w:ascii="Arial" w:hAnsi="Arial" w:cs="Arial"/>
          <w:b w:val="0"/>
          <w:color w:val="auto"/>
        </w:rPr>
      </w:pPr>
      <w:r>
        <w:rPr>
          <w:rFonts w:ascii="Arial" w:hAnsi="Arial" w:cs="Arial"/>
          <w:b w:val="0"/>
          <w:color w:val="auto"/>
        </w:rPr>
        <w:lastRenderedPageBreak/>
        <w:br w:type="page"/>
      </w:r>
      <w:bookmarkStart w:id="0" w:name="_Toc440411828"/>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p>
    <w:p w14:paraId="44E384E2" w14:textId="77777777" w:rsidR="00C95CE5" w:rsidRDefault="00C95CE5">
      <w:pPr>
        <w:rPr>
          <w:lang w:val="en-US"/>
        </w:rPr>
      </w:pPr>
    </w:p>
    <w:p w14:paraId="676DB8C0" w14:textId="77777777" w:rsidR="00C95CE5" w:rsidRPr="00C95CE5" w:rsidRDefault="00C95CE5">
      <w:pPr>
        <w:rPr>
          <w:lang w:val="en-US"/>
        </w:rPr>
        <w:sectPr w:rsidR="00C95CE5" w:rsidRPr="00C95CE5" w:rsidSect="00567DF0">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296" w:right="1296" w:bottom="1008" w:left="1296" w:header="708" w:footer="708" w:gutter="0"/>
          <w:pgNumType w:fmt="lowerRoman" w:start="2"/>
          <w:cols w:space="720"/>
          <w:titlePg/>
          <w:docGrid w:linePitch="360"/>
        </w:sectPr>
      </w:pPr>
    </w:p>
    <w:p w14:paraId="2A6226B4" w14:textId="4134046C" w:rsidR="00730C30" w:rsidRDefault="00C95CE5">
      <w:pPr>
        <w:pStyle w:val="TOC1"/>
        <w:tabs>
          <w:tab w:val="right" w:leader="dot" w:pos="9638"/>
        </w:tabs>
        <w:rPr>
          <w:rFonts w:asciiTheme="minorHAnsi" w:eastAsiaTheme="minorEastAsia" w:hAnsiTheme="minorHAnsi" w:cstheme="minorBidi"/>
          <w:noProof/>
          <w:lang w:val="en-US" w:eastAsia="en-US"/>
        </w:rPr>
      </w:pPr>
      <w:r>
        <w:lastRenderedPageBreak/>
        <w:fldChar w:fldCharType="begin"/>
      </w:r>
      <w:r w:rsidRPr="00C95CE5">
        <w:rPr>
          <w:lang w:val="en-US"/>
        </w:rPr>
        <w:instrText xml:space="preserve"> TOC </w:instrText>
      </w:r>
      <w:r>
        <w:fldChar w:fldCharType="separate"/>
      </w:r>
      <w:r w:rsidR="00730C30" w:rsidRPr="00F01533">
        <w:rPr>
          <w:noProof/>
        </w:rPr>
        <w:t>Table</w:t>
      </w:r>
      <w:r w:rsidR="00730C30" w:rsidRPr="00F01533">
        <w:rPr>
          <w:rFonts w:eastAsia="Arial"/>
          <w:noProof/>
        </w:rPr>
        <w:t xml:space="preserve"> </w:t>
      </w:r>
      <w:r w:rsidR="00730C30" w:rsidRPr="00F01533">
        <w:rPr>
          <w:noProof/>
        </w:rPr>
        <w:t>of</w:t>
      </w:r>
      <w:r w:rsidR="00730C30" w:rsidRPr="00F01533">
        <w:rPr>
          <w:rFonts w:eastAsia="Arial"/>
          <w:noProof/>
        </w:rPr>
        <w:t xml:space="preserve"> </w:t>
      </w:r>
      <w:r w:rsidR="00730C30" w:rsidRPr="00F01533">
        <w:rPr>
          <w:noProof/>
        </w:rPr>
        <w:t>Contents</w:t>
      </w:r>
      <w:r w:rsidR="00730C30">
        <w:rPr>
          <w:noProof/>
        </w:rPr>
        <w:tab/>
      </w:r>
      <w:r w:rsidR="00730C30">
        <w:rPr>
          <w:noProof/>
        </w:rPr>
        <w:fldChar w:fldCharType="begin"/>
      </w:r>
      <w:r w:rsidR="00730C30">
        <w:rPr>
          <w:noProof/>
        </w:rPr>
        <w:instrText xml:space="preserve"> PAGEREF _Toc440411828 \h </w:instrText>
      </w:r>
      <w:r w:rsidR="00730C30">
        <w:rPr>
          <w:noProof/>
        </w:rPr>
      </w:r>
      <w:r w:rsidR="00730C30">
        <w:rPr>
          <w:noProof/>
        </w:rPr>
        <w:fldChar w:fldCharType="separate"/>
      </w:r>
      <w:r w:rsidR="00F760C9">
        <w:rPr>
          <w:noProof/>
        </w:rPr>
        <w:t>iii</w:t>
      </w:r>
      <w:r w:rsidR="00730C30">
        <w:rPr>
          <w:noProof/>
        </w:rPr>
        <w:fldChar w:fldCharType="end"/>
      </w:r>
    </w:p>
    <w:p w14:paraId="12739FF5" w14:textId="57F6BC7F"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Figures</w:t>
      </w:r>
      <w:r>
        <w:rPr>
          <w:noProof/>
        </w:rPr>
        <w:tab/>
      </w:r>
      <w:r>
        <w:rPr>
          <w:noProof/>
        </w:rPr>
        <w:fldChar w:fldCharType="begin"/>
      </w:r>
      <w:r>
        <w:rPr>
          <w:noProof/>
        </w:rPr>
        <w:instrText xml:space="preserve"> PAGEREF _Toc440411829 \h </w:instrText>
      </w:r>
      <w:r>
        <w:rPr>
          <w:noProof/>
        </w:rPr>
      </w:r>
      <w:r>
        <w:rPr>
          <w:noProof/>
        </w:rPr>
        <w:fldChar w:fldCharType="separate"/>
      </w:r>
      <w:r w:rsidR="00F760C9">
        <w:rPr>
          <w:noProof/>
        </w:rPr>
        <w:t>ix</w:t>
      </w:r>
      <w:r>
        <w:rPr>
          <w:noProof/>
        </w:rPr>
        <w:fldChar w:fldCharType="end"/>
      </w:r>
    </w:p>
    <w:p w14:paraId="78CC484D" w14:textId="30FFE6FB"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Tables</w:t>
      </w:r>
      <w:r>
        <w:rPr>
          <w:noProof/>
        </w:rPr>
        <w:tab/>
      </w:r>
      <w:r>
        <w:rPr>
          <w:noProof/>
        </w:rPr>
        <w:fldChar w:fldCharType="begin"/>
      </w:r>
      <w:r>
        <w:rPr>
          <w:noProof/>
        </w:rPr>
        <w:instrText xml:space="preserve"> PAGEREF _Toc440411830 \h </w:instrText>
      </w:r>
      <w:r>
        <w:rPr>
          <w:noProof/>
        </w:rPr>
      </w:r>
      <w:r>
        <w:rPr>
          <w:noProof/>
        </w:rPr>
        <w:fldChar w:fldCharType="separate"/>
      </w:r>
      <w:r w:rsidR="00F760C9">
        <w:rPr>
          <w:noProof/>
        </w:rPr>
        <w:t>xii</w:t>
      </w:r>
      <w:r>
        <w:rPr>
          <w:noProof/>
        </w:rPr>
        <w:fldChar w:fldCharType="end"/>
      </w:r>
    </w:p>
    <w:p w14:paraId="4FFEAB0E" w14:textId="7995AB0C"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Abbreviations</w:t>
      </w:r>
      <w:r>
        <w:rPr>
          <w:noProof/>
        </w:rPr>
        <w:tab/>
      </w:r>
      <w:r>
        <w:rPr>
          <w:noProof/>
        </w:rPr>
        <w:fldChar w:fldCharType="begin"/>
      </w:r>
      <w:r>
        <w:rPr>
          <w:noProof/>
        </w:rPr>
        <w:instrText xml:space="preserve"> PAGEREF _Toc440411831 \h </w:instrText>
      </w:r>
      <w:r>
        <w:rPr>
          <w:noProof/>
        </w:rPr>
      </w:r>
      <w:r>
        <w:rPr>
          <w:noProof/>
        </w:rPr>
        <w:fldChar w:fldCharType="separate"/>
      </w:r>
      <w:r w:rsidR="00F760C9">
        <w:rPr>
          <w:noProof/>
        </w:rPr>
        <w:t>xiii</w:t>
      </w:r>
      <w:r>
        <w:rPr>
          <w:noProof/>
        </w:rPr>
        <w:fldChar w:fldCharType="end"/>
      </w:r>
    </w:p>
    <w:p w14:paraId="77F5264D" w14:textId="2B7BB146"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1</w:t>
      </w:r>
      <w:r>
        <w:rPr>
          <w:rFonts w:asciiTheme="minorHAnsi" w:eastAsiaTheme="minorEastAsia" w:hAnsiTheme="minorHAnsi" w:cstheme="minorBidi"/>
          <w:noProof/>
          <w:lang w:val="en-US" w:eastAsia="en-US"/>
        </w:rPr>
        <w:tab/>
      </w:r>
      <w:r>
        <w:rPr>
          <w:noProof/>
        </w:rPr>
        <w:t>System</w:t>
      </w:r>
      <w:r w:rsidRPr="00F01533">
        <w:rPr>
          <w:rFonts w:eastAsia="Arial"/>
          <w:noProof/>
        </w:rPr>
        <w:t xml:space="preserve"> </w:t>
      </w:r>
      <w:r>
        <w:rPr>
          <w:noProof/>
        </w:rPr>
        <w:t>Overview</w:t>
      </w:r>
      <w:r>
        <w:rPr>
          <w:noProof/>
        </w:rPr>
        <w:tab/>
      </w:r>
      <w:r>
        <w:rPr>
          <w:noProof/>
        </w:rPr>
        <w:fldChar w:fldCharType="begin"/>
      </w:r>
      <w:r>
        <w:rPr>
          <w:noProof/>
        </w:rPr>
        <w:instrText xml:space="preserve"> PAGEREF _Toc440411832 \h </w:instrText>
      </w:r>
      <w:r>
        <w:rPr>
          <w:noProof/>
        </w:rPr>
      </w:r>
      <w:r>
        <w:rPr>
          <w:noProof/>
        </w:rPr>
        <w:fldChar w:fldCharType="separate"/>
      </w:r>
      <w:r w:rsidR="00F760C9">
        <w:rPr>
          <w:noProof/>
        </w:rPr>
        <w:t>2</w:t>
      </w:r>
      <w:r>
        <w:rPr>
          <w:noProof/>
        </w:rPr>
        <w:fldChar w:fldCharType="end"/>
      </w:r>
    </w:p>
    <w:p w14:paraId="12CB5F99" w14:textId="69A67205"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2</w:t>
      </w:r>
      <w:r>
        <w:rPr>
          <w:rFonts w:asciiTheme="minorHAnsi" w:eastAsiaTheme="minorEastAsia" w:hAnsiTheme="minorHAnsi" w:cstheme="minorBidi"/>
          <w:noProof/>
          <w:lang w:val="en-US" w:eastAsia="en-US"/>
        </w:rPr>
        <w:tab/>
      </w:r>
      <w:r>
        <w:rPr>
          <w:noProof/>
        </w:rPr>
        <w:t>Electrical</w:t>
      </w:r>
      <w:r w:rsidRPr="00F01533">
        <w:rPr>
          <w:rFonts w:eastAsia="Arial"/>
          <w:noProof/>
        </w:rPr>
        <w:t xml:space="preserve"> </w:t>
      </w:r>
      <w:r>
        <w:rPr>
          <w:noProof/>
        </w:rPr>
        <w:t>Systems</w:t>
      </w:r>
      <w:r>
        <w:rPr>
          <w:noProof/>
        </w:rPr>
        <w:tab/>
      </w:r>
      <w:r>
        <w:rPr>
          <w:noProof/>
        </w:rPr>
        <w:fldChar w:fldCharType="begin"/>
      </w:r>
      <w:r>
        <w:rPr>
          <w:noProof/>
        </w:rPr>
        <w:instrText xml:space="preserve"> PAGEREF _Toc440411833 \h </w:instrText>
      </w:r>
      <w:r>
        <w:rPr>
          <w:noProof/>
        </w:rPr>
      </w:r>
      <w:r>
        <w:rPr>
          <w:noProof/>
        </w:rPr>
        <w:fldChar w:fldCharType="separate"/>
      </w:r>
      <w:r w:rsidR="00F760C9">
        <w:rPr>
          <w:noProof/>
        </w:rPr>
        <w:t>2</w:t>
      </w:r>
      <w:r>
        <w:rPr>
          <w:noProof/>
        </w:rPr>
        <w:fldChar w:fldCharType="end"/>
      </w:r>
    </w:p>
    <w:p w14:paraId="1F1F1B5E" w14:textId="59104568"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w:t>
      </w:r>
      <w:r>
        <w:rPr>
          <w:rFonts w:asciiTheme="minorHAnsi" w:eastAsiaTheme="minorEastAsia" w:hAnsiTheme="minorHAnsi" w:cstheme="minorBidi"/>
          <w:noProof/>
          <w:lang w:val="en-US" w:eastAsia="en-US"/>
        </w:rPr>
        <w:tab/>
      </w:r>
      <w:r w:rsidRPr="00F01533">
        <w:rPr>
          <w:noProof/>
          <w:lang w:val="en-US"/>
        </w:rPr>
        <w:t>Shutdown</w:t>
      </w:r>
      <w:r w:rsidRPr="00F01533">
        <w:rPr>
          <w:rFonts w:eastAsia="Arial"/>
          <w:noProof/>
          <w:lang w:val="en-US"/>
        </w:rPr>
        <w:t xml:space="preserve"> </w:t>
      </w:r>
      <w:r w:rsidRPr="00F01533">
        <w:rPr>
          <w:noProof/>
          <w:lang w:val="en-US"/>
        </w:rPr>
        <w:t>Circuit</w:t>
      </w:r>
      <w:r>
        <w:rPr>
          <w:noProof/>
        </w:rPr>
        <w:tab/>
      </w:r>
      <w:r>
        <w:rPr>
          <w:noProof/>
        </w:rPr>
        <w:fldChar w:fldCharType="begin"/>
      </w:r>
      <w:r>
        <w:rPr>
          <w:noProof/>
        </w:rPr>
        <w:instrText xml:space="preserve"> PAGEREF _Toc440411834 \h </w:instrText>
      </w:r>
      <w:r>
        <w:rPr>
          <w:noProof/>
        </w:rPr>
      </w:r>
      <w:r>
        <w:rPr>
          <w:noProof/>
        </w:rPr>
        <w:fldChar w:fldCharType="separate"/>
      </w:r>
      <w:r w:rsidR="00F760C9">
        <w:rPr>
          <w:noProof/>
        </w:rPr>
        <w:t>2</w:t>
      </w:r>
      <w:r>
        <w:rPr>
          <w:noProof/>
        </w:rPr>
        <w:fldChar w:fldCharType="end"/>
      </w:r>
    </w:p>
    <w:p w14:paraId="0769B420" w14:textId="1B45076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Description/concept</w:t>
      </w:r>
      <w:r>
        <w:rPr>
          <w:noProof/>
        </w:rPr>
        <w:tab/>
      </w:r>
      <w:r>
        <w:rPr>
          <w:noProof/>
        </w:rPr>
        <w:fldChar w:fldCharType="begin"/>
      </w:r>
      <w:r>
        <w:rPr>
          <w:noProof/>
        </w:rPr>
        <w:instrText xml:space="preserve"> PAGEREF _Toc440411835 \h </w:instrText>
      </w:r>
      <w:r>
        <w:rPr>
          <w:noProof/>
        </w:rPr>
      </w:r>
      <w:r>
        <w:rPr>
          <w:noProof/>
        </w:rPr>
        <w:fldChar w:fldCharType="separate"/>
      </w:r>
      <w:r w:rsidR="00F760C9">
        <w:rPr>
          <w:noProof/>
        </w:rPr>
        <w:t>2</w:t>
      </w:r>
      <w:r>
        <w:rPr>
          <w:noProof/>
        </w:rPr>
        <w:fldChar w:fldCharType="end"/>
      </w:r>
    </w:p>
    <w:p w14:paraId="7D2FF455" w14:textId="6830A5B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w:t>
      </w:r>
      <w:r w:rsidRPr="00F01533">
        <w:rPr>
          <w:rFonts w:eastAsia="Arial"/>
          <w:noProof/>
          <w:lang w:val="en-US"/>
        </w:rPr>
        <w:t xml:space="preserve"> </w:t>
      </w:r>
      <w:r w:rsidRPr="00F01533">
        <w:rPr>
          <w:noProof/>
          <w:lang w:val="en-US"/>
        </w:rPr>
        <w:t>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_Toc440411836 \h </w:instrText>
      </w:r>
      <w:r>
        <w:rPr>
          <w:noProof/>
        </w:rPr>
      </w:r>
      <w:r>
        <w:rPr>
          <w:noProof/>
        </w:rPr>
        <w:fldChar w:fldCharType="separate"/>
      </w:r>
      <w:r w:rsidR="00F760C9">
        <w:rPr>
          <w:noProof/>
        </w:rPr>
        <w:t>5</w:t>
      </w:r>
      <w:r>
        <w:rPr>
          <w:noProof/>
        </w:rPr>
        <w:fldChar w:fldCharType="end"/>
      </w:r>
    </w:p>
    <w:p w14:paraId="33BD5060" w14:textId="760D6E7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_Toc440411837 \h </w:instrText>
      </w:r>
      <w:r>
        <w:rPr>
          <w:noProof/>
        </w:rPr>
      </w:r>
      <w:r>
        <w:rPr>
          <w:noProof/>
        </w:rPr>
        <w:fldChar w:fldCharType="separate"/>
      </w:r>
      <w:r w:rsidR="00F760C9">
        <w:rPr>
          <w:noProof/>
        </w:rPr>
        <w:t>7</w:t>
      </w:r>
      <w:r>
        <w:rPr>
          <w:noProof/>
        </w:rPr>
        <w:fldChar w:fldCharType="end"/>
      </w:r>
    </w:p>
    <w:p w14:paraId="00C13125" w14:textId="60DF81A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2.2</w:t>
      </w:r>
      <w:r>
        <w:rPr>
          <w:rFonts w:asciiTheme="minorHAnsi" w:eastAsiaTheme="minorEastAsia" w:hAnsiTheme="minorHAnsi" w:cstheme="minorBidi"/>
          <w:noProof/>
          <w:lang w:val="en-US" w:eastAsia="en-US"/>
        </w:rPr>
        <w:tab/>
      </w:r>
      <w:r w:rsidRPr="00F01533">
        <w:rPr>
          <w:noProof/>
          <w:lang w:val="en-US"/>
        </w:rPr>
        <w:t>IMD</w:t>
      </w:r>
      <w:r>
        <w:rPr>
          <w:noProof/>
        </w:rPr>
        <w:tab/>
      </w:r>
      <w:r>
        <w:rPr>
          <w:noProof/>
        </w:rPr>
        <w:fldChar w:fldCharType="begin"/>
      </w:r>
      <w:r>
        <w:rPr>
          <w:noProof/>
        </w:rPr>
        <w:instrText xml:space="preserve"> PAGEREF _Toc440411838 \h </w:instrText>
      </w:r>
      <w:r>
        <w:rPr>
          <w:noProof/>
        </w:rPr>
      </w:r>
      <w:r>
        <w:rPr>
          <w:noProof/>
        </w:rPr>
        <w:fldChar w:fldCharType="separate"/>
      </w:r>
      <w:r w:rsidR="00F760C9">
        <w:rPr>
          <w:noProof/>
        </w:rPr>
        <w:t>9</w:t>
      </w:r>
      <w:r>
        <w:rPr>
          <w:noProof/>
        </w:rPr>
        <w:fldChar w:fldCharType="end"/>
      </w:r>
    </w:p>
    <w:p w14:paraId="0E8709BF" w14:textId="1602225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_Toc440411839 \h </w:instrText>
      </w:r>
      <w:r>
        <w:rPr>
          <w:noProof/>
        </w:rPr>
      </w:r>
      <w:r>
        <w:rPr>
          <w:noProof/>
        </w:rPr>
        <w:fldChar w:fldCharType="separate"/>
      </w:r>
      <w:r w:rsidR="00F760C9">
        <w:rPr>
          <w:noProof/>
        </w:rPr>
        <w:t>9</w:t>
      </w:r>
      <w:r>
        <w:rPr>
          <w:noProof/>
        </w:rPr>
        <w:fldChar w:fldCharType="end"/>
      </w:r>
    </w:p>
    <w:p w14:paraId="6D8DABCB" w14:textId="2F05208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_Toc440411840 \h </w:instrText>
      </w:r>
      <w:r>
        <w:rPr>
          <w:noProof/>
        </w:rPr>
      </w:r>
      <w:r>
        <w:rPr>
          <w:noProof/>
        </w:rPr>
        <w:fldChar w:fldCharType="separate"/>
      </w:r>
      <w:r w:rsidR="00F760C9">
        <w:rPr>
          <w:noProof/>
        </w:rPr>
        <w:t>10</w:t>
      </w:r>
      <w:r>
        <w:rPr>
          <w:noProof/>
        </w:rPr>
        <w:fldChar w:fldCharType="end"/>
      </w:r>
    </w:p>
    <w:p w14:paraId="6F04740E" w14:textId="5817C79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_Toc440411841 \h </w:instrText>
      </w:r>
      <w:r>
        <w:rPr>
          <w:noProof/>
        </w:rPr>
      </w:r>
      <w:r>
        <w:rPr>
          <w:noProof/>
        </w:rPr>
        <w:fldChar w:fldCharType="separate"/>
      </w:r>
      <w:r w:rsidR="00F760C9">
        <w:rPr>
          <w:noProof/>
        </w:rPr>
        <w:t>12</w:t>
      </w:r>
      <w:r>
        <w:rPr>
          <w:noProof/>
        </w:rPr>
        <w:fldChar w:fldCharType="end"/>
      </w:r>
    </w:p>
    <w:p w14:paraId="18E53580" w14:textId="4E04712C"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2.3</w:t>
      </w:r>
      <w:r>
        <w:rPr>
          <w:rFonts w:asciiTheme="minorHAnsi" w:eastAsiaTheme="minorEastAsia" w:hAnsiTheme="minorHAnsi" w:cstheme="minorBidi"/>
          <w:noProof/>
          <w:lang w:val="en-US" w:eastAsia="en-US"/>
        </w:rPr>
        <w:tab/>
      </w:r>
      <w:r w:rsidRPr="00F01533">
        <w:rPr>
          <w:noProof/>
          <w:lang w:val="en-US"/>
        </w:rPr>
        <w:t>Inertia Switch</w:t>
      </w:r>
      <w:r>
        <w:rPr>
          <w:noProof/>
        </w:rPr>
        <w:tab/>
      </w:r>
      <w:r>
        <w:rPr>
          <w:noProof/>
        </w:rPr>
        <w:fldChar w:fldCharType="begin"/>
      </w:r>
      <w:r>
        <w:rPr>
          <w:noProof/>
        </w:rPr>
        <w:instrText xml:space="preserve"> PAGEREF _Toc440411842 \h </w:instrText>
      </w:r>
      <w:r>
        <w:rPr>
          <w:noProof/>
        </w:rPr>
      </w:r>
      <w:r>
        <w:rPr>
          <w:noProof/>
        </w:rPr>
        <w:fldChar w:fldCharType="separate"/>
      </w:r>
      <w:r w:rsidR="00F760C9">
        <w:rPr>
          <w:noProof/>
        </w:rPr>
        <w:t>12</w:t>
      </w:r>
      <w:r>
        <w:rPr>
          <w:noProof/>
        </w:rPr>
        <w:fldChar w:fldCharType="end"/>
      </w:r>
    </w:p>
    <w:p w14:paraId="2C421F15" w14:textId="2B50FD4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_Toc440411843 \h </w:instrText>
      </w:r>
      <w:r>
        <w:rPr>
          <w:noProof/>
        </w:rPr>
      </w:r>
      <w:r>
        <w:rPr>
          <w:noProof/>
        </w:rPr>
        <w:fldChar w:fldCharType="separate"/>
      </w:r>
      <w:r w:rsidR="00F760C9">
        <w:rPr>
          <w:noProof/>
        </w:rPr>
        <w:t>12</w:t>
      </w:r>
      <w:r>
        <w:rPr>
          <w:noProof/>
        </w:rPr>
        <w:fldChar w:fldCharType="end"/>
      </w:r>
    </w:p>
    <w:p w14:paraId="7FAF2937" w14:textId="500A356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2.3.2</w:t>
      </w:r>
      <w:r>
        <w:rPr>
          <w:rFonts w:asciiTheme="minorHAnsi" w:eastAsiaTheme="minorEastAsia" w:hAnsiTheme="minorHAnsi" w:cstheme="minorBidi"/>
          <w:noProof/>
          <w:lang w:val="en-US" w:eastAsia="en-US"/>
        </w:rPr>
        <w:tab/>
      </w:r>
      <w:r w:rsidRPr="00F01533">
        <w:rPr>
          <w:noProof/>
          <w:lang w:val="en-US"/>
        </w:rPr>
        <w:t>Crash Sensor</w:t>
      </w:r>
      <w:r>
        <w:rPr>
          <w:noProof/>
        </w:rPr>
        <w:tab/>
      </w:r>
      <w:r>
        <w:rPr>
          <w:noProof/>
        </w:rPr>
        <w:fldChar w:fldCharType="begin"/>
      </w:r>
      <w:r>
        <w:rPr>
          <w:noProof/>
        </w:rPr>
        <w:instrText xml:space="preserve"> PAGEREF _Toc440411844 \h </w:instrText>
      </w:r>
      <w:r>
        <w:rPr>
          <w:noProof/>
        </w:rPr>
        <w:fldChar w:fldCharType="separate"/>
      </w:r>
      <w:r w:rsidR="00F760C9">
        <w:rPr>
          <w:b/>
          <w:bCs/>
          <w:noProof/>
          <w:lang w:val="en-US"/>
        </w:rPr>
        <w:t>Error! Bookmark not defined.</w:t>
      </w:r>
      <w:r>
        <w:rPr>
          <w:noProof/>
        </w:rPr>
        <w:fldChar w:fldCharType="end"/>
      </w:r>
    </w:p>
    <w:p w14:paraId="7DCD12D8" w14:textId="0AFD37D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2.3.3</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_Toc440411845 \h </w:instrText>
      </w:r>
      <w:r>
        <w:rPr>
          <w:noProof/>
        </w:rPr>
      </w:r>
      <w:r>
        <w:rPr>
          <w:noProof/>
        </w:rPr>
        <w:fldChar w:fldCharType="separate"/>
      </w:r>
      <w:r w:rsidR="00F760C9">
        <w:rPr>
          <w:noProof/>
        </w:rPr>
        <w:t>13</w:t>
      </w:r>
      <w:r>
        <w:rPr>
          <w:noProof/>
        </w:rPr>
        <w:fldChar w:fldCharType="end"/>
      </w:r>
    </w:p>
    <w:p w14:paraId="3F58F004" w14:textId="6E3B680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_Toc440411846 \h </w:instrText>
      </w:r>
      <w:r>
        <w:rPr>
          <w:noProof/>
        </w:rPr>
      </w:r>
      <w:r>
        <w:rPr>
          <w:noProof/>
        </w:rPr>
        <w:fldChar w:fldCharType="separate"/>
      </w:r>
      <w:r w:rsidR="00F760C9">
        <w:rPr>
          <w:noProof/>
        </w:rPr>
        <w:t>13</w:t>
      </w:r>
      <w:r>
        <w:rPr>
          <w:noProof/>
        </w:rPr>
        <w:fldChar w:fldCharType="end"/>
      </w:r>
    </w:p>
    <w:p w14:paraId="51FC938E" w14:textId="0510F9CB"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2.4</w:t>
      </w:r>
      <w:r>
        <w:rPr>
          <w:rFonts w:asciiTheme="minorHAnsi" w:eastAsiaTheme="minorEastAsia" w:hAnsiTheme="minorHAnsi" w:cstheme="minorBidi"/>
          <w:noProof/>
          <w:lang w:val="en-US" w:eastAsia="en-US"/>
        </w:rPr>
        <w:tab/>
      </w:r>
      <w:r w:rsidRPr="00F01533">
        <w:rPr>
          <w:noProof/>
          <w:lang w:val="en-US"/>
        </w:rPr>
        <w:t>Brake Plausibility Device</w:t>
      </w:r>
      <w:r>
        <w:rPr>
          <w:noProof/>
        </w:rPr>
        <w:tab/>
      </w:r>
      <w:r>
        <w:rPr>
          <w:noProof/>
        </w:rPr>
        <w:fldChar w:fldCharType="begin"/>
      </w:r>
      <w:r>
        <w:rPr>
          <w:noProof/>
        </w:rPr>
        <w:instrText xml:space="preserve"> PAGEREF _Toc440411847 \h </w:instrText>
      </w:r>
      <w:r>
        <w:rPr>
          <w:noProof/>
        </w:rPr>
      </w:r>
      <w:r>
        <w:rPr>
          <w:noProof/>
        </w:rPr>
        <w:fldChar w:fldCharType="separate"/>
      </w:r>
      <w:r w:rsidR="00F760C9">
        <w:rPr>
          <w:noProof/>
        </w:rPr>
        <w:t>13</w:t>
      </w:r>
      <w:r>
        <w:rPr>
          <w:noProof/>
        </w:rPr>
        <w:fldChar w:fldCharType="end"/>
      </w:r>
    </w:p>
    <w:p w14:paraId="61B5A113" w14:textId="29BB9DC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_Toc440411848 \h </w:instrText>
      </w:r>
      <w:r>
        <w:rPr>
          <w:noProof/>
        </w:rPr>
      </w:r>
      <w:r>
        <w:rPr>
          <w:noProof/>
        </w:rPr>
        <w:fldChar w:fldCharType="separate"/>
      </w:r>
      <w:r w:rsidR="00F760C9">
        <w:rPr>
          <w:noProof/>
        </w:rPr>
        <w:t>13</w:t>
      </w:r>
      <w:r>
        <w:rPr>
          <w:noProof/>
        </w:rPr>
        <w:fldChar w:fldCharType="end"/>
      </w:r>
    </w:p>
    <w:p w14:paraId="0FF144B9" w14:textId="4F6AAC8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2.4.2</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_Toc440411849 \h </w:instrText>
      </w:r>
      <w:r>
        <w:rPr>
          <w:noProof/>
        </w:rPr>
      </w:r>
      <w:r>
        <w:rPr>
          <w:noProof/>
        </w:rPr>
        <w:fldChar w:fldCharType="separate"/>
      </w:r>
      <w:r w:rsidR="00F760C9">
        <w:rPr>
          <w:noProof/>
        </w:rPr>
        <w:t>14</w:t>
      </w:r>
      <w:r>
        <w:rPr>
          <w:noProof/>
        </w:rPr>
        <w:fldChar w:fldCharType="end"/>
      </w:r>
    </w:p>
    <w:p w14:paraId="35E6397C" w14:textId="3581E44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_Toc440411850 \h </w:instrText>
      </w:r>
      <w:r>
        <w:rPr>
          <w:noProof/>
        </w:rPr>
      </w:r>
      <w:r>
        <w:rPr>
          <w:noProof/>
        </w:rPr>
        <w:fldChar w:fldCharType="separate"/>
      </w:r>
      <w:r w:rsidR="00F760C9">
        <w:rPr>
          <w:noProof/>
        </w:rPr>
        <w:t>14</w:t>
      </w:r>
      <w:r>
        <w:rPr>
          <w:noProof/>
        </w:rPr>
        <w:fldChar w:fldCharType="end"/>
      </w:r>
    </w:p>
    <w:p w14:paraId="5C382070" w14:textId="2166F55C"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2.5</w:t>
      </w:r>
      <w:r>
        <w:rPr>
          <w:rFonts w:asciiTheme="minorHAnsi" w:eastAsiaTheme="minorEastAsia" w:hAnsiTheme="minorHAnsi" w:cstheme="minorBidi"/>
          <w:noProof/>
          <w:lang w:val="en-US" w:eastAsia="en-US"/>
        </w:rPr>
        <w:tab/>
      </w:r>
      <w:r w:rsidRPr="00F01533">
        <w:rPr>
          <w:noProof/>
          <w:lang w:val="en-US"/>
        </w:rPr>
        <w:t>Reset / Latching</w:t>
      </w:r>
      <w:r w:rsidRPr="00F01533">
        <w:rPr>
          <w:rFonts w:eastAsia="Arial"/>
          <w:noProof/>
          <w:lang w:val="en-US"/>
        </w:rPr>
        <w:t xml:space="preserve"> </w:t>
      </w:r>
      <w:r w:rsidRPr="00F01533">
        <w:rPr>
          <w:noProof/>
          <w:lang w:val="en-US"/>
        </w:rPr>
        <w:t>for</w:t>
      </w:r>
      <w:r w:rsidRPr="00F01533">
        <w:rPr>
          <w:rFonts w:eastAsia="Arial"/>
          <w:noProof/>
          <w:lang w:val="en-US"/>
        </w:rPr>
        <w:t xml:space="preserve"> </w:t>
      </w:r>
      <w:r w:rsidRPr="00F01533">
        <w:rPr>
          <w:noProof/>
          <w:lang w:val="en-US"/>
        </w:rPr>
        <w:t>IMD</w:t>
      </w:r>
      <w:r w:rsidRPr="00F01533">
        <w:rPr>
          <w:rFonts w:eastAsia="Arial"/>
          <w:noProof/>
          <w:lang w:val="en-US"/>
        </w:rPr>
        <w:t xml:space="preserve"> </w:t>
      </w:r>
      <w:r w:rsidRPr="00F01533">
        <w:rPr>
          <w:noProof/>
          <w:lang w:val="en-US"/>
        </w:rPr>
        <w:t>and</w:t>
      </w:r>
      <w:r w:rsidRPr="00F01533">
        <w:rPr>
          <w:rFonts w:eastAsia="Arial"/>
          <w:noProof/>
          <w:lang w:val="en-US"/>
        </w:rPr>
        <w:t xml:space="preserve"> </w:t>
      </w:r>
      <w:r w:rsidRPr="00F01533">
        <w:rPr>
          <w:noProof/>
          <w:lang w:val="en-US"/>
        </w:rPr>
        <w:t>BMS</w:t>
      </w:r>
      <w:r>
        <w:rPr>
          <w:noProof/>
        </w:rPr>
        <w:tab/>
      </w:r>
      <w:r>
        <w:rPr>
          <w:noProof/>
        </w:rPr>
        <w:fldChar w:fldCharType="begin"/>
      </w:r>
      <w:r>
        <w:rPr>
          <w:noProof/>
        </w:rPr>
        <w:instrText xml:space="preserve"> PAGEREF _Toc440411851 \h </w:instrText>
      </w:r>
      <w:r>
        <w:rPr>
          <w:noProof/>
        </w:rPr>
      </w:r>
      <w:r>
        <w:rPr>
          <w:noProof/>
        </w:rPr>
        <w:fldChar w:fldCharType="separate"/>
      </w:r>
      <w:r w:rsidR="00F760C9">
        <w:rPr>
          <w:noProof/>
        </w:rPr>
        <w:t>15</w:t>
      </w:r>
      <w:r>
        <w:rPr>
          <w:noProof/>
        </w:rPr>
        <w:fldChar w:fldCharType="end"/>
      </w:r>
    </w:p>
    <w:p w14:paraId="70415315" w14:textId="6B85DFD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_Toc440411852 \h </w:instrText>
      </w:r>
      <w:r>
        <w:rPr>
          <w:noProof/>
        </w:rPr>
      </w:r>
      <w:r>
        <w:rPr>
          <w:noProof/>
        </w:rPr>
        <w:fldChar w:fldCharType="separate"/>
      </w:r>
      <w:r w:rsidR="00F760C9">
        <w:rPr>
          <w:noProof/>
        </w:rPr>
        <w:t>15</w:t>
      </w:r>
      <w:r>
        <w:rPr>
          <w:noProof/>
        </w:rPr>
        <w:fldChar w:fldCharType="end"/>
      </w:r>
    </w:p>
    <w:p w14:paraId="151D4A23" w14:textId="6ECCDDF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_Toc440411853 \h </w:instrText>
      </w:r>
      <w:r>
        <w:rPr>
          <w:noProof/>
        </w:rPr>
      </w:r>
      <w:r>
        <w:rPr>
          <w:noProof/>
        </w:rPr>
        <w:fldChar w:fldCharType="separate"/>
      </w:r>
      <w:r w:rsidR="00F760C9">
        <w:rPr>
          <w:noProof/>
        </w:rPr>
        <w:t>16</w:t>
      </w:r>
      <w:r>
        <w:rPr>
          <w:noProof/>
        </w:rPr>
        <w:fldChar w:fldCharType="end"/>
      </w:r>
    </w:p>
    <w:p w14:paraId="1FB1DDC9" w14:textId="7D0BF1B0"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_Toc440411854 \h </w:instrText>
      </w:r>
      <w:r>
        <w:rPr>
          <w:noProof/>
        </w:rPr>
      </w:r>
      <w:r>
        <w:rPr>
          <w:noProof/>
        </w:rPr>
        <w:fldChar w:fldCharType="separate"/>
      </w:r>
      <w:r w:rsidR="00F760C9">
        <w:rPr>
          <w:noProof/>
        </w:rPr>
        <w:t>16</w:t>
      </w:r>
      <w:r>
        <w:rPr>
          <w:noProof/>
        </w:rPr>
        <w:fldChar w:fldCharType="end"/>
      </w:r>
    </w:p>
    <w:p w14:paraId="05961CEC" w14:textId="1BFF11A8"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_Toc440411855 \h </w:instrText>
      </w:r>
      <w:r>
        <w:rPr>
          <w:noProof/>
        </w:rPr>
      </w:r>
      <w:r>
        <w:rPr>
          <w:noProof/>
        </w:rPr>
        <w:fldChar w:fldCharType="separate"/>
      </w:r>
      <w:r w:rsidR="00F760C9">
        <w:rPr>
          <w:noProof/>
        </w:rPr>
        <w:t>17</w:t>
      </w:r>
      <w:r>
        <w:rPr>
          <w:noProof/>
        </w:rPr>
        <w:fldChar w:fldCharType="end"/>
      </w:r>
    </w:p>
    <w:p w14:paraId="6AE04659" w14:textId="13300C2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_Toc440411856 \h </w:instrText>
      </w:r>
      <w:r>
        <w:rPr>
          <w:noProof/>
        </w:rPr>
      </w:r>
      <w:r>
        <w:rPr>
          <w:noProof/>
        </w:rPr>
        <w:fldChar w:fldCharType="separate"/>
      </w:r>
      <w:r w:rsidR="00F760C9">
        <w:rPr>
          <w:noProof/>
        </w:rPr>
        <w:t>17</w:t>
      </w:r>
      <w:r>
        <w:rPr>
          <w:noProof/>
        </w:rPr>
        <w:fldChar w:fldCharType="end"/>
      </w:r>
    </w:p>
    <w:p w14:paraId="38F7C283" w14:textId="43DC677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_Toc440411857 \h </w:instrText>
      </w:r>
      <w:r>
        <w:rPr>
          <w:noProof/>
        </w:rPr>
      </w:r>
      <w:r>
        <w:rPr>
          <w:noProof/>
        </w:rPr>
        <w:fldChar w:fldCharType="separate"/>
      </w:r>
      <w:r w:rsidR="00F760C9">
        <w:rPr>
          <w:noProof/>
        </w:rPr>
        <w:t>17</w:t>
      </w:r>
      <w:r>
        <w:rPr>
          <w:noProof/>
        </w:rPr>
        <w:fldChar w:fldCharType="end"/>
      </w:r>
    </w:p>
    <w:p w14:paraId="13EDF0F0" w14:textId="00DEF0B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2.6.3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_Toc440411858 \h </w:instrText>
      </w:r>
      <w:r>
        <w:rPr>
          <w:noProof/>
        </w:rPr>
      </w:r>
      <w:r>
        <w:rPr>
          <w:noProof/>
        </w:rPr>
        <w:fldChar w:fldCharType="separate"/>
      </w:r>
      <w:r w:rsidR="00F760C9">
        <w:rPr>
          <w:noProof/>
        </w:rPr>
        <w:t>18</w:t>
      </w:r>
      <w:r>
        <w:rPr>
          <w:noProof/>
        </w:rPr>
        <w:fldChar w:fldCharType="end"/>
      </w:r>
    </w:p>
    <w:p w14:paraId="2A40D665" w14:textId="6B47B2A3"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2.7</w:t>
      </w:r>
      <w:r>
        <w:rPr>
          <w:rFonts w:asciiTheme="minorHAnsi" w:eastAsiaTheme="minorEastAsia" w:hAnsiTheme="minorHAnsi" w:cstheme="minorBidi"/>
          <w:noProof/>
          <w:lang w:val="en-US" w:eastAsia="en-US"/>
        </w:rPr>
        <w:tab/>
      </w:r>
      <w:r w:rsidRPr="00F01533">
        <w:rPr>
          <w:noProof/>
          <w:lang w:val="en-US"/>
        </w:rPr>
        <w:t>Tractive</w:t>
      </w:r>
      <w:r w:rsidRPr="00F01533">
        <w:rPr>
          <w:rFonts w:eastAsia="Arial"/>
          <w:noProof/>
          <w:lang w:val="en-US"/>
        </w:rPr>
        <w:t xml:space="preserve"> </w:t>
      </w:r>
      <w:r w:rsidRPr="00F01533">
        <w:rPr>
          <w:noProof/>
          <w:lang w:val="en-US"/>
        </w:rPr>
        <w:t>system</w:t>
      </w:r>
      <w:r w:rsidRPr="00F01533">
        <w:rPr>
          <w:rFonts w:eastAsia="Arial"/>
          <w:noProof/>
          <w:lang w:val="en-US"/>
        </w:rPr>
        <w:t xml:space="preserve"> </w:t>
      </w:r>
      <w:r w:rsidRPr="00F01533">
        <w:rPr>
          <w:noProof/>
          <w:lang w:val="en-US"/>
        </w:rPr>
        <w:t>active</w:t>
      </w:r>
      <w:r w:rsidRPr="00F01533">
        <w:rPr>
          <w:rFonts w:eastAsia="Arial"/>
          <w:noProof/>
          <w:lang w:val="en-US"/>
        </w:rPr>
        <w:t xml:space="preserve"> </w:t>
      </w:r>
      <w:r w:rsidRPr="00F01533">
        <w:rPr>
          <w:noProof/>
          <w:lang w:val="en-US"/>
        </w:rPr>
        <w:t>light (TSAL)</w:t>
      </w:r>
      <w:r>
        <w:rPr>
          <w:noProof/>
        </w:rPr>
        <w:tab/>
      </w:r>
      <w:r>
        <w:rPr>
          <w:noProof/>
        </w:rPr>
        <w:fldChar w:fldCharType="begin"/>
      </w:r>
      <w:r>
        <w:rPr>
          <w:noProof/>
        </w:rPr>
        <w:instrText xml:space="preserve"> PAGEREF _Toc440411859 \h </w:instrText>
      </w:r>
      <w:r>
        <w:rPr>
          <w:noProof/>
        </w:rPr>
      </w:r>
      <w:r>
        <w:rPr>
          <w:noProof/>
        </w:rPr>
        <w:fldChar w:fldCharType="separate"/>
      </w:r>
      <w:r w:rsidR="00F760C9">
        <w:rPr>
          <w:noProof/>
        </w:rPr>
        <w:t>18</w:t>
      </w:r>
      <w:r>
        <w:rPr>
          <w:noProof/>
        </w:rPr>
        <w:fldChar w:fldCharType="end"/>
      </w:r>
    </w:p>
    <w:p w14:paraId="146DA4CE" w14:textId="7BA26E3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_Toc440411860 \h </w:instrText>
      </w:r>
      <w:r>
        <w:rPr>
          <w:noProof/>
        </w:rPr>
      </w:r>
      <w:r>
        <w:rPr>
          <w:noProof/>
        </w:rPr>
        <w:fldChar w:fldCharType="separate"/>
      </w:r>
      <w:r w:rsidR="00F760C9">
        <w:rPr>
          <w:noProof/>
        </w:rPr>
        <w:t>18</w:t>
      </w:r>
      <w:r>
        <w:rPr>
          <w:noProof/>
        </w:rPr>
        <w:fldChar w:fldCharType="end"/>
      </w:r>
    </w:p>
    <w:p w14:paraId="4D582A95" w14:textId="25BE434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_Toc440411861 \h </w:instrText>
      </w:r>
      <w:r>
        <w:rPr>
          <w:noProof/>
        </w:rPr>
      </w:r>
      <w:r>
        <w:rPr>
          <w:noProof/>
        </w:rPr>
        <w:fldChar w:fldCharType="separate"/>
      </w:r>
      <w:r w:rsidR="00F760C9">
        <w:rPr>
          <w:noProof/>
        </w:rPr>
        <w:t>19</w:t>
      </w:r>
      <w:r>
        <w:rPr>
          <w:noProof/>
        </w:rPr>
        <w:fldChar w:fldCharType="end"/>
      </w:r>
    </w:p>
    <w:p w14:paraId="4A66755D" w14:textId="042F526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_Toc440411862 \h </w:instrText>
      </w:r>
      <w:r>
        <w:rPr>
          <w:noProof/>
        </w:rPr>
      </w:r>
      <w:r>
        <w:rPr>
          <w:noProof/>
        </w:rPr>
        <w:fldChar w:fldCharType="separate"/>
      </w:r>
      <w:r w:rsidR="00F760C9">
        <w:rPr>
          <w:noProof/>
        </w:rPr>
        <w:t>20</w:t>
      </w:r>
      <w:r>
        <w:rPr>
          <w:noProof/>
        </w:rPr>
        <w:fldChar w:fldCharType="end"/>
      </w:r>
    </w:p>
    <w:p w14:paraId="57B14574" w14:textId="6C38007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2.8</w:t>
      </w:r>
      <w:r>
        <w:rPr>
          <w:rFonts w:asciiTheme="minorHAnsi" w:eastAsiaTheme="minorEastAsia" w:hAnsiTheme="minorHAnsi" w:cstheme="minorBidi"/>
          <w:noProof/>
          <w:lang w:val="en-US" w:eastAsia="en-US"/>
        </w:rPr>
        <w:tab/>
      </w:r>
      <w:r w:rsidRPr="00F01533">
        <w:rPr>
          <w:noProof/>
          <w:lang w:val="en-US"/>
        </w:rPr>
        <w:t>Measurement</w:t>
      </w:r>
      <w:r w:rsidRPr="00F01533">
        <w:rPr>
          <w:rFonts w:eastAsia="Arial"/>
          <w:noProof/>
          <w:lang w:val="en-US"/>
        </w:rPr>
        <w:t xml:space="preserve"> </w:t>
      </w:r>
      <w:r w:rsidRPr="00F01533">
        <w:rPr>
          <w:noProof/>
          <w:lang w:val="en-US"/>
        </w:rPr>
        <w:t>points</w:t>
      </w:r>
      <w:r>
        <w:rPr>
          <w:noProof/>
        </w:rPr>
        <w:tab/>
      </w:r>
      <w:r>
        <w:rPr>
          <w:noProof/>
        </w:rPr>
        <w:fldChar w:fldCharType="begin"/>
      </w:r>
      <w:r>
        <w:rPr>
          <w:noProof/>
        </w:rPr>
        <w:instrText xml:space="preserve"> PAGEREF _Toc440411863 \h </w:instrText>
      </w:r>
      <w:r>
        <w:rPr>
          <w:noProof/>
        </w:rPr>
      </w:r>
      <w:r>
        <w:rPr>
          <w:noProof/>
        </w:rPr>
        <w:fldChar w:fldCharType="separate"/>
      </w:r>
      <w:r w:rsidR="00F760C9">
        <w:rPr>
          <w:noProof/>
        </w:rPr>
        <w:t>21</w:t>
      </w:r>
      <w:r>
        <w:rPr>
          <w:noProof/>
        </w:rPr>
        <w:fldChar w:fldCharType="end"/>
      </w:r>
    </w:p>
    <w:p w14:paraId="46C256B8" w14:textId="01FC9BF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rFonts w:eastAsia="Arial"/>
          <w:noProof/>
          <w:lang w:val="en-US"/>
        </w:rPr>
        <w:t>2.8.1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_Toc440411864 \h </w:instrText>
      </w:r>
      <w:r>
        <w:rPr>
          <w:noProof/>
        </w:rPr>
      </w:r>
      <w:r>
        <w:rPr>
          <w:noProof/>
        </w:rPr>
        <w:fldChar w:fldCharType="separate"/>
      </w:r>
      <w:r w:rsidR="00F760C9">
        <w:rPr>
          <w:noProof/>
        </w:rPr>
        <w:t>21</w:t>
      </w:r>
      <w:r>
        <w:rPr>
          <w:noProof/>
        </w:rPr>
        <w:fldChar w:fldCharType="end"/>
      </w:r>
    </w:p>
    <w:p w14:paraId="2885BA0B" w14:textId="7506487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connectors,</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_Toc440411865 \h </w:instrText>
      </w:r>
      <w:r>
        <w:rPr>
          <w:noProof/>
        </w:rPr>
      </w:r>
      <w:r>
        <w:rPr>
          <w:noProof/>
        </w:rPr>
        <w:fldChar w:fldCharType="separate"/>
      </w:r>
      <w:r w:rsidR="00F760C9">
        <w:rPr>
          <w:noProof/>
        </w:rPr>
        <w:t>22</w:t>
      </w:r>
      <w:r>
        <w:rPr>
          <w:noProof/>
        </w:rPr>
        <w:fldChar w:fldCharType="end"/>
      </w:r>
    </w:p>
    <w:p w14:paraId="2D3F12BC" w14:textId="4DE1828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_Toc440411866 \h </w:instrText>
      </w:r>
      <w:r>
        <w:rPr>
          <w:noProof/>
        </w:rPr>
      </w:r>
      <w:r>
        <w:rPr>
          <w:noProof/>
        </w:rPr>
        <w:fldChar w:fldCharType="separate"/>
      </w:r>
      <w:r w:rsidR="00F760C9">
        <w:rPr>
          <w:noProof/>
        </w:rPr>
        <w:t>22</w:t>
      </w:r>
      <w:r>
        <w:rPr>
          <w:noProof/>
        </w:rPr>
        <w:fldChar w:fldCharType="end"/>
      </w:r>
    </w:p>
    <w:p w14:paraId="67BE8EDC" w14:textId="170D9E9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2.9</w:t>
      </w:r>
      <w:r>
        <w:rPr>
          <w:rFonts w:asciiTheme="minorHAnsi" w:eastAsiaTheme="minorEastAsia" w:hAnsiTheme="minorHAnsi" w:cstheme="minorBidi"/>
          <w:noProof/>
          <w:lang w:val="en-US" w:eastAsia="en-US"/>
        </w:rPr>
        <w:tab/>
      </w:r>
      <w:r w:rsidRPr="00F01533">
        <w:rPr>
          <w:noProof/>
          <w:lang w:val="en-US"/>
        </w:rPr>
        <w:t>Pre-Charge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_Toc440411867 \h </w:instrText>
      </w:r>
      <w:r>
        <w:rPr>
          <w:noProof/>
        </w:rPr>
      </w:r>
      <w:r>
        <w:rPr>
          <w:noProof/>
        </w:rPr>
        <w:fldChar w:fldCharType="separate"/>
      </w:r>
      <w:r w:rsidR="00F760C9">
        <w:rPr>
          <w:noProof/>
        </w:rPr>
        <w:t>23</w:t>
      </w:r>
      <w:r>
        <w:rPr>
          <w:noProof/>
        </w:rPr>
        <w:fldChar w:fldCharType="end"/>
      </w:r>
    </w:p>
    <w:p w14:paraId="147B8297" w14:textId="4C73E2A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_Toc440411868 \h </w:instrText>
      </w:r>
      <w:r>
        <w:rPr>
          <w:noProof/>
        </w:rPr>
      </w:r>
      <w:r>
        <w:rPr>
          <w:noProof/>
        </w:rPr>
        <w:fldChar w:fldCharType="separate"/>
      </w:r>
      <w:r w:rsidR="00F760C9">
        <w:rPr>
          <w:noProof/>
        </w:rPr>
        <w:t>23</w:t>
      </w:r>
      <w:r>
        <w:rPr>
          <w:noProof/>
        </w:rPr>
        <w:fldChar w:fldCharType="end"/>
      </w:r>
    </w:p>
    <w:p w14:paraId="614D8736" w14:textId="3D79DA4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_Toc440411869 \h </w:instrText>
      </w:r>
      <w:r>
        <w:rPr>
          <w:noProof/>
        </w:rPr>
      </w:r>
      <w:r>
        <w:rPr>
          <w:noProof/>
        </w:rPr>
        <w:fldChar w:fldCharType="separate"/>
      </w:r>
      <w:r w:rsidR="00F760C9">
        <w:rPr>
          <w:noProof/>
        </w:rPr>
        <w:t>23</w:t>
      </w:r>
      <w:r>
        <w:rPr>
          <w:noProof/>
        </w:rPr>
        <w:fldChar w:fldCharType="end"/>
      </w:r>
    </w:p>
    <w:p w14:paraId="764910D5" w14:textId="744C47BB"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DAR72410P</w:t>
      </w:r>
      <w:r>
        <w:rPr>
          <w:noProof/>
        </w:rPr>
        <w:tab/>
      </w:r>
      <w:r>
        <w:rPr>
          <w:noProof/>
        </w:rPr>
        <w:fldChar w:fldCharType="begin"/>
      </w:r>
      <w:r>
        <w:rPr>
          <w:noProof/>
        </w:rPr>
        <w:instrText xml:space="preserve"> PAGEREF _Toc440411870 \h </w:instrText>
      </w:r>
      <w:r>
        <w:rPr>
          <w:noProof/>
        </w:rPr>
      </w:r>
      <w:r>
        <w:rPr>
          <w:noProof/>
        </w:rPr>
        <w:fldChar w:fldCharType="separate"/>
      </w:r>
      <w:r w:rsidR="00F760C9">
        <w:rPr>
          <w:noProof/>
        </w:rPr>
        <w:t>26</w:t>
      </w:r>
      <w:r>
        <w:rPr>
          <w:noProof/>
        </w:rPr>
        <w:fldChar w:fldCharType="end"/>
      </w:r>
    </w:p>
    <w:p w14:paraId="6C17C2FF" w14:textId="25212C0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_Toc440411871 \h </w:instrText>
      </w:r>
      <w:r>
        <w:rPr>
          <w:noProof/>
        </w:rPr>
      </w:r>
      <w:r>
        <w:rPr>
          <w:noProof/>
        </w:rPr>
        <w:fldChar w:fldCharType="separate"/>
      </w:r>
      <w:r w:rsidR="00F760C9">
        <w:rPr>
          <w:noProof/>
        </w:rPr>
        <w:t>26</w:t>
      </w:r>
      <w:r>
        <w:rPr>
          <w:noProof/>
        </w:rPr>
        <w:fldChar w:fldCharType="end"/>
      </w:r>
    </w:p>
    <w:p w14:paraId="66A0A825" w14:textId="6B6B4A2D"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2.10</w:t>
      </w:r>
      <w:r>
        <w:rPr>
          <w:rFonts w:asciiTheme="minorHAnsi" w:eastAsiaTheme="minorEastAsia" w:hAnsiTheme="minorHAnsi" w:cstheme="minorBidi"/>
          <w:noProof/>
          <w:lang w:val="en-US" w:eastAsia="en-US"/>
        </w:rPr>
        <w:tab/>
      </w:r>
      <w:r w:rsidRPr="00F01533">
        <w:rPr>
          <w:noProof/>
          <w:lang w:val="en-US"/>
        </w:rPr>
        <w:t>Discharge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_Toc440411872 \h </w:instrText>
      </w:r>
      <w:r>
        <w:rPr>
          <w:noProof/>
        </w:rPr>
      </w:r>
      <w:r>
        <w:rPr>
          <w:noProof/>
        </w:rPr>
        <w:fldChar w:fldCharType="separate"/>
      </w:r>
      <w:r w:rsidR="00F760C9">
        <w:rPr>
          <w:noProof/>
        </w:rPr>
        <w:t>27</w:t>
      </w:r>
      <w:r>
        <w:rPr>
          <w:noProof/>
        </w:rPr>
        <w:fldChar w:fldCharType="end"/>
      </w:r>
    </w:p>
    <w:p w14:paraId="3C5F88DB" w14:textId="2098077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_Toc440411873 \h </w:instrText>
      </w:r>
      <w:r>
        <w:rPr>
          <w:noProof/>
        </w:rPr>
      </w:r>
      <w:r>
        <w:rPr>
          <w:noProof/>
        </w:rPr>
        <w:fldChar w:fldCharType="separate"/>
      </w:r>
      <w:r w:rsidR="00F760C9">
        <w:rPr>
          <w:noProof/>
        </w:rPr>
        <w:t>27</w:t>
      </w:r>
      <w:r>
        <w:rPr>
          <w:noProof/>
        </w:rPr>
        <w:fldChar w:fldCharType="end"/>
      </w:r>
    </w:p>
    <w:p w14:paraId="3812053D" w14:textId="059CB61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_Toc440411874 \h </w:instrText>
      </w:r>
      <w:r>
        <w:rPr>
          <w:noProof/>
        </w:rPr>
      </w:r>
      <w:r>
        <w:rPr>
          <w:noProof/>
        </w:rPr>
        <w:fldChar w:fldCharType="separate"/>
      </w:r>
      <w:r w:rsidR="00F760C9">
        <w:rPr>
          <w:noProof/>
        </w:rPr>
        <w:t>28</w:t>
      </w:r>
      <w:r>
        <w:rPr>
          <w:noProof/>
        </w:rPr>
        <w:fldChar w:fldCharType="end"/>
      </w:r>
    </w:p>
    <w:p w14:paraId="265FBA2C" w14:textId="637F956A"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UAL10-2KF8</w:t>
      </w:r>
      <w:r w:rsidRPr="00F01533">
        <w:rPr>
          <w:noProof/>
          <w:color w:val="000000" w:themeColor="text1"/>
        </w:rPr>
        <w:t xml:space="preserve"> - </w:t>
      </w:r>
      <w:r w:rsidRPr="00F01533">
        <w:rPr>
          <w:noProof/>
          <w:color w:val="000000" w:themeColor="text1"/>
          <w:shd w:val="clear" w:color="auto" w:fill="FFFFFF"/>
        </w:rPr>
        <w:t>Wirewound</w:t>
      </w:r>
      <w:r>
        <w:rPr>
          <w:noProof/>
        </w:rPr>
        <w:tab/>
      </w:r>
      <w:r>
        <w:rPr>
          <w:noProof/>
        </w:rPr>
        <w:fldChar w:fldCharType="begin"/>
      </w:r>
      <w:r>
        <w:rPr>
          <w:noProof/>
        </w:rPr>
        <w:instrText xml:space="preserve"> PAGEREF _Toc440411875 \h </w:instrText>
      </w:r>
      <w:r>
        <w:rPr>
          <w:noProof/>
        </w:rPr>
      </w:r>
      <w:r>
        <w:rPr>
          <w:noProof/>
        </w:rPr>
        <w:fldChar w:fldCharType="separate"/>
      </w:r>
      <w:r w:rsidR="00F760C9">
        <w:rPr>
          <w:noProof/>
        </w:rPr>
        <w:t>29</w:t>
      </w:r>
      <w:r>
        <w:rPr>
          <w:noProof/>
        </w:rPr>
        <w:fldChar w:fldCharType="end"/>
      </w:r>
    </w:p>
    <w:p w14:paraId="4175E8A0" w14:textId="36097533"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DBR72410P</w:t>
      </w:r>
      <w:r>
        <w:rPr>
          <w:noProof/>
        </w:rPr>
        <w:tab/>
      </w:r>
      <w:r>
        <w:rPr>
          <w:noProof/>
        </w:rPr>
        <w:fldChar w:fldCharType="begin"/>
      </w:r>
      <w:r>
        <w:rPr>
          <w:noProof/>
        </w:rPr>
        <w:instrText xml:space="preserve"> PAGEREF _Toc440411876 \h </w:instrText>
      </w:r>
      <w:r>
        <w:rPr>
          <w:noProof/>
        </w:rPr>
      </w:r>
      <w:r>
        <w:rPr>
          <w:noProof/>
        </w:rPr>
        <w:fldChar w:fldCharType="separate"/>
      </w:r>
      <w:r w:rsidR="00F760C9">
        <w:rPr>
          <w:noProof/>
        </w:rPr>
        <w:t>30</w:t>
      </w:r>
      <w:r>
        <w:rPr>
          <w:noProof/>
        </w:rPr>
        <w:fldChar w:fldCharType="end"/>
      </w:r>
    </w:p>
    <w:p w14:paraId="636A1645" w14:textId="2F7071E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_Toc440411877 \h </w:instrText>
      </w:r>
      <w:r>
        <w:rPr>
          <w:noProof/>
        </w:rPr>
      </w:r>
      <w:r>
        <w:rPr>
          <w:noProof/>
        </w:rPr>
        <w:fldChar w:fldCharType="separate"/>
      </w:r>
      <w:r w:rsidR="00F760C9">
        <w:rPr>
          <w:noProof/>
        </w:rPr>
        <w:t>31</w:t>
      </w:r>
      <w:r>
        <w:rPr>
          <w:noProof/>
        </w:rPr>
        <w:fldChar w:fldCharType="end"/>
      </w:r>
    </w:p>
    <w:p w14:paraId="77E52E3A" w14:textId="462D6D4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HV</w:t>
      </w:r>
      <w:r w:rsidRPr="00F01533">
        <w:rPr>
          <w:rFonts w:eastAsia="Arial"/>
          <w:noProof/>
          <w:lang w:val="en-US"/>
        </w:rPr>
        <w:t xml:space="preserve"> </w:t>
      </w:r>
      <w:r w:rsidRPr="00F01533">
        <w:rPr>
          <w:noProof/>
          <w:lang w:val="en-US"/>
        </w:rPr>
        <w:t>Disconnect</w:t>
      </w:r>
      <w:r w:rsidRPr="00F01533">
        <w:rPr>
          <w:rFonts w:eastAsia="Arial"/>
          <w:noProof/>
          <w:lang w:val="en-US"/>
        </w:rPr>
        <w:t xml:space="preserve"> </w:t>
      </w:r>
      <w:r w:rsidRPr="00F01533">
        <w:rPr>
          <w:noProof/>
          <w:lang w:val="en-US"/>
        </w:rPr>
        <w:t>(HVD)</w:t>
      </w:r>
      <w:r>
        <w:rPr>
          <w:noProof/>
        </w:rPr>
        <w:tab/>
      </w:r>
      <w:r>
        <w:rPr>
          <w:noProof/>
        </w:rPr>
        <w:fldChar w:fldCharType="begin"/>
      </w:r>
      <w:r>
        <w:rPr>
          <w:noProof/>
        </w:rPr>
        <w:instrText xml:space="preserve"> PAGEREF _Toc440411878 \h </w:instrText>
      </w:r>
      <w:r>
        <w:rPr>
          <w:noProof/>
        </w:rPr>
      </w:r>
      <w:r>
        <w:rPr>
          <w:noProof/>
        </w:rPr>
        <w:fldChar w:fldCharType="separate"/>
      </w:r>
      <w:r w:rsidR="00F760C9">
        <w:rPr>
          <w:noProof/>
        </w:rPr>
        <w:t>31</w:t>
      </w:r>
      <w:r>
        <w:rPr>
          <w:noProof/>
        </w:rPr>
        <w:fldChar w:fldCharType="end"/>
      </w:r>
    </w:p>
    <w:p w14:paraId="2E2B6D1E" w14:textId="6F0A072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_Toc440411879 \h </w:instrText>
      </w:r>
      <w:r>
        <w:rPr>
          <w:noProof/>
        </w:rPr>
      </w:r>
      <w:r>
        <w:rPr>
          <w:noProof/>
        </w:rPr>
        <w:fldChar w:fldCharType="separate"/>
      </w:r>
      <w:r w:rsidR="00F760C9">
        <w:rPr>
          <w:noProof/>
        </w:rPr>
        <w:t>31</w:t>
      </w:r>
      <w:r>
        <w:rPr>
          <w:noProof/>
        </w:rPr>
        <w:fldChar w:fldCharType="end"/>
      </w:r>
    </w:p>
    <w:p w14:paraId="5305F017" w14:textId="25E9FB7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_Toc440411880 \h </w:instrText>
      </w:r>
      <w:r>
        <w:rPr>
          <w:noProof/>
        </w:rPr>
      </w:r>
      <w:r>
        <w:rPr>
          <w:noProof/>
        </w:rPr>
        <w:fldChar w:fldCharType="separate"/>
      </w:r>
      <w:r w:rsidR="00F760C9">
        <w:rPr>
          <w:noProof/>
        </w:rPr>
        <w:t>31</w:t>
      </w:r>
      <w:r>
        <w:rPr>
          <w:noProof/>
        </w:rPr>
        <w:fldChar w:fldCharType="end"/>
      </w:r>
    </w:p>
    <w:p w14:paraId="25D8742E" w14:textId="78F89B1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_Toc440411881 \h </w:instrText>
      </w:r>
      <w:r>
        <w:rPr>
          <w:noProof/>
        </w:rPr>
      </w:r>
      <w:r>
        <w:rPr>
          <w:noProof/>
        </w:rPr>
        <w:fldChar w:fldCharType="separate"/>
      </w:r>
      <w:r w:rsidR="00F760C9">
        <w:rPr>
          <w:noProof/>
        </w:rPr>
        <w:t>33</w:t>
      </w:r>
      <w:r>
        <w:rPr>
          <w:noProof/>
        </w:rPr>
        <w:fldChar w:fldCharType="end"/>
      </w:r>
    </w:p>
    <w:p w14:paraId="7BEDC9AC" w14:textId="75729C8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Ready-To-Drive-Sound</w:t>
      </w:r>
      <w:r w:rsidRPr="00F01533">
        <w:rPr>
          <w:rFonts w:eastAsia="Arial"/>
          <w:noProof/>
          <w:lang w:val="en-US"/>
        </w:rPr>
        <w:t xml:space="preserve"> </w:t>
      </w:r>
      <w:r w:rsidRPr="00F01533">
        <w:rPr>
          <w:noProof/>
          <w:lang w:val="en-US"/>
        </w:rPr>
        <w:t>(RTDS)</w:t>
      </w:r>
      <w:r>
        <w:rPr>
          <w:noProof/>
        </w:rPr>
        <w:tab/>
      </w:r>
      <w:r>
        <w:rPr>
          <w:noProof/>
        </w:rPr>
        <w:fldChar w:fldCharType="begin"/>
      </w:r>
      <w:r>
        <w:rPr>
          <w:noProof/>
        </w:rPr>
        <w:instrText xml:space="preserve"> PAGEREF _Toc440411882 \h </w:instrText>
      </w:r>
      <w:r>
        <w:rPr>
          <w:noProof/>
        </w:rPr>
      </w:r>
      <w:r>
        <w:rPr>
          <w:noProof/>
        </w:rPr>
        <w:fldChar w:fldCharType="separate"/>
      </w:r>
      <w:r w:rsidR="00F760C9">
        <w:rPr>
          <w:noProof/>
        </w:rPr>
        <w:t>33</w:t>
      </w:r>
      <w:r>
        <w:rPr>
          <w:noProof/>
        </w:rPr>
        <w:fldChar w:fldCharType="end"/>
      </w:r>
    </w:p>
    <w:p w14:paraId="6C5EB7D4" w14:textId="72D5542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_Toc440411883 \h </w:instrText>
      </w:r>
      <w:r>
        <w:rPr>
          <w:noProof/>
        </w:rPr>
      </w:r>
      <w:r>
        <w:rPr>
          <w:noProof/>
        </w:rPr>
        <w:fldChar w:fldCharType="separate"/>
      </w:r>
      <w:r w:rsidR="00F760C9">
        <w:rPr>
          <w:noProof/>
        </w:rPr>
        <w:t>33</w:t>
      </w:r>
      <w:r>
        <w:rPr>
          <w:noProof/>
        </w:rPr>
        <w:fldChar w:fldCharType="end"/>
      </w:r>
    </w:p>
    <w:p w14:paraId="08BF3309" w14:textId="1332C6E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_Toc440411884 \h </w:instrText>
      </w:r>
      <w:r>
        <w:rPr>
          <w:noProof/>
        </w:rPr>
      </w:r>
      <w:r>
        <w:rPr>
          <w:noProof/>
        </w:rPr>
        <w:fldChar w:fldCharType="separate"/>
      </w:r>
      <w:r w:rsidR="00F760C9">
        <w:rPr>
          <w:noProof/>
        </w:rPr>
        <w:t>33</w:t>
      </w:r>
      <w:r>
        <w:rPr>
          <w:noProof/>
        </w:rPr>
        <w:fldChar w:fldCharType="end"/>
      </w:r>
    </w:p>
    <w:p w14:paraId="2A158CDB" w14:textId="6145CF8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_Toc440411885 \h </w:instrText>
      </w:r>
      <w:r>
        <w:rPr>
          <w:noProof/>
        </w:rPr>
      </w:r>
      <w:r>
        <w:rPr>
          <w:noProof/>
        </w:rPr>
        <w:fldChar w:fldCharType="separate"/>
      </w:r>
      <w:r w:rsidR="00F760C9">
        <w:rPr>
          <w:noProof/>
        </w:rPr>
        <w:t>34</w:t>
      </w:r>
      <w:r>
        <w:rPr>
          <w:noProof/>
        </w:rPr>
        <w:fldChar w:fldCharType="end"/>
      </w:r>
    </w:p>
    <w:p w14:paraId="17C963F6" w14:textId="4A2C7E3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_Toc440411886 \h </w:instrText>
      </w:r>
      <w:r>
        <w:rPr>
          <w:noProof/>
        </w:rPr>
      </w:r>
      <w:r>
        <w:rPr>
          <w:noProof/>
        </w:rPr>
        <w:fldChar w:fldCharType="separate"/>
      </w:r>
      <w:r w:rsidR="00F760C9">
        <w:rPr>
          <w:noProof/>
        </w:rPr>
        <w:t>35</w:t>
      </w:r>
      <w:r>
        <w:rPr>
          <w:noProof/>
        </w:rPr>
        <w:fldChar w:fldCharType="end"/>
      </w:r>
    </w:p>
    <w:p w14:paraId="240C82E6" w14:textId="2D50FAA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3.1</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_Toc440411887 \h </w:instrText>
      </w:r>
      <w:r>
        <w:rPr>
          <w:noProof/>
        </w:rPr>
      </w:r>
      <w:r>
        <w:rPr>
          <w:noProof/>
        </w:rPr>
        <w:fldChar w:fldCharType="separate"/>
      </w:r>
      <w:r w:rsidR="00F760C9">
        <w:rPr>
          <w:noProof/>
        </w:rPr>
        <w:t>35</w:t>
      </w:r>
      <w:r>
        <w:rPr>
          <w:noProof/>
        </w:rPr>
        <w:fldChar w:fldCharType="end"/>
      </w:r>
    </w:p>
    <w:p w14:paraId="0F0683AE" w14:textId="735886D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w:t>
      </w:r>
      <w:r>
        <w:rPr>
          <w:rFonts w:asciiTheme="minorHAnsi" w:eastAsiaTheme="minorEastAsia" w:hAnsiTheme="minorHAnsi" w:cstheme="minorBidi"/>
          <w:noProof/>
          <w:lang w:val="en-US" w:eastAsia="en-US"/>
        </w:rPr>
        <w:tab/>
      </w:r>
      <w:r w:rsidRPr="00F01533">
        <w:rPr>
          <w:noProof/>
          <w:lang w:val="en-US"/>
        </w:rPr>
        <w:t>Overview/description/parameters</w:t>
      </w:r>
      <w:r>
        <w:rPr>
          <w:noProof/>
        </w:rPr>
        <w:tab/>
      </w:r>
      <w:r>
        <w:rPr>
          <w:noProof/>
        </w:rPr>
        <w:fldChar w:fldCharType="begin"/>
      </w:r>
      <w:r>
        <w:rPr>
          <w:noProof/>
        </w:rPr>
        <w:instrText xml:space="preserve"> PAGEREF _Toc440411888 \h </w:instrText>
      </w:r>
      <w:r>
        <w:rPr>
          <w:noProof/>
        </w:rPr>
      </w:r>
      <w:r>
        <w:rPr>
          <w:noProof/>
        </w:rPr>
        <w:fldChar w:fldCharType="separate"/>
      </w:r>
      <w:r w:rsidR="00F760C9">
        <w:rPr>
          <w:noProof/>
        </w:rPr>
        <w:t>35</w:t>
      </w:r>
      <w:r>
        <w:rPr>
          <w:noProof/>
        </w:rPr>
        <w:fldChar w:fldCharType="end"/>
      </w:r>
    </w:p>
    <w:p w14:paraId="07F660B0" w14:textId="75EEAAE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3.1.2</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description</w:t>
      </w:r>
      <w:r>
        <w:rPr>
          <w:noProof/>
        </w:rPr>
        <w:tab/>
      </w:r>
      <w:r>
        <w:rPr>
          <w:noProof/>
        </w:rPr>
        <w:fldChar w:fldCharType="begin"/>
      </w:r>
      <w:r>
        <w:rPr>
          <w:noProof/>
        </w:rPr>
        <w:instrText xml:space="preserve"> PAGEREF _Toc440411889 \h </w:instrText>
      </w:r>
      <w:r>
        <w:rPr>
          <w:noProof/>
        </w:rPr>
      </w:r>
      <w:r>
        <w:rPr>
          <w:noProof/>
        </w:rPr>
        <w:fldChar w:fldCharType="separate"/>
      </w:r>
      <w:r w:rsidR="00F760C9">
        <w:rPr>
          <w:noProof/>
        </w:rPr>
        <w:t>39</w:t>
      </w:r>
      <w:r>
        <w:rPr>
          <w:noProof/>
        </w:rPr>
        <w:fldChar w:fldCharType="end"/>
      </w:r>
    </w:p>
    <w:p w14:paraId="11E7F570" w14:textId="2C19953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3.1.3</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configuration</w:t>
      </w:r>
      <w:r>
        <w:rPr>
          <w:noProof/>
        </w:rPr>
        <w:tab/>
      </w:r>
      <w:r>
        <w:rPr>
          <w:noProof/>
        </w:rPr>
        <w:fldChar w:fldCharType="begin"/>
      </w:r>
      <w:r>
        <w:rPr>
          <w:noProof/>
        </w:rPr>
        <w:instrText xml:space="preserve"> PAGEREF _Toc440411890 \h </w:instrText>
      </w:r>
      <w:r>
        <w:rPr>
          <w:noProof/>
        </w:rPr>
      </w:r>
      <w:r>
        <w:rPr>
          <w:noProof/>
        </w:rPr>
        <w:fldChar w:fldCharType="separate"/>
      </w:r>
      <w:r w:rsidR="00F760C9">
        <w:rPr>
          <w:noProof/>
        </w:rPr>
        <w:t>39</w:t>
      </w:r>
      <w:r>
        <w:rPr>
          <w:noProof/>
        </w:rPr>
        <w:fldChar w:fldCharType="end"/>
      </w:r>
    </w:p>
    <w:p w14:paraId="0ABF97B1" w14:textId="438728B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3.1.4</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temperature</w:t>
      </w:r>
      <w:r w:rsidRPr="00F01533">
        <w:rPr>
          <w:rFonts w:eastAsia="Arial"/>
          <w:noProof/>
          <w:lang w:val="en-US"/>
        </w:rPr>
        <w:t xml:space="preserve"> </w:t>
      </w:r>
      <w:r w:rsidRPr="00F01533">
        <w:rPr>
          <w:noProof/>
          <w:lang w:val="en-US"/>
        </w:rPr>
        <w:t>monitoring</w:t>
      </w:r>
      <w:r>
        <w:rPr>
          <w:noProof/>
        </w:rPr>
        <w:tab/>
      </w:r>
      <w:r>
        <w:rPr>
          <w:noProof/>
        </w:rPr>
        <w:fldChar w:fldCharType="begin"/>
      </w:r>
      <w:r>
        <w:rPr>
          <w:noProof/>
        </w:rPr>
        <w:instrText xml:space="preserve"> PAGEREF _Toc440411891 \h </w:instrText>
      </w:r>
      <w:r>
        <w:rPr>
          <w:noProof/>
        </w:rPr>
      </w:r>
      <w:r>
        <w:rPr>
          <w:noProof/>
        </w:rPr>
        <w:fldChar w:fldCharType="separate"/>
      </w:r>
      <w:r w:rsidR="00F760C9">
        <w:rPr>
          <w:noProof/>
        </w:rPr>
        <w:t>39</w:t>
      </w:r>
      <w:r>
        <w:rPr>
          <w:noProof/>
        </w:rPr>
        <w:fldChar w:fldCharType="end"/>
      </w:r>
    </w:p>
    <w:p w14:paraId="732B1825" w14:textId="41425F1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3.1.5</w:t>
      </w:r>
      <w:r>
        <w:rPr>
          <w:rFonts w:asciiTheme="minorHAnsi" w:eastAsiaTheme="minorEastAsia" w:hAnsiTheme="minorHAnsi" w:cstheme="minorBidi"/>
          <w:noProof/>
          <w:lang w:val="en-US" w:eastAsia="en-US"/>
        </w:rPr>
        <w:tab/>
      </w:r>
      <w:r w:rsidRPr="00F01533">
        <w:rPr>
          <w:noProof/>
          <w:lang w:val="en-US"/>
        </w:rPr>
        <w:t>Battery</w:t>
      </w:r>
      <w:r w:rsidRPr="00F01533">
        <w:rPr>
          <w:rFonts w:eastAsia="Arial"/>
          <w:noProof/>
          <w:lang w:val="en-US"/>
        </w:rPr>
        <w:t xml:space="preserve"> </w:t>
      </w:r>
      <w:r w:rsidRPr="00F01533">
        <w:rPr>
          <w:noProof/>
          <w:lang w:val="en-US"/>
        </w:rPr>
        <w:t>management</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_Toc440411892 \h </w:instrText>
      </w:r>
      <w:r>
        <w:rPr>
          <w:noProof/>
        </w:rPr>
      </w:r>
      <w:r>
        <w:rPr>
          <w:noProof/>
        </w:rPr>
        <w:fldChar w:fldCharType="separate"/>
      </w:r>
      <w:r w:rsidR="00F760C9">
        <w:rPr>
          <w:noProof/>
        </w:rPr>
        <w:t>40</w:t>
      </w:r>
      <w:r>
        <w:rPr>
          <w:noProof/>
        </w:rPr>
        <w:fldChar w:fldCharType="end"/>
      </w:r>
    </w:p>
    <w:p w14:paraId="574A4225" w14:textId="19DE0E6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3.1.6</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indicator</w:t>
      </w:r>
      <w:r>
        <w:rPr>
          <w:noProof/>
        </w:rPr>
        <w:tab/>
      </w:r>
      <w:r>
        <w:rPr>
          <w:noProof/>
        </w:rPr>
        <w:fldChar w:fldCharType="begin"/>
      </w:r>
      <w:r>
        <w:rPr>
          <w:noProof/>
        </w:rPr>
        <w:instrText xml:space="preserve"> PAGEREF _Toc440411893 \h </w:instrText>
      </w:r>
      <w:r>
        <w:rPr>
          <w:noProof/>
        </w:rPr>
      </w:r>
      <w:r>
        <w:rPr>
          <w:noProof/>
        </w:rPr>
        <w:fldChar w:fldCharType="separate"/>
      </w:r>
      <w:r w:rsidR="00F760C9">
        <w:rPr>
          <w:noProof/>
        </w:rPr>
        <w:t>44</w:t>
      </w:r>
      <w:r>
        <w:rPr>
          <w:noProof/>
        </w:rPr>
        <w:fldChar w:fldCharType="end"/>
      </w:r>
    </w:p>
    <w:p w14:paraId="56D86546" w14:textId="342A9F8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3.1.7</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_Toc440411894 \h </w:instrText>
      </w:r>
      <w:r>
        <w:rPr>
          <w:noProof/>
        </w:rPr>
      </w:r>
      <w:r>
        <w:rPr>
          <w:noProof/>
        </w:rPr>
        <w:fldChar w:fldCharType="separate"/>
      </w:r>
      <w:r w:rsidR="00F760C9">
        <w:rPr>
          <w:noProof/>
        </w:rPr>
        <w:t>44</w:t>
      </w:r>
      <w:r>
        <w:rPr>
          <w:noProof/>
        </w:rPr>
        <w:fldChar w:fldCharType="end"/>
      </w:r>
    </w:p>
    <w:p w14:paraId="46B2147B" w14:textId="057F30D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3.1.8</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insulation</w:t>
      </w:r>
      <w:r w:rsidRPr="00F01533">
        <w:rPr>
          <w:rFonts w:eastAsia="Arial"/>
          <w:noProof/>
          <w:lang w:val="en-US"/>
        </w:rPr>
        <w:t xml:space="preserve"> </w:t>
      </w:r>
      <w:r w:rsidRPr="00F01533">
        <w:rPr>
          <w:noProof/>
          <w:lang w:val="en-US"/>
        </w:rPr>
        <w:t>relays</w:t>
      </w:r>
      <w:r>
        <w:rPr>
          <w:noProof/>
        </w:rPr>
        <w:tab/>
      </w:r>
      <w:r>
        <w:rPr>
          <w:noProof/>
        </w:rPr>
        <w:fldChar w:fldCharType="begin"/>
      </w:r>
      <w:r>
        <w:rPr>
          <w:noProof/>
        </w:rPr>
        <w:instrText xml:space="preserve"> PAGEREF _Toc440411895 \h </w:instrText>
      </w:r>
      <w:r>
        <w:rPr>
          <w:noProof/>
        </w:rPr>
      </w:r>
      <w:r>
        <w:rPr>
          <w:noProof/>
        </w:rPr>
        <w:fldChar w:fldCharType="separate"/>
      </w:r>
      <w:r w:rsidR="00F760C9">
        <w:rPr>
          <w:noProof/>
        </w:rPr>
        <w:t>45</w:t>
      </w:r>
      <w:r>
        <w:rPr>
          <w:noProof/>
        </w:rPr>
        <w:fldChar w:fldCharType="end"/>
      </w:r>
    </w:p>
    <w:p w14:paraId="38C89BA9" w14:textId="3708FD0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3.1.9</w:t>
      </w:r>
      <w:r>
        <w:rPr>
          <w:rFonts w:asciiTheme="minorHAnsi" w:eastAsiaTheme="minorEastAsia" w:hAnsiTheme="minorHAnsi" w:cstheme="minorBidi"/>
          <w:noProof/>
          <w:lang w:val="en-US" w:eastAsia="en-US"/>
        </w:rPr>
        <w:tab/>
      </w:r>
      <w:r w:rsidRPr="00F01533">
        <w:rPr>
          <w:noProof/>
          <w:lang w:val="en-US"/>
        </w:rPr>
        <w:t>Fusing</w:t>
      </w:r>
      <w:r>
        <w:rPr>
          <w:noProof/>
        </w:rPr>
        <w:tab/>
      </w:r>
      <w:r>
        <w:rPr>
          <w:noProof/>
        </w:rPr>
        <w:fldChar w:fldCharType="begin"/>
      </w:r>
      <w:r>
        <w:rPr>
          <w:noProof/>
        </w:rPr>
        <w:instrText xml:space="preserve"> PAGEREF _Toc440411896 \h </w:instrText>
      </w:r>
      <w:r>
        <w:rPr>
          <w:noProof/>
        </w:rPr>
      </w:r>
      <w:r>
        <w:rPr>
          <w:noProof/>
        </w:rPr>
        <w:fldChar w:fldCharType="separate"/>
      </w:r>
      <w:r w:rsidR="00F760C9">
        <w:rPr>
          <w:noProof/>
        </w:rPr>
        <w:t>46</w:t>
      </w:r>
      <w:r>
        <w:rPr>
          <w:noProof/>
        </w:rPr>
        <w:fldChar w:fldCharType="end"/>
      </w:r>
    </w:p>
    <w:p w14:paraId="0308683B" w14:textId="3519894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3.1.10</w:t>
      </w:r>
      <w:r>
        <w:rPr>
          <w:rFonts w:asciiTheme="minorHAnsi" w:eastAsiaTheme="minorEastAsia" w:hAnsiTheme="minorHAnsi" w:cstheme="minorBidi"/>
          <w:noProof/>
          <w:lang w:val="en-US" w:eastAsia="en-US"/>
        </w:rPr>
        <w:tab/>
      </w:r>
      <w:r w:rsidRPr="00F01533">
        <w:rPr>
          <w:noProof/>
          <w:lang w:val="en-US"/>
        </w:rPr>
        <w:t>Charging</w:t>
      </w:r>
      <w:r>
        <w:rPr>
          <w:noProof/>
        </w:rPr>
        <w:tab/>
      </w:r>
      <w:r>
        <w:rPr>
          <w:noProof/>
        </w:rPr>
        <w:fldChar w:fldCharType="begin"/>
      </w:r>
      <w:r>
        <w:rPr>
          <w:noProof/>
        </w:rPr>
        <w:instrText xml:space="preserve"> PAGEREF _Toc440411897 \h </w:instrText>
      </w:r>
      <w:r>
        <w:rPr>
          <w:noProof/>
        </w:rPr>
      </w:r>
      <w:r>
        <w:rPr>
          <w:noProof/>
        </w:rPr>
        <w:fldChar w:fldCharType="separate"/>
      </w:r>
      <w:r w:rsidR="00F760C9">
        <w:rPr>
          <w:noProof/>
        </w:rPr>
        <w:t>48</w:t>
      </w:r>
      <w:r>
        <w:rPr>
          <w:noProof/>
        </w:rPr>
        <w:fldChar w:fldCharType="end"/>
      </w:r>
    </w:p>
    <w:p w14:paraId="74935DFF" w14:textId="2990ED0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3.1.11</w:t>
      </w:r>
      <w:r>
        <w:rPr>
          <w:rFonts w:asciiTheme="minorHAnsi" w:eastAsiaTheme="minorEastAsia" w:hAnsiTheme="minorHAnsi" w:cstheme="minorBidi"/>
          <w:noProof/>
          <w:lang w:val="en-US" w:eastAsia="en-US"/>
        </w:rPr>
        <w:tab/>
      </w:r>
      <w:r w:rsidRPr="00F01533">
        <w:rPr>
          <w:noProof/>
          <w:lang w:val="en-US"/>
        </w:rPr>
        <w:t>Mechanical</w:t>
      </w:r>
      <w:r w:rsidRPr="00F01533">
        <w:rPr>
          <w:rFonts w:eastAsia="Arial"/>
          <w:noProof/>
          <w:lang w:val="en-US"/>
        </w:rPr>
        <w:t xml:space="preserve"> </w:t>
      </w:r>
      <w:r w:rsidRPr="00F01533">
        <w:rPr>
          <w:noProof/>
          <w:lang w:val="en-US"/>
        </w:rPr>
        <w:t>Configuration/materials</w:t>
      </w:r>
      <w:r>
        <w:rPr>
          <w:noProof/>
        </w:rPr>
        <w:tab/>
      </w:r>
      <w:r>
        <w:rPr>
          <w:noProof/>
        </w:rPr>
        <w:fldChar w:fldCharType="begin"/>
      </w:r>
      <w:r>
        <w:rPr>
          <w:noProof/>
        </w:rPr>
        <w:instrText xml:space="preserve"> PAGEREF _Toc440411898 \h </w:instrText>
      </w:r>
      <w:r>
        <w:rPr>
          <w:noProof/>
        </w:rPr>
      </w:r>
      <w:r>
        <w:rPr>
          <w:noProof/>
        </w:rPr>
        <w:fldChar w:fldCharType="separate"/>
      </w:r>
      <w:r w:rsidR="00F760C9">
        <w:rPr>
          <w:noProof/>
        </w:rPr>
        <w:t>48</w:t>
      </w:r>
      <w:r>
        <w:rPr>
          <w:noProof/>
        </w:rPr>
        <w:fldChar w:fldCharType="end"/>
      </w:r>
    </w:p>
    <w:p w14:paraId="5489F32D" w14:textId="179BCAD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_Toc440411899 \h </w:instrText>
      </w:r>
      <w:r>
        <w:rPr>
          <w:noProof/>
        </w:rPr>
      </w:r>
      <w:r>
        <w:rPr>
          <w:noProof/>
        </w:rPr>
        <w:fldChar w:fldCharType="separate"/>
      </w:r>
      <w:r w:rsidR="00F760C9">
        <w:rPr>
          <w:noProof/>
        </w:rPr>
        <w:t>51</w:t>
      </w:r>
      <w:r>
        <w:rPr>
          <w:noProof/>
        </w:rPr>
        <w:fldChar w:fldCharType="end"/>
      </w:r>
    </w:p>
    <w:p w14:paraId="4B42F9B6" w14:textId="5CA9AA7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3.2</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_Toc440411900 \h </w:instrText>
      </w:r>
      <w:r>
        <w:rPr>
          <w:noProof/>
        </w:rPr>
      </w:r>
      <w:r>
        <w:rPr>
          <w:noProof/>
        </w:rPr>
        <w:fldChar w:fldCharType="separate"/>
      </w:r>
      <w:r w:rsidR="00F760C9">
        <w:rPr>
          <w:noProof/>
        </w:rPr>
        <w:t>51</w:t>
      </w:r>
      <w:r>
        <w:rPr>
          <w:noProof/>
        </w:rPr>
        <w:fldChar w:fldCharType="end"/>
      </w:r>
    </w:p>
    <w:p w14:paraId="63729853" w14:textId="686CCC85"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4</w:t>
      </w:r>
      <w:r>
        <w:rPr>
          <w:rFonts w:asciiTheme="minorHAnsi" w:eastAsiaTheme="minorEastAsia" w:hAnsiTheme="minorHAnsi" w:cstheme="minorBidi"/>
          <w:noProof/>
          <w:lang w:val="en-US" w:eastAsia="en-US"/>
        </w:rPr>
        <w:tab/>
      </w:r>
      <w:r w:rsidRPr="00F01533">
        <w:rPr>
          <w:noProof/>
          <w:lang w:val="en-US"/>
        </w:rPr>
        <w:t>Energy</w:t>
      </w:r>
      <w:r w:rsidRPr="00F01533">
        <w:rPr>
          <w:rFonts w:eastAsia="Arial"/>
          <w:noProof/>
          <w:lang w:val="en-US"/>
        </w:rPr>
        <w:t xml:space="preserve"> </w:t>
      </w:r>
      <w:r w:rsidRPr="00F01533">
        <w:rPr>
          <w:noProof/>
          <w:lang w:val="en-US"/>
        </w:rPr>
        <w:t>meter</w:t>
      </w:r>
      <w:r w:rsidRPr="00F01533">
        <w:rPr>
          <w:rFonts w:eastAsia="Arial"/>
          <w:noProof/>
          <w:lang w:val="en-US"/>
        </w:rPr>
        <w:t xml:space="preserve"> </w:t>
      </w:r>
      <w:r w:rsidRPr="00F01533">
        <w:rPr>
          <w:noProof/>
          <w:lang w:val="en-US"/>
        </w:rPr>
        <w:t>mounting</w:t>
      </w:r>
      <w:r>
        <w:rPr>
          <w:noProof/>
        </w:rPr>
        <w:tab/>
      </w:r>
      <w:r>
        <w:rPr>
          <w:noProof/>
        </w:rPr>
        <w:fldChar w:fldCharType="begin"/>
      </w:r>
      <w:r>
        <w:rPr>
          <w:noProof/>
        </w:rPr>
        <w:instrText xml:space="preserve"> PAGEREF _Toc440411901 \h </w:instrText>
      </w:r>
      <w:r>
        <w:rPr>
          <w:noProof/>
        </w:rPr>
      </w:r>
      <w:r>
        <w:rPr>
          <w:noProof/>
        </w:rPr>
        <w:fldChar w:fldCharType="separate"/>
      </w:r>
      <w:r w:rsidR="00F760C9">
        <w:rPr>
          <w:noProof/>
        </w:rPr>
        <w:t>52</w:t>
      </w:r>
      <w:r>
        <w:rPr>
          <w:noProof/>
        </w:rPr>
        <w:fldChar w:fldCharType="end"/>
      </w:r>
    </w:p>
    <w:p w14:paraId="3E4AA6DB" w14:textId="5C25F0FD"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_Toc440411902 \h </w:instrText>
      </w:r>
      <w:r>
        <w:rPr>
          <w:noProof/>
        </w:rPr>
      </w:r>
      <w:r>
        <w:rPr>
          <w:noProof/>
        </w:rPr>
        <w:fldChar w:fldCharType="separate"/>
      </w:r>
      <w:r w:rsidR="00F760C9">
        <w:rPr>
          <w:noProof/>
        </w:rPr>
        <w:t>52</w:t>
      </w:r>
      <w:r>
        <w:rPr>
          <w:noProof/>
        </w:rPr>
        <w:fldChar w:fldCharType="end"/>
      </w:r>
    </w:p>
    <w:p w14:paraId="50EFFF51" w14:textId="741B00AD"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_Toc440411903 \h </w:instrText>
      </w:r>
      <w:r>
        <w:rPr>
          <w:noProof/>
        </w:rPr>
      </w:r>
      <w:r>
        <w:rPr>
          <w:noProof/>
        </w:rPr>
        <w:fldChar w:fldCharType="separate"/>
      </w:r>
      <w:r w:rsidR="00F760C9">
        <w:rPr>
          <w:noProof/>
        </w:rPr>
        <w:t>52</w:t>
      </w:r>
      <w:r>
        <w:rPr>
          <w:noProof/>
        </w:rPr>
        <w:fldChar w:fldCharType="end"/>
      </w:r>
    </w:p>
    <w:p w14:paraId="2222A583" w14:textId="53720D0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_Toc440411904 \h </w:instrText>
      </w:r>
      <w:r>
        <w:rPr>
          <w:noProof/>
        </w:rPr>
      </w:r>
      <w:r>
        <w:rPr>
          <w:noProof/>
        </w:rPr>
        <w:fldChar w:fldCharType="separate"/>
      </w:r>
      <w:r w:rsidR="00F760C9">
        <w:rPr>
          <w:noProof/>
        </w:rPr>
        <w:t>53</w:t>
      </w:r>
      <w:r>
        <w:rPr>
          <w:noProof/>
        </w:rPr>
        <w:fldChar w:fldCharType="end"/>
      </w:r>
    </w:p>
    <w:p w14:paraId="26345953" w14:textId="1C772421"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5</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Pr>
          <w:noProof/>
        </w:rPr>
        <w:tab/>
      </w:r>
      <w:r>
        <w:rPr>
          <w:noProof/>
        </w:rPr>
        <w:fldChar w:fldCharType="begin"/>
      </w:r>
      <w:r>
        <w:rPr>
          <w:noProof/>
        </w:rPr>
        <w:instrText xml:space="preserve"> PAGEREF _Toc440411905 \h </w:instrText>
      </w:r>
      <w:r>
        <w:rPr>
          <w:noProof/>
        </w:rPr>
      </w:r>
      <w:r>
        <w:rPr>
          <w:noProof/>
        </w:rPr>
        <w:fldChar w:fldCharType="separate"/>
      </w:r>
      <w:r w:rsidR="00F760C9">
        <w:rPr>
          <w:noProof/>
        </w:rPr>
        <w:t>54</w:t>
      </w:r>
      <w:r>
        <w:rPr>
          <w:noProof/>
        </w:rPr>
        <w:fldChar w:fldCharType="end"/>
      </w:r>
    </w:p>
    <w:p w14:paraId="41538A9C" w14:textId="3C949FD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_Toc440411906 \h </w:instrText>
      </w:r>
      <w:r>
        <w:rPr>
          <w:noProof/>
        </w:rPr>
      </w:r>
      <w:r>
        <w:rPr>
          <w:noProof/>
        </w:rPr>
        <w:fldChar w:fldCharType="separate"/>
      </w:r>
      <w:r w:rsidR="00F760C9">
        <w:rPr>
          <w:noProof/>
        </w:rPr>
        <w:t>54</w:t>
      </w:r>
      <w:r>
        <w:rPr>
          <w:noProof/>
        </w:rPr>
        <w:fldChar w:fldCharType="end"/>
      </w:r>
    </w:p>
    <w:p w14:paraId="3CF96B1F" w14:textId="144FCEE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_Toc440411907 \h </w:instrText>
      </w:r>
      <w:r>
        <w:rPr>
          <w:noProof/>
        </w:rPr>
      </w:r>
      <w:r>
        <w:rPr>
          <w:noProof/>
        </w:rPr>
        <w:fldChar w:fldCharType="separate"/>
      </w:r>
      <w:r w:rsidR="00F760C9">
        <w:rPr>
          <w:noProof/>
        </w:rPr>
        <w:t>54</w:t>
      </w:r>
      <w:r>
        <w:rPr>
          <w:noProof/>
        </w:rPr>
        <w:fldChar w:fldCharType="end"/>
      </w:r>
    </w:p>
    <w:p w14:paraId="478F660B" w14:textId="37A8C2D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_Toc440411908 \h </w:instrText>
      </w:r>
      <w:r>
        <w:rPr>
          <w:noProof/>
        </w:rPr>
      </w:r>
      <w:r>
        <w:rPr>
          <w:noProof/>
        </w:rPr>
        <w:fldChar w:fldCharType="separate"/>
      </w:r>
      <w:r w:rsidR="00F760C9">
        <w:rPr>
          <w:noProof/>
        </w:rPr>
        <w:t>54</w:t>
      </w:r>
      <w:r>
        <w:rPr>
          <w:noProof/>
        </w:rPr>
        <w:fldChar w:fldCharType="end"/>
      </w:r>
    </w:p>
    <w:p w14:paraId="634A8F68" w14:textId="6089B17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_Toc440411909 \h </w:instrText>
      </w:r>
      <w:r>
        <w:rPr>
          <w:noProof/>
        </w:rPr>
      </w:r>
      <w:r>
        <w:rPr>
          <w:noProof/>
        </w:rPr>
        <w:fldChar w:fldCharType="separate"/>
      </w:r>
      <w:r w:rsidR="00F760C9">
        <w:rPr>
          <w:noProof/>
        </w:rPr>
        <w:t>55</w:t>
      </w:r>
      <w:r>
        <w:rPr>
          <w:noProof/>
        </w:rPr>
        <w:fldChar w:fldCharType="end"/>
      </w:r>
    </w:p>
    <w:p w14:paraId="3E6C79B3" w14:textId="1DB1DEF3"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_Toc440411910 \h </w:instrText>
      </w:r>
      <w:r>
        <w:rPr>
          <w:noProof/>
        </w:rPr>
      </w:r>
      <w:r>
        <w:rPr>
          <w:noProof/>
        </w:rPr>
        <w:fldChar w:fldCharType="separate"/>
      </w:r>
      <w:r w:rsidR="00F760C9">
        <w:rPr>
          <w:noProof/>
        </w:rPr>
        <w:t>56</w:t>
      </w:r>
      <w:r>
        <w:rPr>
          <w:noProof/>
        </w:rPr>
        <w:fldChar w:fldCharType="end"/>
      </w:r>
    </w:p>
    <w:p w14:paraId="62859799" w14:textId="09E5346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rFonts w:eastAsia="Arial"/>
          <w:noProof/>
          <w:lang w:val="en-US"/>
        </w:rPr>
        <w:t>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_Toc440411911 \h </w:instrText>
      </w:r>
      <w:r>
        <w:rPr>
          <w:noProof/>
        </w:rPr>
      </w:r>
      <w:r>
        <w:rPr>
          <w:noProof/>
        </w:rPr>
        <w:fldChar w:fldCharType="separate"/>
      </w:r>
      <w:r w:rsidR="00F760C9">
        <w:rPr>
          <w:noProof/>
        </w:rPr>
        <w:t>57</w:t>
      </w:r>
      <w:r>
        <w:rPr>
          <w:noProof/>
        </w:rPr>
        <w:fldChar w:fldCharType="end"/>
      </w:r>
    </w:p>
    <w:p w14:paraId="3A15C50A" w14:textId="67E1C6F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_Toc440411912 \h </w:instrText>
      </w:r>
      <w:r>
        <w:rPr>
          <w:noProof/>
        </w:rPr>
      </w:r>
      <w:r>
        <w:rPr>
          <w:noProof/>
        </w:rPr>
        <w:fldChar w:fldCharType="separate"/>
      </w:r>
      <w:r w:rsidR="00F760C9">
        <w:rPr>
          <w:noProof/>
        </w:rPr>
        <w:t>57</w:t>
      </w:r>
      <w:r>
        <w:rPr>
          <w:noProof/>
        </w:rPr>
        <w:fldChar w:fldCharType="end"/>
      </w:r>
    </w:p>
    <w:p w14:paraId="7034DF28" w14:textId="6FCDB36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operating</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_Toc440411913 \h </w:instrText>
      </w:r>
      <w:r>
        <w:rPr>
          <w:noProof/>
        </w:rPr>
      </w:r>
      <w:r>
        <w:rPr>
          <w:noProof/>
        </w:rPr>
        <w:fldChar w:fldCharType="separate"/>
      </w:r>
      <w:r w:rsidR="00F760C9">
        <w:rPr>
          <w:noProof/>
        </w:rPr>
        <w:t>57</w:t>
      </w:r>
      <w:r>
        <w:rPr>
          <w:noProof/>
        </w:rPr>
        <w:fldChar w:fldCharType="end"/>
      </w:r>
    </w:p>
    <w:p w14:paraId="3761E928" w14:textId="5601D20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_Toc440411914 \h </w:instrText>
      </w:r>
      <w:r>
        <w:rPr>
          <w:noProof/>
        </w:rPr>
      </w:r>
      <w:r>
        <w:rPr>
          <w:noProof/>
        </w:rPr>
        <w:fldChar w:fldCharType="separate"/>
      </w:r>
      <w:r w:rsidR="00F760C9">
        <w:rPr>
          <w:noProof/>
        </w:rPr>
        <w:t>58</w:t>
      </w:r>
      <w:r>
        <w:rPr>
          <w:noProof/>
        </w:rPr>
        <w:fldChar w:fldCharType="end"/>
      </w:r>
    </w:p>
    <w:p w14:paraId="423A8576" w14:textId="6F10E75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_Toc440411915 \h </w:instrText>
      </w:r>
      <w:r>
        <w:rPr>
          <w:noProof/>
        </w:rPr>
      </w:r>
      <w:r>
        <w:rPr>
          <w:noProof/>
        </w:rPr>
        <w:fldChar w:fldCharType="separate"/>
      </w:r>
      <w:r w:rsidR="00F760C9">
        <w:rPr>
          <w:noProof/>
        </w:rPr>
        <w:t>59</w:t>
      </w:r>
      <w:r>
        <w:rPr>
          <w:noProof/>
        </w:rPr>
        <w:fldChar w:fldCharType="end"/>
      </w:r>
    </w:p>
    <w:p w14:paraId="5A1EE937" w14:textId="53B7153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_Toc440411916 \h </w:instrText>
      </w:r>
      <w:r>
        <w:rPr>
          <w:noProof/>
        </w:rPr>
      </w:r>
      <w:r>
        <w:rPr>
          <w:noProof/>
        </w:rPr>
        <w:fldChar w:fldCharType="separate"/>
      </w:r>
      <w:r w:rsidR="00F760C9">
        <w:rPr>
          <w:noProof/>
        </w:rPr>
        <w:t>59</w:t>
      </w:r>
      <w:r>
        <w:rPr>
          <w:noProof/>
        </w:rPr>
        <w:fldChar w:fldCharType="end"/>
      </w:r>
    </w:p>
    <w:p w14:paraId="6EE5CBA7" w14:textId="09455012"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7</w:t>
      </w:r>
      <w:r>
        <w:rPr>
          <w:rFonts w:asciiTheme="minorHAnsi" w:eastAsiaTheme="minorEastAsia" w:hAnsiTheme="minorHAnsi" w:cstheme="minorBidi"/>
          <w:noProof/>
          <w:lang w:val="en-US" w:eastAsia="en-US"/>
        </w:rPr>
        <w:tab/>
      </w:r>
      <w:r w:rsidRPr="00F01533">
        <w:rPr>
          <w:noProof/>
          <w:lang w:val="en-US"/>
        </w:rPr>
        <w:t>Torque</w:t>
      </w:r>
      <w:r w:rsidRPr="00F01533">
        <w:rPr>
          <w:rFonts w:eastAsia="Arial"/>
          <w:noProof/>
          <w:lang w:val="en-US"/>
        </w:rPr>
        <w:t xml:space="preserve"> </w:t>
      </w:r>
      <w:r w:rsidRPr="00F01533">
        <w:rPr>
          <w:noProof/>
          <w:lang w:val="en-US"/>
        </w:rPr>
        <w:t>encoder</w:t>
      </w:r>
      <w:r>
        <w:rPr>
          <w:noProof/>
        </w:rPr>
        <w:tab/>
      </w:r>
      <w:r>
        <w:rPr>
          <w:noProof/>
        </w:rPr>
        <w:fldChar w:fldCharType="begin"/>
      </w:r>
      <w:r>
        <w:rPr>
          <w:noProof/>
        </w:rPr>
        <w:instrText xml:space="preserve"> PAGEREF _Toc440411917 \h </w:instrText>
      </w:r>
      <w:r>
        <w:rPr>
          <w:noProof/>
        </w:rPr>
      </w:r>
      <w:r>
        <w:rPr>
          <w:noProof/>
        </w:rPr>
        <w:fldChar w:fldCharType="separate"/>
      </w:r>
      <w:r w:rsidR="00F760C9">
        <w:rPr>
          <w:noProof/>
        </w:rPr>
        <w:t>60</w:t>
      </w:r>
      <w:r>
        <w:rPr>
          <w:noProof/>
        </w:rPr>
        <w:fldChar w:fldCharType="end"/>
      </w:r>
    </w:p>
    <w:p w14:paraId="00C2BC5C" w14:textId="5BD80E0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_Toc440411918 \h </w:instrText>
      </w:r>
      <w:r>
        <w:rPr>
          <w:noProof/>
        </w:rPr>
      </w:r>
      <w:r>
        <w:rPr>
          <w:noProof/>
        </w:rPr>
        <w:fldChar w:fldCharType="separate"/>
      </w:r>
      <w:r w:rsidR="00F760C9">
        <w:rPr>
          <w:noProof/>
        </w:rPr>
        <w:t>60</w:t>
      </w:r>
      <w:r>
        <w:rPr>
          <w:noProof/>
        </w:rPr>
        <w:fldChar w:fldCharType="end"/>
      </w:r>
    </w:p>
    <w:p w14:paraId="49C0BE1C" w14:textId="21EBC1F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7.2</w:t>
      </w:r>
      <w:r>
        <w:rPr>
          <w:rFonts w:asciiTheme="minorHAnsi" w:eastAsiaTheme="minorEastAsia" w:hAnsiTheme="minorHAnsi" w:cstheme="minorBidi"/>
          <w:noProof/>
          <w:lang w:val="en-US" w:eastAsia="en-US"/>
        </w:rPr>
        <w:tab/>
      </w:r>
      <w:r w:rsidRPr="00F01533">
        <w:rPr>
          <w:noProof/>
          <w:lang w:val="en-US"/>
        </w:rPr>
        <w:t>Torque Encoder Plausibility Check</w:t>
      </w:r>
      <w:r>
        <w:rPr>
          <w:noProof/>
        </w:rPr>
        <w:tab/>
      </w:r>
      <w:r>
        <w:rPr>
          <w:noProof/>
        </w:rPr>
        <w:fldChar w:fldCharType="begin"/>
      </w:r>
      <w:r>
        <w:rPr>
          <w:noProof/>
        </w:rPr>
        <w:instrText xml:space="preserve"> PAGEREF _Toc440411919 \h </w:instrText>
      </w:r>
      <w:r>
        <w:rPr>
          <w:noProof/>
        </w:rPr>
      </w:r>
      <w:r>
        <w:rPr>
          <w:noProof/>
        </w:rPr>
        <w:fldChar w:fldCharType="separate"/>
      </w:r>
      <w:r w:rsidR="00F760C9">
        <w:rPr>
          <w:noProof/>
        </w:rPr>
        <w:t>60</w:t>
      </w:r>
      <w:r>
        <w:rPr>
          <w:noProof/>
        </w:rPr>
        <w:fldChar w:fldCharType="end"/>
      </w:r>
    </w:p>
    <w:p w14:paraId="024A03DB" w14:textId="1DD73844"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7.3</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_Toc440411920 \h </w:instrText>
      </w:r>
      <w:r>
        <w:rPr>
          <w:noProof/>
        </w:rPr>
      </w:r>
      <w:r>
        <w:rPr>
          <w:noProof/>
        </w:rPr>
        <w:fldChar w:fldCharType="separate"/>
      </w:r>
      <w:r w:rsidR="00F760C9">
        <w:rPr>
          <w:noProof/>
        </w:rPr>
        <w:t>61</w:t>
      </w:r>
      <w:r>
        <w:rPr>
          <w:noProof/>
        </w:rPr>
        <w:fldChar w:fldCharType="end"/>
      </w:r>
    </w:p>
    <w:p w14:paraId="6C8292AA" w14:textId="74726CA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_Toc440411921 \h </w:instrText>
      </w:r>
      <w:r>
        <w:rPr>
          <w:noProof/>
        </w:rPr>
      </w:r>
      <w:r>
        <w:rPr>
          <w:noProof/>
        </w:rPr>
        <w:fldChar w:fldCharType="separate"/>
      </w:r>
      <w:r w:rsidR="00F760C9">
        <w:rPr>
          <w:noProof/>
        </w:rPr>
        <w:t>62</w:t>
      </w:r>
      <w:r>
        <w:rPr>
          <w:noProof/>
        </w:rPr>
        <w:fldChar w:fldCharType="end"/>
      </w:r>
    </w:p>
    <w:p w14:paraId="6841871B" w14:textId="181EFAA4"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lastRenderedPageBreak/>
        <w:t>8</w:t>
      </w:r>
      <w:r>
        <w:rPr>
          <w:rFonts w:asciiTheme="minorHAnsi" w:eastAsiaTheme="minorEastAsia" w:hAnsiTheme="minorHAnsi" w:cstheme="minorBidi"/>
          <w:noProof/>
          <w:lang w:val="en-US" w:eastAsia="en-US"/>
        </w:rPr>
        <w:tab/>
      </w:r>
      <w:r w:rsidRPr="00F01533">
        <w:rPr>
          <w:noProof/>
          <w:lang w:val="en-US"/>
        </w:rPr>
        <w:t>Additional</w:t>
      </w:r>
      <w:r w:rsidRPr="00F01533">
        <w:rPr>
          <w:rFonts w:eastAsia="Arial"/>
          <w:noProof/>
          <w:lang w:val="en-US"/>
        </w:rPr>
        <w:t xml:space="preserve"> </w:t>
      </w:r>
      <w:r w:rsidRPr="00F01533">
        <w:rPr>
          <w:noProof/>
          <w:lang w:val="en-US"/>
        </w:rPr>
        <w:t>LV-parts</w:t>
      </w:r>
      <w:r w:rsidRPr="00F01533">
        <w:rPr>
          <w:rFonts w:eastAsia="Arial"/>
          <w:noProof/>
          <w:lang w:val="en-US"/>
        </w:rPr>
        <w:t xml:space="preserve"> </w:t>
      </w:r>
      <w:r w:rsidRPr="00F01533">
        <w:rPr>
          <w:noProof/>
          <w:lang w:val="en-US"/>
        </w:rPr>
        <w:t>interfering</w:t>
      </w:r>
      <w:r w:rsidRPr="00F01533">
        <w:rPr>
          <w:rFonts w:eastAsia="Arial"/>
          <w:noProof/>
          <w:lang w:val="en-US"/>
        </w:rPr>
        <w:t xml:space="preserve"> </w:t>
      </w:r>
      <w:r w:rsidRPr="00F01533">
        <w:rPr>
          <w:noProof/>
          <w:lang w:val="en-US"/>
        </w:rPr>
        <w:t>with</w:t>
      </w:r>
      <w:r w:rsidRPr="00F01533">
        <w:rPr>
          <w:rFonts w:eastAsia="Arial"/>
          <w:noProof/>
          <w:lang w:val="en-US"/>
        </w:rPr>
        <w:t xml:space="preserve"> </w:t>
      </w:r>
      <w:r w:rsidRPr="00F01533">
        <w:rPr>
          <w:noProof/>
          <w:lang w:val="en-US"/>
        </w:rPr>
        <w:t>the</w:t>
      </w:r>
      <w:r w:rsidRPr="00F01533">
        <w:rPr>
          <w:rFonts w:eastAsia="Arial"/>
          <w:noProof/>
          <w:lang w:val="en-US"/>
        </w:rPr>
        <w:t xml:space="preserve"> </w:t>
      </w:r>
      <w:r w:rsidRPr="00F01533">
        <w:rPr>
          <w:noProof/>
          <w:lang w:val="en-US"/>
        </w:rPr>
        <w:t>tractive</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_Toc440411922 \h </w:instrText>
      </w:r>
      <w:r>
        <w:rPr>
          <w:noProof/>
        </w:rPr>
      </w:r>
      <w:r>
        <w:rPr>
          <w:noProof/>
        </w:rPr>
        <w:fldChar w:fldCharType="separate"/>
      </w:r>
      <w:r w:rsidR="00F760C9">
        <w:rPr>
          <w:noProof/>
        </w:rPr>
        <w:t>63</w:t>
      </w:r>
      <w:r>
        <w:rPr>
          <w:noProof/>
        </w:rPr>
        <w:fldChar w:fldCharType="end"/>
      </w:r>
    </w:p>
    <w:p w14:paraId="34E9179C" w14:textId="5749C5C3"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8.1</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1 – GLVS BMS</w:t>
      </w:r>
      <w:r>
        <w:rPr>
          <w:noProof/>
        </w:rPr>
        <w:tab/>
      </w:r>
      <w:r>
        <w:rPr>
          <w:noProof/>
        </w:rPr>
        <w:fldChar w:fldCharType="begin"/>
      </w:r>
      <w:r>
        <w:rPr>
          <w:noProof/>
        </w:rPr>
        <w:instrText xml:space="preserve"> PAGEREF _Toc440411923 \h </w:instrText>
      </w:r>
      <w:r>
        <w:rPr>
          <w:noProof/>
        </w:rPr>
      </w:r>
      <w:r>
        <w:rPr>
          <w:noProof/>
        </w:rPr>
        <w:fldChar w:fldCharType="separate"/>
      </w:r>
      <w:r w:rsidR="00F760C9">
        <w:rPr>
          <w:noProof/>
        </w:rPr>
        <w:t>63</w:t>
      </w:r>
      <w:r>
        <w:rPr>
          <w:noProof/>
        </w:rPr>
        <w:fldChar w:fldCharType="end"/>
      </w:r>
    </w:p>
    <w:p w14:paraId="6D3B9EBA" w14:textId="34C28180"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_Toc440411924 \h </w:instrText>
      </w:r>
      <w:r>
        <w:rPr>
          <w:noProof/>
        </w:rPr>
      </w:r>
      <w:r>
        <w:rPr>
          <w:noProof/>
        </w:rPr>
        <w:fldChar w:fldCharType="separate"/>
      </w:r>
      <w:r w:rsidR="00F760C9">
        <w:rPr>
          <w:noProof/>
        </w:rPr>
        <w:t>63</w:t>
      </w:r>
      <w:r>
        <w:rPr>
          <w:noProof/>
        </w:rPr>
        <w:fldChar w:fldCharType="end"/>
      </w:r>
    </w:p>
    <w:p w14:paraId="2345245B" w14:textId="7C4E475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_Toc440411925 \h </w:instrText>
      </w:r>
      <w:r>
        <w:rPr>
          <w:noProof/>
        </w:rPr>
      </w:r>
      <w:r>
        <w:rPr>
          <w:noProof/>
        </w:rPr>
        <w:fldChar w:fldCharType="separate"/>
      </w:r>
      <w:r w:rsidR="00F760C9">
        <w:rPr>
          <w:noProof/>
        </w:rPr>
        <w:t>64</w:t>
      </w:r>
      <w:r>
        <w:rPr>
          <w:noProof/>
        </w:rPr>
        <w:fldChar w:fldCharType="end"/>
      </w:r>
    </w:p>
    <w:p w14:paraId="2E90885B" w14:textId="4A0C96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_Toc440411926 \h </w:instrText>
      </w:r>
      <w:r>
        <w:rPr>
          <w:noProof/>
        </w:rPr>
      </w:r>
      <w:r>
        <w:rPr>
          <w:noProof/>
        </w:rPr>
        <w:fldChar w:fldCharType="separate"/>
      </w:r>
      <w:r w:rsidR="00F760C9">
        <w:rPr>
          <w:noProof/>
        </w:rPr>
        <w:t>65</w:t>
      </w:r>
      <w:r>
        <w:rPr>
          <w:noProof/>
        </w:rPr>
        <w:fldChar w:fldCharType="end"/>
      </w:r>
    </w:p>
    <w:p w14:paraId="79CBE7F7" w14:textId="248882E3"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8.2</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2 Traction Control System</w:t>
      </w:r>
      <w:r>
        <w:rPr>
          <w:noProof/>
        </w:rPr>
        <w:tab/>
      </w:r>
      <w:r>
        <w:rPr>
          <w:noProof/>
        </w:rPr>
        <w:fldChar w:fldCharType="begin"/>
      </w:r>
      <w:r>
        <w:rPr>
          <w:noProof/>
        </w:rPr>
        <w:instrText xml:space="preserve"> PAGEREF _Toc440411927 \h </w:instrText>
      </w:r>
      <w:r>
        <w:rPr>
          <w:noProof/>
        </w:rPr>
      </w:r>
      <w:r>
        <w:rPr>
          <w:noProof/>
        </w:rPr>
        <w:fldChar w:fldCharType="separate"/>
      </w:r>
      <w:r w:rsidR="00F760C9">
        <w:rPr>
          <w:noProof/>
        </w:rPr>
        <w:t>65</w:t>
      </w:r>
      <w:r>
        <w:rPr>
          <w:noProof/>
        </w:rPr>
        <w:fldChar w:fldCharType="end"/>
      </w:r>
    </w:p>
    <w:p w14:paraId="1E8EF7ED" w14:textId="5FC358FD"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9</w:t>
      </w:r>
      <w:r>
        <w:rPr>
          <w:rFonts w:asciiTheme="minorHAnsi" w:eastAsiaTheme="minorEastAsia" w:hAnsiTheme="minorHAnsi" w:cstheme="minorBidi"/>
          <w:noProof/>
          <w:lang w:val="en-US" w:eastAsia="en-US"/>
        </w:rPr>
        <w:tab/>
      </w:r>
      <w:r w:rsidRPr="00F01533">
        <w:rPr>
          <w:noProof/>
          <w:lang w:val="en-US"/>
        </w:rPr>
        <w:t>Overall Grounding Concept</w:t>
      </w:r>
      <w:r>
        <w:rPr>
          <w:noProof/>
        </w:rPr>
        <w:tab/>
      </w:r>
      <w:r>
        <w:rPr>
          <w:noProof/>
        </w:rPr>
        <w:fldChar w:fldCharType="begin"/>
      </w:r>
      <w:r>
        <w:rPr>
          <w:noProof/>
        </w:rPr>
        <w:instrText xml:space="preserve"> PAGEREF _Toc440411928 \h </w:instrText>
      </w:r>
      <w:r>
        <w:rPr>
          <w:noProof/>
        </w:rPr>
      </w:r>
      <w:r>
        <w:rPr>
          <w:noProof/>
        </w:rPr>
        <w:fldChar w:fldCharType="separate"/>
      </w:r>
      <w:r w:rsidR="00F760C9">
        <w:rPr>
          <w:noProof/>
        </w:rPr>
        <w:t>67</w:t>
      </w:r>
      <w:r>
        <w:rPr>
          <w:noProof/>
        </w:rPr>
        <w:fldChar w:fldCharType="end"/>
      </w:r>
    </w:p>
    <w:p w14:paraId="6DCA090D" w14:textId="17A2126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9.1</w:t>
      </w:r>
      <w:r>
        <w:rPr>
          <w:rFonts w:asciiTheme="minorHAnsi" w:eastAsiaTheme="minorEastAsia" w:hAnsiTheme="minorHAnsi" w:cstheme="minorBidi"/>
          <w:noProof/>
          <w:lang w:val="en-US" w:eastAsia="en-US"/>
        </w:rPr>
        <w:tab/>
      </w:r>
      <w:r w:rsidRPr="00F01533">
        <w:rPr>
          <w:noProof/>
          <w:lang w:val="en-US"/>
        </w:rPr>
        <w:t>Description of the Grounding Concept</w:t>
      </w:r>
      <w:r>
        <w:rPr>
          <w:noProof/>
        </w:rPr>
        <w:tab/>
      </w:r>
      <w:r>
        <w:rPr>
          <w:noProof/>
        </w:rPr>
        <w:fldChar w:fldCharType="begin"/>
      </w:r>
      <w:r>
        <w:rPr>
          <w:noProof/>
        </w:rPr>
        <w:instrText xml:space="preserve"> PAGEREF _Toc440411929 \h </w:instrText>
      </w:r>
      <w:r>
        <w:rPr>
          <w:noProof/>
        </w:rPr>
      </w:r>
      <w:r>
        <w:rPr>
          <w:noProof/>
        </w:rPr>
        <w:fldChar w:fldCharType="separate"/>
      </w:r>
      <w:r w:rsidR="00F760C9">
        <w:rPr>
          <w:noProof/>
        </w:rPr>
        <w:t>67</w:t>
      </w:r>
      <w:r>
        <w:rPr>
          <w:noProof/>
        </w:rPr>
        <w:fldChar w:fldCharType="end"/>
      </w:r>
    </w:p>
    <w:p w14:paraId="7ACA1C46" w14:textId="247075C8"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9.2</w:t>
      </w:r>
      <w:r>
        <w:rPr>
          <w:rFonts w:asciiTheme="minorHAnsi" w:eastAsiaTheme="minorEastAsia" w:hAnsiTheme="minorHAnsi" w:cstheme="minorBidi"/>
          <w:noProof/>
          <w:lang w:val="en-US" w:eastAsia="en-US"/>
        </w:rPr>
        <w:tab/>
      </w:r>
      <w:r w:rsidRPr="00F01533">
        <w:rPr>
          <w:noProof/>
          <w:lang w:val="en-US"/>
        </w:rPr>
        <w:t>Grounding Measurements</w:t>
      </w:r>
      <w:r>
        <w:rPr>
          <w:noProof/>
        </w:rPr>
        <w:tab/>
      </w:r>
      <w:r>
        <w:rPr>
          <w:noProof/>
        </w:rPr>
        <w:fldChar w:fldCharType="begin"/>
      </w:r>
      <w:r>
        <w:rPr>
          <w:noProof/>
        </w:rPr>
        <w:instrText xml:space="preserve"> PAGEREF _Toc440411930 \h </w:instrText>
      </w:r>
      <w:r>
        <w:rPr>
          <w:noProof/>
        </w:rPr>
      </w:r>
      <w:r>
        <w:rPr>
          <w:noProof/>
        </w:rPr>
        <w:fldChar w:fldCharType="separate"/>
      </w:r>
      <w:r w:rsidR="00F760C9">
        <w:rPr>
          <w:noProof/>
        </w:rPr>
        <w:t>67</w:t>
      </w:r>
      <w:r>
        <w:rPr>
          <w:noProof/>
        </w:rPr>
        <w:fldChar w:fldCharType="end"/>
      </w:r>
    </w:p>
    <w:p w14:paraId="36ABA0A4" w14:textId="3F1A4841"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10</w:t>
      </w:r>
      <w:r>
        <w:rPr>
          <w:rFonts w:asciiTheme="minorHAnsi" w:eastAsiaTheme="minorEastAsia" w:hAnsiTheme="minorHAnsi" w:cstheme="minorBidi"/>
          <w:noProof/>
          <w:lang w:val="en-US" w:eastAsia="en-US"/>
        </w:rPr>
        <w:tab/>
      </w:r>
      <w:r w:rsidRPr="00F01533">
        <w:rPr>
          <w:noProof/>
          <w:lang w:val="en-US"/>
        </w:rPr>
        <w:t>Firewall(s)</w:t>
      </w:r>
      <w:r>
        <w:rPr>
          <w:noProof/>
        </w:rPr>
        <w:tab/>
      </w:r>
      <w:r>
        <w:rPr>
          <w:noProof/>
        </w:rPr>
        <w:fldChar w:fldCharType="begin"/>
      </w:r>
      <w:r>
        <w:rPr>
          <w:noProof/>
        </w:rPr>
        <w:instrText xml:space="preserve"> PAGEREF _Toc440411931 \h </w:instrText>
      </w:r>
      <w:r>
        <w:rPr>
          <w:noProof/>
        </w:rPr>
      </w:r>
      <w:r>
        <w:rPr>
          <w:noProof/>
        </w:rPr>
        <w:fldChar w:fldCharType="separate"/>
      </w:r>
      <w:r w:rsidR="00F760C9">
        <w:rPr>
          <w:noProof/>
        </w:rPr>
        <w:t>68</w:t>
      </w:r>
      <w:r>
        <w:rPr>
          <w:noProof/>
        </w:rPr>
        <w:fldChar w:fldCharType="end"/>
      </w:r>
    </w:p>
    <w:p w14:paraId="713E8D1D" w14:textId="761A873C"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10.1</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_Toc440411932 \h </w:instrText>
      </w:r>
      <w:r>
        <w:rPr>
          <w:noProof/>
        </w:rPr>
      </w:r>
      <w:r>
        <w:rPr>
          <w:noProof/>
        </w:rPr>
        <w:fldChar w:fldCharType="separate"/>
      </w:r>
      <w:r w:rsidR="00F760C9">
        <w:rPr>
          <w:noProof/>
        </w:rPr>
        <w:t>68</w:t>
      </w:r>
      <w:r>
        <w:rPr>
          <w:noProof/>
        </w:rPr>
        <w:fldChar w:fldCharType="end"/>
      </w:r>
    </w:p>
    <w:p w14:paraId="07B89410" w14:textId="3D20AF0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10.1.1</w:t>
      </w:r>
      <w:r>
        <w:rPr>
          <w:rFonts w:asciiTheme="minorHAnsi" w:eastAsiaTheme="minorEastAsia" w:hAnsiTheme="minorHAnsi" w:cstheme="minorBidi"/>
          <w:noProof/>
          <w:lang w:val="en-US" w:eastAsia="en-US"/>
        </w:rPr>
        <w:tab/>
      </w:r>
      <w:r w:rsidRPr="00F01533">
        <w:rPr>
          <w:noProof/>
          <w:lang w:val="en-US"/>
        </w:rPr>
        <w:t>Description/materials</w:t>
      </w:r>
      <w:r>
        <w:rPr>
          <w:noProof/>
        </w:rPr>
        <w:tab/>
      </w:r>
      <w:r>
        <w:rPr>
          <w:noProof/>
        </w:rPr>
        <w:fldChar w:fldCharType="begin"/>
      </w:r>
      <w:r>
        <w:rPr>
          <w:noProof/>
        </w:rPr>
        <w:instrText xml:space="preserve"> PAGEREF _Toc440411933 \h </w:instrText>
      </w:r>
      <w:r>
        <w:rPr>
          <w:noProof/>
        </w:rPr>
      </w:r>
      <w:r>
        <w:rPr>
          <w:noProof/>
        </w:rPr>
        <w:fldChar w:fldCharType="separate"/>
      </w:r>
      <w:r w:rsidR="00F760C9">
        <w:rPr>
          <w:noProof/>
        </w:rPr>
        <w:t>68</w:t>
      </w:r>
      <w:r>
        <w:rPr>
          <w:noProof/>
        </w:rPr>
        <w:fldChar w:fldCharType="end"/>
      </w:r>
    </w:p>
    <w:p w14:paraId="4F14ED79" w14:textId="6042CC3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_Toc440411934 \h </w:instrText>
      </w:r>
      <w:r>
        <w:rPr>
          <w:noProof/>
        </w:rPr>
      </w:r>
      <w:r>
        <w:rPr>
          <w:noProof/>
        </w:rPr>
        <w:fldChar w:fldCharType="separate"/>
      </w:r>
      <w:r w:rsidR="00F760C9">
        <w:rPr>
          <w:noProof/>
        </w:rPr>
        <w:t>69</w:t>
      </w:r>
      <w:r>
        <w:rPr>
          <w:noProof/>
        </w:rPr>
        <w:fldChar w:fldCharType="end"/>
      </w:r>
    </w:p>
    <w:p w14:paraId="70E7159E" w14:textId="535B4F2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10.2</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_Toc440411935 \h </w:instrText>
      </w:r>
      <w:r>
        <w:rPr>
          <w:noProof/>
        </w:rPr>
      </w:r>
      <w:r>
        <w:rPr>
          <w:noProof/>
        </w:rPr>
        <w:fldChar w:fldCharType="separate"/>
      </w:r>
      <w:r w:rsidR="00F760C9">
        <w:rPr>
          <w:noProof/>
        </w:rPr>
        <w:t>69</w:t>
      </w:r>
      <w:r>
        <w:rPr>
          <w:noProof/>
        </w:rPr>
        <w:fldChar w:fldCharType="end"/>
      </w:r>
    </w:p>
    <w:p w14:paraId="6C35465B" w14:textId="17AEEFED"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11</w:t>
      </w:r>
      <w:r>
        <w:rPr>
          <w:rFonts w:asciiTheme="minorHAnsi" w:eastAsiaTheme="minorEastAsia" w:hAnsiTheme="minorHAnsi" w:cstheme="minorBidi"/>
          <w:noProof/>
          <w:lang w:val="en-US" w:eastAsia="en-US"/>
        </w:rPr>
        <w:tab/>
      </w:r>
      <w:r w:rsidRPr="00F01533">
        <w:rPr>
          <w:noProof/>
          <w:lang w:val="en-US"/>
        </w:rPr>
        <w:t>Appendix</w:t>
      </w:r>
      <w:r>
        <w:rPr>
          <w:noProof/>
        </w:rPr>
        <w:tab/>
      </w:r>
      <w:r>
        <w:rPr>
          <w:noProof/>
        </w:rPr>
        <w:fldChar w:fldCharType="begin"/>
      </w:r>
      <w:r>
        <w:rPr>
          <w:noProof/>
        </w:rPr>
        <w:instrText xml:space="preserve"> PAGEREF _Toc440411936 \h </w:instrText>
      </w:r>
      <w:r>
        <w:rPr>
          <w:noProof/>
        </w:rPr>
      </w:r>
      <w:r>
        <w:rPr>
          <w:noProof/>
        </w:rPr>
        <w:fldChar w:fldCharType="separate"/>
      </w:r>
      <w:r w:rsidR="00F760C9">
        <w:rPr>
          <w:noProof/>
        </w:rPr>
        <w:t>70</w:t>
      </w:r>
      <w:r>
        <w:rPr>
          <w:noProof/>
        </w:rPr>
        <w:fldChar w:fldCharType="end"/>
      </w:r>
    </w:p>
    <w:p w14:paraId="52D909EB" w14:textId="35B9E2C3"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11.1</w:t>
      </w:r>
      <w:r>
        <w:rPr>
          <w:rFonts w:asciiTheme="minorHAnsi" w:eastAsiaTheme="minorEastAsia" w:hAnsiTheme="minorHAnsi" w:cstheme="minorBidi"/>
          <w:noProof/>
          <w:lang w:val="en-US" w:eastAsia="en-US"/>
        </w:rPr>
        <w:tab/>
      </w:r>
      <w:r w:rsidRPr="00F01533">
        <w:rPr>
          <w:noProof/>
          <w:lang w:val="en-US"/>
        </w:rPr>
        <w:t>System Overview</w:t>
      </w:r>
      <w:r>
        <w:rPr>
          <w:noProof/>
        </w:rPr>
        <w:tab/>
      </w:r>
      <w:r>
        <w:rPr>
          <w:noProof/>
        </w:rPr>
        <w:fldChar w:fldCharType="begin"/>
      </w:r>
      <w:r>
        <w:rPr>
          <w:noProof/>
        </w:rPr>
        <w:instrText xml:space="preserve"> PAGEREF _Toc440411937 \h </w:instrText>
      </w:r>
      <w:r>
        <w:rPr>
          <w:noProof/>
        </w:rPr>
      </w:r>
      <w:r>
        <w:rPr>
          <w:noProof/>
        </w:rPr>
        <w:fldChar w:fldCharType="separate"/>
      </w:r>
      <w:r w:rsidR="00F760C9">
        <w:rPr>
          <w:noProof/>
        </w:rPr>
        <w:t>70</w:t>
      </w:r>
      <w:r>
        <w:rPr>
          <w:noProof/>
        </w:rPr>
        <w:fldChar w:fldCharType="end"/>
      </w:r>
    </w:p>
    <w:p w14:paraId="6B5E55C2" w14:textId="3FB72E9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11.1.1</w:t>
      </w:r>
      <w:r>
        <w:rPr>
          <w:rFonts w:asciiTheme="minorHAnsi" w:eastAsiaTheme="minorEastAsia" w:hAnsiTheme="minorHAnsi" w:cstheme="minorBidi"/>
          <w:noProof/>
          <w:lang w:val="en-US" w:eastAsia="en-US"/>
        </w:rPr>
        <w:tab/>
      </w:r>
      <w:r w:rsidRPr="00F01533">
        <w:rPr>
          <w:noProof/>
          <w:lang w:val="en-US"/>
        </w:rPr>
        <w:t>18 AWG PVC Insulated Hookup Wire</w:t>
      </w:r>
      <w:r>
        <w:rPr>
          <w:noProof/>
        </w:rPr>
        <w:tab/>
      </w:r>
      <w:r>
        <w:rPr>
          <w:noProof/>
        </w:rPr>
        <w:fldChar w:fldCharType="begin"/>
      </w:r>
      <w:r>
        <w:rPr>
          <w:noProof/>
        </w:rPr>
        <w:instrText xml:space="preserve"> PAGEREF _Toc440411938 \h </w:instrText>
      </w:r>
      <w:r>
        <w:rPr>
          <w:noProof/>
        </w:rPr>
      </w:r>
      <w:r>
        <w:rPr>
          <w:noProof/>
        </w:rPr>
        <w:fldChar w:fldCharType="separate"/>
      </w:r>
      <w:r w:rsidR="00F760C9">
        <w:rPr>
          <w:noProof/>
        </w:rPr>
        <w:t>70</w:t>
      </w:r>
      <w:r>
        <w:rPr>
          <w:noProof/>
        </w:rPr>
        <w:fldChar w:fldCharType="end"/>
      </w:r>
    </w:p>
    <w:p w14:paraId="1D0CE811" w14:textId="5317D58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11.1.2</w:t>
      </w:r>
      <w:r>
        <w:rPr>
          <w:rFonts w:asciiTheme="minorHAnsi" w:eastAsiaTheme="minorEastAsia" w:hAnsiTheme="minorHAnsi" w:cstheme="minorBidi"/>
          <w:noProof/>
          <w:lang w:val="en-US" w:eastAsia="en-US"/>
        </w:rPr>
        <w:tab/>
      </w:r>
      <w:r w:rsidRPr="00F01533">
        <w:rPr>
          <w:noProof/>
          <w:lang w:val="en-US"/>
        </w:rPr>
        <w:t>24 AWG PVC Insulated Hookup Wire</w:t>
      </w:r>
      <w:r>
        <w:rPr>
          <w:noProof/>
        </w:rPr>
        <w:tab/>
      </w:r>
      <w:r>
        <w:rPr>
          <w:noProof/>
        </w:rPr>
        <w:fldChar w:fldCharType="begin"/>
      </w:r>
      <w:r>
        <w:rPr>
          <w:noProof/>
        </w:rPr>
        <w:instrText xml:space="preserve"> PAGEREF _Toc440411939 \h </w:instrText>
      </w:r>
      <w:r>
        <w:rPr>
          <w:noProof/>
        </w:rPr>
      </w:r>
      <w:r>
        <w:rPr>
          <w:noProof/>
        </w:rPr>
        <w:fldChar w:fldCharType="separate"/>
      </w:r>
      <w:r w:rsidR="00F760C9">
        <w:rPr>
          <w:noProof/>
        </w:rPr>
        <w:t>71</w:t>
      </w:r>
      <w:r>
        <w:rPr>
          <w:noProof/>
        </w:rPr>
        <w:fldChar w:fldCharType="end"/>
      </w:r>
    </w:p>
    <w:p w14:paraId="132F9FEE" w14:textId="7FC025B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11.1.3</w:t>
      </w:r>
      <w:r>
        <w:rPr>
          <w:rFonts w:asciiTheme="minorHAnsi" w:eastAsiaTheme="minorEastAsia" w:hAnsiTheme="minorHAnsi" w:cstheme="minorBidi"/>
          <w:noProof/>
          <w:lang w:val="en-US" w:eastAsia="en-US"/>
        </w:rPr>
        <w:tab/>
      </w:r>
      <w:r w:rsidRPr="00F01533">
        <w:rPr>
          <w:noProof/>
          <w:lang w:val="en-US"/>
        </w:rPr>
        <w:t>TSMS/HV Sense Wire</w:t>
      </w:r>
      <w:r>
        <w:rPr>
          <w:noProof/>
        </w:rPr>
        <w:tab/>
      </w:r>
      <w:r>
        <w:rPr>
          <w:noProof/>
        </w:rPr>
        <w:fldChar w:fldCharType="begin"/>
      </w:r>
      <w:r>
        <w:rPr>
          <w:noProof/>
        </w:rPr>
        <w:instrText xml:space="preserve"> PAGEREF _Toc440411940 \h </w:instrText>
      </w:r>
      <w:r>
        <w:rPr>
          <w:noProof/>
        </w:rPr>
      </w:r>
      <w:r>
        <w:rPr>
          <w:noProof/>
        </w:rPr>
        <w:fldChar w:fldCharType="separate"/>
      </w:r>
      <w:r w:rsidR="00F760C9">
        <w:rPr>
          <w:noProof/>
        </w:rPr>
        <w:t>72</w:t>
      </w:r>
      <w:r>
        <w:rPr>
          <w:noProof/>
        </w:rPr>
        <w:fldChar w:fldCharType="end"/>
      </w:r>
    </w:p>
    <w:p w14:paraId="25173971" w14:textId="69D9904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11.2</w:t>
      </w:r>
      <w:r>
        <w:rPr>
          <w:rFonts w:asciiTheme="minorHAnsi" w:eastAsiaTheme="minorEastAsia" w:hAnsiTheme="minorHAnsi" w:cstheme="minorBidi"/>
          <w:noProof/>
          <w:lang w:val="en-US" w:eastAsia="en-US"/>
        </w:rPr>
        <w:tab/>
      </w:r>
      <w:r w:rsidRPr="00F01533">
        <w:rPr>
          <w:noProof/>
          <w:lang w:val="en-US"/>
        </w:rPr>
        <w:t>Electrical System Datasheets</w:t>
      </w:r>
      <w:r>
        <w:rPr>
          <w:noProof/>
        </w:rPr>
        <w:tab/>
      </w:r>
      <w:r>
        <w:rPr>
          <w:noProof/>
        </w:rPr>
        <w:fldChar w:fldCharType="begin"/>
      </w:r>
      <w:r>
        <w:rPr>
          <w:noProof/>
        </w:rPr>
        <w:instrText xml:space="preserve"> PAGEREF _Toc440411941 \h </w:instrText>
      </w:r>
      <w:r>
        <w:rPr>
          <w:noProof/>
        </w:rPr>
      </w:r>
      <w:r>
        <w:rPr>
          <w:noProof/>
        </w:rPr>
        <w:fldChar w:fldCharType="separate"/>
      </w:r>
      <w:r w:rsidR="00F760C9">
        <w:rPr>
          <w:noProof/>
        </w:rPr>
        <w:t>73</w:t>
      </w:r>
      <w:r>
        <w:rPr>
          <w:noProof/>
        </w:rPr>
        <w:fldChar w:fldCharType="end"/>
      </w:r>
    </w:p>
    <w:p w14:paraId="07035E93" w14:textId="4B8EBAF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11.2.1</w:t>
      </w:r>
      <w:r>
        <w:rPr>
          <w:rFonts w:asciiTheme="minorHAnsi" w:eastAsiaTheme="minorEastAsia" w:hAnsiTheme="minorHAnsi" w:cstheme="minorBidi"/>
          <w:noProof/>
          <w:lang w:val="en-US" w:eastAsia="en-US"/>
        </w:rPr>
        <w:tab/>
      </w:r>
      <w:r w:rsidRPr="00F01533">
        <w:rPr>
          <w:noProof/>
          <w:lang w:val="en-US"/>
        </w:rPr>
        <w:t>Shutdown Circuit</w:t>
      </w:r>
      <w:r>
        <w:rPr>
          <w:noProof/>
        </w:rPr>
        <w:tab/>
      </w:r>
      <w:r>
        <w:rPr>
          <w:noProof/>
        </w:rPr>
        <w:fldChar w:fldCharType="begin"/>
      </w:r>
      <w:r>
        <w:rPr>
          <w:noProof/>
        </w:rPr>
        <w:instrText xml:space="preserve"> PAGEREF _Toc440411942 \h </w:instrText>
      </w:r>
      <w:r>
        <w:rPr>
          <w:noProof/>
        </w:rPr>
      </w:r>
      <w:r>
        <w:rPr>
          <w:noProof/>
        </w:rPr>
        <w:fldChar w:fldCharType="separate"/>
      </w:r>
      <w:r w:rsidR="00F760C9">
        <w:rPr>
          <w:noProof/>
        </w:rPr>
        <w:t>73</w:t>
      </w:r>
      <w:r>
        <w:rPr>
          <w:noProof/>
        </w:rPr>
        <w:fldChar w:fldCharType="end"/>
      </w:r>
    </w:p>
    <w:p w14:paraId="274FDB8F" w14:textId="40D65816"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E-Stop Switches</w:t>
      </w:r>
      <w:r>
        <w:rPr>
          <w:noProof/>
        </w:rPr>
        <w:tab/>
      </w:r>
      <w:r>
        <w:rPr>
          <w:noProof/>
        </w:rPr>
        <w:fldChar w:fldCharType="begin"/>
      </w:r>
      <w:r>
        <w:rPr>
          <w:noProof/>
        </w:rPr>
        <w:instrText xml:space="preserve"> PAGEREF _Toc440411943 \h </w:instrText>
      </w:r>
      <w:r>
        <w:rPr>
          <w:noProof/>
        </w:rPr>
      </w:r>
      <w:r>
        <w:rPr>
          <w:noProof/>
        </w:rPr>
        <w:fldChar w:fldCharType="separate"/>
      </w:r>
      <w:r w:rsidR="00F760C9">
        <w:rPr>
          <w:noProof/>
        </w:rPr>
        <w:t>73</w:t>
      </w:r>
      <w:r>
        <w:rPr>
          <w:noProof/>
        </w:rPr>
        <w:fldChar w:fldCharType="end"/>
      </w:r>
    </w:p>
    <w:p w14:paraId="3DA6D298" w14:textId="21C0491A"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Tractive System Master Switch</w:t>
      </w:r>
      <w:r>
        <w:rPr>
          <w:noProof/>
        </w:rPr>
        <w:tab/>
      </w:r>
      <w:r>
        <w:rPr>
          <w:noProof/>
        </w:rPr>
        <w:fldChar w:fldCharType="begin"/>
      </w:r>
      <w:r>
        <w:rPr>
          <w:noProof/>
        </w:rPr>
        <w:instrText xml:space="preserve"> PAGEREF _Toc440411944 \h </w:instrText>
      </w:r>
      <w:r>
        <w:rPr>
          <w:noProof/>
        </w:rPr>
      </w:r>
      <w:r>
        <w:rPr>
          <w:noProof/>
        </w:rPr>
        <w:fldChar w:fldCharType="separate"/>
      </w:r>
      <w:r w:rsidR="00F760C9">
        <w:rPr>
          <w:noProof/>
        </w:rPr>
        <w:t>74</w:t>
      </w:r>
      <w:r>
        <w:rPr>
          <w:noProof/>
        </w:rPr>
        <w:fldChar w:fldCharType="end"/>
      </w:r>
    </w:p>
    <w:p w14:paraId="43E9DC4C" w14:textId="543B31A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11.2.2</w:t>
      </w:r>
      <w:r>
        <w:rPr>
          <w:rFonts w:asciiTheme="minorHAnsi" w:eastAsiaTheme="minorEastAsia" w:hAnsiTheme="minorHAnsi" w:cstheme="minorBidi"/>
          <w:noProof/>
          <w:lang w:val="en-US" w:eastAsia="en-US"/>
        </w:rPr>
        <w:tab/>
      </w:r>
      <w:r w:rsidRPr="00F01533">
        <w:rPr>
          <w:noProof/>
          <w:lang w:val="en-US"/>
        </w:rPr>
        <w:t>Bender IR155-3203 IMD</w:t>
      </w:r>
      <w:r>
        <w:rPr>
          <w:noProof/>
        </w:rPr>
        <w:tab/>
      </w:r>
      <w:r>
        <w:rPr>
          <w:noProof/>
        </w:rPr>
        <w:fldChar w:fldCharType="begin"/>
      </w:r>
      <w:r>
        <w:rPr>
          <w:noProof/>
        </w:rPr>
        <w:instrText xml:space="preserve"> PAGEREF _Toc440411945 \h </w:instrText>
      </w:r>
      <w:r>
        <w:rPr>
          <w:noProof/>
        </w:rPr>
      </w:r>
      <w:r>
        <w:rPr>
          <w:noProof/>
        </w:rPr>
        <w:fldChar w:fldCharType="separate"/>
      </w:r>
      <w:r w:rsidR="00F760C9">
        <w:rPr>
          <w:noProof/>
        </w:rPr>
        <w:t>75</w:t>
      </w:r>
      <w:r>
        <w:rPr>
          <w:noProof/>
        </w:rPr>
        <w:fldChar w:fldCharType="end"/>
      </w:r>
    </w:p>
    <w:p w14:paraId="7DB52998" w14:textId="26577BC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11.2.3</w:t>
      </w:r>
      <w:r>
        <w:rPr>
          <w:rFonts w:asciiTheme="minorHAnsi" w:eastAsiaTheme="minorEastAsia" w:hAnsiTheme="minorHAnsi" w:cstheme="minorBidi"/>
          <w:noProof/>
          <w:lang w:val="en-US" w:eastAsia="en-US"/>
        </w:rPr>
        <w:tab/>
      </w:r>
      <w:r w:rsidRPr="00F01533">
        <w:rPr>
          <w:noProof/>
          <w:lang w:val="en-US"/>
        </w:rPr>
        <w:t>Crash Sensor</w:t>
      </w:r>
      <w:r>
        <w:rPr>
          <w:noProof/>
        </w:rPr>
        <w:tab/>
      </w:r>
      <w:r>
        <w:rPr>
          <w:noProof/>
        </w:rPr>
        <w:fldChar w:fldCharType="begin"/>
      </w:r>
      <w:r>
        <w:rPr>
          <w:noProof/>
        </w:rPr>
        <w:instrText xml:space="preserve"> PAGEREF _Toc440411946 \h </w:instrText>
      </w:r>
      <w:r>
        <w:rPr>
          <w:noProof/>
        </w:rPr>
      </w:r>
      <w:r>
        <w:rPr>
          <w:noProof/>
        </w:rPr>
        <w:fldChar w:fldCharType="separate"/>
      </w:r>
      <w:r w:rsidR="00F760C9">
        <w:rPr>
          <w:noProof/>
        </w:rPr>
        <w:t>76</w:t>
      </w:r>
      <w:r>
        <w:rPr>
          <w:noProof/>
        </w:rPr>
        <w:fldChar w:fldCharType="end"/>
      </w:r>
    </w:p>
    <w:p w14:paraId="2A09B231" w14:textId="214B8FA0"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11.2.3.1</w:t>
      </w:r>
      <w:r>
        <w:rPr>
          <w:rFonts w:asciiTheme="minorHAnsi" w:eastAsiaTheme="minorEastAsia" w:hAnsiTheme="minorHAnsi" w:cstheme="minorBidi"/>
          <w:noProof/>
          <w:lang w:val="en-US" w:eastAsia="en-US"/>
        </w:rPr>
        <w:tab/>
      </w:r>
      <w:r w:rsidRPr="00F01533">
        <w:rPr>
          <w:noProof/>
          <w:lang w:val="en-US"/>
        </w:rPr>
        <w:t>Sensata resettable inertial switch</w:t>
      </w:r>
      <w:r>
        <w:rPr>
          <w:noProof/>
        </w:rPr>
        <w:tab/>
      </w:r>
      <w:r>
        <w:rPr>
          <w:noProof/>
        </w:rPr>
        <w:fldChar w:fldCharType="begin"/>
      </w:r>
      <w:r>
        <w:rPr>
          <w:noProof/>
        </w:rPr>
        <w:instrText xml:space="preserve"> PAGEREF _Toc440411947 \h </w:instrText>
      </w:r>
      <w:r>
        <w:rPr>
          <w:noProof/>
        </w:rPr>
      </w:r>
      <w:r>
        <w:rPr>
          <w:noProof/>
        </w:rPr>
        <w:fldChar w:fldCharType="separate"/>
      </w:r>
      <w:r w:rsidR="00F760C9">
        <w:rPr>
          <w:noProof/>
        </w:rPr>
        <w:t>76</w:t>
      </w:r>
      <w:r>
        <w:rPr>
          <w:noProof/>
        </w:rPr>
        <w:fldChar w:fldCharType="end"/>
      </w:r>
    </w:p>
    <w:p w14:paraId="5105D2F3" w14:textId="0B3295C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11.2.4</w:t>
      </w:r>
      <w:r>
        <w:rPr>
          <w:rFonts w:asciiTheme="minorHAnsi" w:eastAsiaTheme="minorEastAsia" w:hAnsiTheme="minorHAnsi" w:cstheme="minorBidi"/>
          <w:noProof/>
          <w:lang w:val="en-US" w:eastAsia="en-US"/>
        </w:rPr>
        <w:tab/>
      </w:r>
      <w:r w:rsidRPr="00F01533">
        <w:rPr>
          <w:noProof/>
          <w:lang w:val="en-US"/>
        </w:rPr>
        <w:t>Brake Plausibility</w:t>
      </w:r>
      <w:r>
        <w:rPr>
          <w:noProof/>
        </w:rPr>
        <w:tab/>
      </w:r>
      <w:r>
        <w:rPr>
          <w:noProof/>
        </w:rPr>
        <w:fldChar w:fldCharType="begin"/>
      </w:r>
      <w:r>
        <w:rPr>
          <w:noProof/>
        </w:rPr>
        <w:instrText xml:space="preserve"> PAGEREF _Toc440411948 \h </w:instrText>
      </w:r>
      <w:r>
        <w:rPr>
          <w:noProof/>
        </w:rPr>
      </w:r>
      <w:r>
        <w:rPr>
          <w:noProof/>
        </w:rPr>
        <w:fldChar w:fldCharType="separate"/>
      </w:r>
      <w:r w:rsidR="00F760C9">
        <w:rPr>
          <w:noProof/>
        </w:rPr>
        <w:t>77</w:t>
      </w:r>
      <w:r>
        <w:rPr>
          <w:noProof/>
        </w:rPr>
        <w:fldChar w:fldCharType="end"/>
      </w:r>
    </w:p>
    <w:p w14:paraId="677A8340" w14:textId="0CF799A3"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11.2.4.1</w:t>
      </w:r>
      <w:r>
        <w:rPr>
          <w:rFonts w:asciiTheme="minorHAnsi" w:eastAsiaTheme="minorEastAsia" w:hAnsiTheme="minorHAnsi" w:cstheme="minorBidi"/>
          <w:noProof/>
          <w:lang w:val="en-US" w:eastAsia="en-US"/>
        </w:rPr>
        <w:tab/>
      </w:r>
      <w:r w:rsidRPr="00F01533">
        <w:rPr>
          <w:noProof/>
          <w:lang w:val="en-US"/>
        </w:rPr>
        <w:t>Honeywell Brake Pressure Sensor</w:t>
      </w:r>
      <w:r>
        <w:rPr>
          <w:noProof/>
        </w:rPr>
        <w:tab/>
      </w:r>
      <w:r>
        <w:rPr>
          <w:noProof/>
        </w:rPr>
        <w:fldChar w:fldCharType="begin"/>
      </w:r>
      <w:r>
        <w:rPr>
          <w:noProof/>
        </w:rPr>
        <w:instrText xml:space="preserve"> PAGEREF _Toc440411949 \h </w:instrText>
      </w:r>
      <w:r>
        <w:rPr>
          <w:noProof/>
        </w:rPr>
      </w:r>
      <w:r>
        <w:rPr>
          <w:noProof/>
        </w:rPr>
        <w:fldChar w:fldCharType="separate"/>
      </w:r>
      <w:r w:rsidR="00F760C9">
        <w:rPr>
          <w:noProof/>
        </w:rPr>
        <w:t>77</w:t>
      </w:r>
      <w:r>
        <w:rPr>
          <w:noProof/>
        </w:rPr>
        <w:fldChar w:fldCharType="end"/>
      </w:r>
    </w:p>
    <w:p w14:paraId="620A1952" w14:textId="19D76EF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11.2.5</w:t>
      </w:r>
      <w:r>
        <w:rPr>
          <w:rFonts w:asciiTheme="minorHAnsi" w:eastAsiaTheme="minorEastAsia" w:hAnsiTheme="minorHAnsi" w:cstheme="minorBidi"/>
          <w:noProof/>
          <w:lang w:val="en-US" w:eastAsia="en-US"/>
        </w:rPr>
        <w:tab/>
      </w:r>
      <w:r w:rsidRPr="00F01533">
        <w:rPr>
          <w:noProof/>
          <w:lang w:val="en-US"/>
        </w:rPr>
        <w:t>IMD/BMS Reset</w:t>
      </w:r>
      <w:r>
        <w:rPr>
          <w:noProof/>
        </w:rPr>
        <w:tab/>
      </w:r>
      <w:r>
        <w:rPr>
          <w:noProof/>
        </w:rPr>
        <w:fldChar w:fldCharType="begin"/>
      </w:r>
      <w:r>
        <w:rPr>
          <w:noProof/>
        </w:rPr>
        <w:instrText xml:space="preserve"> PAGEREF _Toc440411950 \h </w:instrText>
      </w:r>
      <w:r>
        <w:rPr>
          <w:noProof/>
        </w:rPr>
      </w:r>
      <w:r>
        <w:rPr>
          <w:noProof/>
        </w:rPr>
        <w:fldChar w:fldCharType="separate"/>
      </w:r>
      <w:r w:rsidR="00F760C9">
        <w:rPr>
          <w:noProof/>
        </w:rPr>
        <w:t>78</w:t>
      </w:r>
      <w:r>
        <w:rPr>
          <w:noProof/>
        </w:rPr>
        <w:fldChar w:fldCharType="end"/>
      </w:r>
    </w:p>
    <w:p w14:paraId="387A4E48" w14:textId="4159CD9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_Toc440411951 \h </w:instrText>
      </w:r>
      <w:r>
        <w:rPr>
          <w:noProof/>
        </w:rPr>
      </w:r>
      <w:r>
        <w:rPr>
          <w:noProof/>
        </w:rPr>
        <w:fldChar w:fldCharType="separate"/>
      </w:r>
      <w:r w:rsidR="00F760C9">
        <w:rPr>
          <w:noProof/>
        </w:rPr>
        <w:t>79</w:t>
      </w:r>
      <w:r>
        <w:rPr>
          <w:noProof/>
        </w:rPr>
        <w:fldChar w:fldCharType="end"/>
      </w:r>
    </w:p>
    <w:p w14:paraId="471A04C9" w14:textId="45A6778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11.2.7</w:t>
      </w:r>
      <w:r>
        <w:rPr>
          <w:rFonts w:asciiTheme="minorHAnsi" w:eastAsiaTheme="minorEastAsia" w:hAnsiTheme="minorHAnsi" w:cstheme="minorBidi"/>
          <w:noProof/>
          <w:lang w:val="en-US" w:eastAsia="en-US"/>
        </w:rPr>
        <w:tab/>
      </w:r>
      <w:r w:rsidRPr="00F01533">
        <w:rPr>
          <w:noProof/>
          <w:lang w:val="en-US"/>
        </w:rPr>
        <w:t>Tractive System Active Light</w:t>
      </w:r>
      <w:r>
        <w:rPr>
          <w:noProof/>
        </w:rPr>
        <w:tab/>
      </w:r>
      <w:r>
        <w:rPr>
          <w:noProof/>
        </w:rPr>
        <w:fldChar w:fldCharType="begin"/>
      </w:r>
      <w:r>
        <w:rPr>
          <w:noProof/>
        </w:rPr>
        <w:instrText xml:space="preserve"> PAGEREF _Toc440411952 \h </w:instrText>
      </w:r>
      <w:r>
        <w:rPr>
          <w:noProof/>
        </w:rPr>
      </w:r>
      <w:r>
        <w:rPr>
          <w:noProof/>
        </w:rPr>
        <w:fldChar w:fldCharType="separate"/>
      </w:r>
      <w:r w:rsidR="00F760C9">
        <w:rPr>
          <w:noProof/>
        </w:rPr>
        <w:t>80</w:t>
      </w:r>
      <w:r>
        <w:rPr>
          <w:noProof/>
        </w:rPr>
        <w:fldChar w:fldCharType="end"/>
      </w:r>
    </w:p>
    <w:p w14:paraId="4C366AAF" w14:textId="2A917F6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11.2.7.1</w:t>
      </w:r>
      <w:r>
        <w:rPr>
          <w:rFonts w:asciiTheme="minorHAnsi" w:eastAsiaTheme="minorEastAsia" w:hAnsiTheme="minorHAnsi" w:cstheme="minorBidi"/>
          <w:noProof/>
          <w:lang w:val="en-US" w:eastAsia="en-US"/>
        </w:rPr>
        <w:tab/>
      </w:r>
      <w:r w:rsidRPr="00F01533">
        <w:rPr>
          <w:noProof/>
          <w:lang w:val="en-US"/>
        </w:rPr>
        <w:t>100 Lumen LED</w:t>
      </w:r>
      <w:r>
        <w:rPr>
          <w:noProof/>
        </w:rPr>
        <w:tab/>
      </w:r>
      <w:r>
        <w:rPr>
          <w:noProof/>
        </w:rPr>
        <w:fldChar w:fldCharType="begin"/>
      </w:r>
      <w:r>
        <w:rPr>
          <w:noProof/>
        </w:rPr>
        <w:instrText xml:space="preserve"> PAGEREF _Toc440411953 \h </w:instrText>
      </w:r>
      <w:r>
        <w:rPr>
          <w:noProof/>
        </w:rPr>
      </w:r>
      <w:r>
        <w:rPr>
          <w:noProof/>
        </w:rPr>
        <w:fldChar w:fldCharType="separate"/>
      </w:r>
      <w:r w:rsidR="00F760C9">
        <w:rPr>
          <w:noProof/>
        </w:rPr>
        <w:t>80</w:t>
      </w:r>
      <w:r>
        <w:rPr>
          <w:noProof/>
        </w:rPr>
        <w:fldChar w:fldCharType="end"/>
      </w:r>
    </w:p>
    <w:p w14:paraId="5EA7A958" w14:textId="40A2E11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11.2.8</w:t>
      </w:r>
      <w:r>
        <w:rPr>
          <w:rFonts w:asciiTheme="minorHAnsi" w:eastAsiaTheme="minorEastAsia" w:hAnsiTheme="minorHAnsi" w:cstheme="minorBidi"/>
          <w:noProof/>
          <w:lang w:val="en-US" w:eastAsia="en-US"/>
        </w:rPr>
        <w:tab/>
      </w:r>
      <w:r w:rsidRPr="00F01533">
        <w:rPr>
          <w:noProof/>
          <w:lang w:val="en-US"/>
        </w:rPr>
        <w:t>Tractive System Measurement Points</w:t>
      </w:r>
      <w:r>
        <w:rPr>
          <w:noProof/>
        </w:rPr>
        <w:tab/>
      </w:r>
      <w:r>
        <w:rPr>
          <w:noProof/>
        </w:rPr>
        <w:fldChar w:fldCharType="begin"/>
      </w:r>
      <w:r>
        <w:rPr>
          <w:noProof/>
        </w:rPr>
        <w:instrText xml:space="preserve"> PAGEREF _Toc440411954 \h </w:instrText>
      </w:r>
      <w:r>
        <w:rPr>
          <w:noProof/>
        </w:rPr>
      </w:r>
      <w:r>
        <w:rPr>
          <w:noProof/>
        </w:rPr>
        <w:fldChar w:fldCharType="separate"/>
      </w:r>
      <w:r w:rsidR="00F760C9">
        <w:rPr>
          <w:noProof/>
        </w:rPr>
        <w:t>80</w:t>
      </w:r>
      <w:r>
        <w:rPr>
          <w:noProof/>
        </w:rPr>
        <w:fldChar w:fldCharType="end"/>
      </w:r>
    </w:p>
    <w:p w14:paraId="611872C7" w14:textId="416602D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11.2.8.1</w:t>
      </w:r>
      <w:r>
        <w:rPr>
          <w:rFonts w:asciiTheme="minorHAnsi" w:eastAsiaTheme="minorEastAsia" w:hAnsiTheme="minorHAnsi" w:cstheme="minorBidi"/>
          <w:noProof/>
          <w:lang w:val="en-US" w:eastAsia="en-US"/>
        </w:rPr>
        <w:tab/>
      </w:r>
      <w:r w:rsidRPr="00F01533">
        <w:rPr>
          <w:noProof/>
          <w:lang w:val="en-US"/>
        </w:rPr>
        <w:t>TSMP Box</w:t>
      </w:r>
      <w:r>
        <w:rPr>
          <w:noProof/>
        </w:rPr>
        <w:tab/>
      </w:r>
      <w:r>
        <w:rPr>
          <w:noProof/>
        </w:rPr>
        <w:fldChar w:fldCharType="begin"/>
      </w:r>
      <w:r>
        <w:rPr>
          <w:noProof/>
        </w:rPr>
        <w:instrText xml:space="preserve"> PAGEREF _Toc440411955 \h </w:instrText>
      </w:r>
      <w:r>
        <w:rPr>
          <w:noProof/>
        </w:rPr>
      </w:r>
      <w:r>
        <w:rPr>
          <w:noProof/>
        </w:rPr>
        <w:fldChar w:fldCharType="separate"/>
      </w:r>
      <w:r w:rsidR="00F760C9">
        <w:rPr>
          <w:noProof/>
        </w:rPr>
        <w:t>80</w:t>
      </w:r>
      <w:r>
        <w:rPr>
          <w:noProof/>
        </w:rPr>
        <w:fldChar w:fldCharType="end"/>
      </w:r>
    </w:p>
    <w:p w14:paraId="01F82605" w14:textId="56BB1A21"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11.2.8.2</w:t>
      </w:r>
      <w:r>
        <w:rPr>
          <w:rFonts w:asciiTheme="minorHAnsi" w:eastAsiaTheme="minorEastAsia" w:hAnsiTheme="minorHAnsi" w:cstheme="minorBidi"/>
          <w:noProof/>
          <w:lang w:val="en-US" w:eastAsia="en-US"/>
        </w:rPr>
        <w:tab/>
      </w:r>
      <w:r w:rsidRPr="00F01533">
        <w:rPr>
          <w:noProof/>
          <w:lang w:val="en-US"/>
        </w:rPr>
        <w:t>TSMP Jacks</w:t>
      </w:r>
      <w:r>
        <w:rPr>
          <w:noProof/>
        </w:rPr>
        <w:tab/>
      </w:r>
      <w:r>
        <w:rPr>
          <w:noProof/>
        </w:rPr>
        <w:fldChar w:fldCharType="begin"/>
      </w:r>
      <w:r>
        <w:rPr>
          <w:noProof/>
        </w:rPr>
        <w:instrText xml:space="preserve"> PAGEREF _Toc440411956 \h </w:instrText>
      </w:r>
      <w:r>
        <w:rPr>
          <w:noProof/>
        </w:rPr>
      </w:r>
      <w:r>
        <w:rPr>
          <w:noProof/>
        </w:rPr>
        <w:fldChar w:fldCharType="separate"/>
      </w:r>
      <w:r w:rsidR="00F760C9">
        <w:rPr>
          <w:noProof/>
        </w:rPr>
        <w:t>82</w:t>
      </w:r>
      <w:r>
        <w:rPr>
          <w:noProof/>
        </w:rPr>
        <w:fldChar w:fldCharType="end"/>
      </w:r>
    </w:p>
    <w:p w14:paraId="27D74C9C" w14:textId="385CEE71"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11.2.8.3</w:t>
      </w:r>
      <w:r>
        <w:rPr>
          <w:rFonts w:asciiTheme="minorHAnsi" w:eastAsiaTheme="minorEastAsia" w:hAnsiTheme="minorHAnsi" w:cstheme="minorBidi"/>
          <w:noProof/>
          <w:lang w:val="en-US" w:eastAsia="en-US"/>
        </w:rPr>
        <w:tab/>
      </w:r>
      <w:r>
        <w:rPr>
          <w:noProof/>
        </w:rPr>
        <w:t>TSMP Resistors</w:t>
      </w:r>
      <w:r>
        <w:rPr>
          <w:noProof/>
        </w:rPr>
        <w:tab/>
      </w:r>
      <w:r>
        <w:rPr>
          <w:noProof/>
        </w:rPr>
        <w:fldChar w:fldCharType="begin"/>
      </w:r>
      <w:r>
        <w:rPr>
          <w:noProof/>
        </w:rPr>
        <w:instrText xml:space="preserve"> PAGEREF _Toc440411957 \h </w:instrText>
      </w:r>
      <w:r>
        <w:rPr>
          <w:noProof/>
        </w:rPr>
      </w:r>
      <w:r>
        <w:rPr>
          <w:noProof/>
        </w:rPr>
        <w:fldChar w:fldCharType="separate"/>
      </w:r>
      <w:r w:rsidR="00F760C9">
        <w:rPr>
          <w:noProof/>
        </w:rPr>
        <w:t>82</w:t>
      </w:r>
      <w:r>
        <w:rPr>
          <w:noProof/>
        </w:rPr>
        <w:fldChar w:fldCharType="end"/>
      </w:r>
    </w:p>
    <w:p w14:paraId="09A2B865" w14:textId="4EF8E70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11.2.9</w:t>
      </w:r>
      <w:r>
        <w:rPr>
          <w:rFonts w:asciiTheme="minorHAnsi" w:eastAsiaTheme="minorEastAsia" w:hAnsiTheme="minorHAnsi" w:cstheme="minorBidi"/>
          <w:noProof/>
          <w:lang w:val="en-US" w:eastAsia="en-US"/>
        </w:rPr>
        <w:tab/>
      </w:r>
      <w:r w:rsidRPr="00F01533">
        <w:rPr>
          <w:noProof/>
          <w:lang w:val="en-US"/>
        </w:rPr>
        <w:t>Precharge Circuitry</w:t>
      </w:r>
      <w:r>
        <w:rPr>
          <w:noProof/>
        </w:rPr>
        <w:tab/>
      </w:r>
      <w:r>
        <w:rPr>
          <w:noProof/>
        </w:rPr>
        <w:fldChar w:fldCharType="begin"/>
      </w:r>
      <w:r>
        <w:rPr>
          <w:noProof/>
        </w:rPr>
        <w:instrText xml:space="preserve"> PAGEREF _Toc440411958 \h </w:instrText>
      </w:r>
      <w:r>
        <w:rPr>
          <w:noProof/>
        </w:rPr>
      </w:r>
      <w:r>
        <w:rPr>
          <w:noProof/>
        </w:rPr>
        <w:fldChar w:fldCharType="separate"/>
      </w:r>
      <w:r w:rsidR="00F760C9">
        <w:rPr>
          <w:noProof/>
        </w:rPr>
        <w:t>83</w:t>
      </w:r>
      <w:r>
        <w:rPr>
          <w:noProof/>
        </w:rPr>
        <w:fldChar w:fldCharType="end"/>
      </w:r>
    </w:p>
    <w:p w14:paraId="4288BC41" w14:textId="1AD19EF6"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11.2.9.1</w:t>
      </w:r>
      <w:r>
        <w:rPr>
          <w:rFonts w:asciiTheme="minorHAnsi" w:eastAsiaTheme="minorEastAsia" w:hAnsiTheme="minorHAnsi" w:cstheme="minorBidi"/>
          <w:noProof/>
          <w:lang w:val="en-US" w:eastAsia="en-US"/>
        </w:rPr>
        <w:tab/>
      </w:r>
      <w:r w:rsidRPr="00F01533">
        <w:rPr>
          <w:noProof/>
          <w:lang w:val="en-US"/>
        </w:rPr>
        <w:t>150 Ω Precharge Resistors</w:t>
      </w:r>
      <w:r>
        <w:rPr>
          <w:noProof/>
        </w:rPr>
        <w:tab/>
      </w:r>
      <w:r>
        <w:rPr>
          <w:noProof/>
        </w:rPr>
        <w:fldChar w:fldCharType="begin"/>
      </w:r>
      <w:r>
        <w:rPr>
          <w:noProof/>
        </w:rPr>
        <w:instrText xml:space="preserve"> PAGEREF _Toc440411959 \h </w:instrText>
      </w:r>
      <w:r>
        <w:rPr>
          <w:noProof/>
        </w:rPr>
      </w:r>
      <w:r>
        <w:rPr>
          <w:noProof/>
        </w:rPr>
        <w:fldChar w:fldCharType="separate"/>
      </w:r>
      <w:r w:rsidR="00F760C9">
        <w:rPr>
          <w:noProof/>
        </w:rPr>
        <w:t>83</w:t>
      </w:r>
      <w:r>
        <w:rPr>
          <w:noProof/>
        </w:rPr>
        <w:fldChar w:fldCharType="end"/>
      </w:r>
    </w:p>
    <w:p w14:paraId="12AAE0FC" w14:textId="08E6785C"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11.2.9.2</w:t>
      </w:r>
      <w:r>
        <w:rPr>
          <w:rFonts w:asciiTheme="minorHAnsi" w:eastAsiaTheme="minorEastAsia" w:hAnsiTheme="minorHAnsi" w:cstheme="minorBidi"/>
          <w:noProof/>
          <w:lang w:val="en-US" w:eastAsia="en-US"/>
        </w:rPr>
        <w:tab/>
      </w:r>
      <w:r w:rsidRPr="00F01533">
        <w:rPr>
          <w:noProof/>
          <w:lang w:val="en-US"/>
        </w:rPr>
        <w:t>Precharge High Voltage Relays</w:t>
      </w:r>
      <w:r>
        <w:rPr>
          <w:noProof/>
        </w:rPr>
        <w:tab/>
      </w:r>
      <w:r>
        <w:rPr>
          <w:noProof/>
        </w:rPr>
        <w:fldChar w:fldCharType="begin"/>
      </w:r>
      <w:r>
        <w:rPr>
          <w:noProof/>
        </w:rPr>
        <w:instrText xml:space="preserve"> PAGEREF _Toc440411960 \h </w:instrText>
      </w:r>
      <w:r>
        <w:rPr>
          <w:noProof/>
        </w:rPr>
      </w:r>
      <w:r>
        <w:rPr>
          <w:noProof/>
        </w:rPr>
        <w:fldChar w:fldCharType="separate"/>
      </w:r>
      <w:r w:rsidR="00F760C9">
        <w:rPr>
          <w:noProof/>
        </w:rPr>
        <w:t>84</w:t>
      </w:r>
      <w:r>
        <w:rPr>
          <w:noProof/>
        </w:rPr>
        <w:fldChar w:fldCharType="end"/>
      </w:r>
    </w:p>
    <w:p w14:paraId="4085CF15" w14:textId="107FEDAD"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11.2.10</w:t>
      </w:r>
      <w:r>
        <w:rPr>
          <w:rFonts w:asciiTheme="minorHAnsi" w:eastAsiaTheme="minorEastAsia" w:hAnsiTheme="minorHAnsi" w:cstheme="minorBidi"/>
          <w:noProof/>
          <w:lang w:val="en-US" w:eastAsia="en-US"/>
        </w:rPr>
        <w:tab/>
      </w:r>
      <w:r w:rsidRPr="00F01533">
        <w:rPr>
          <w:noProof/>
          <w:lang w:val="en-US"/>
        </w:rPr>
        <w:t>Discharge Circuitry</w:t>
      </w:r>
      <w:r>
        <w:rPr>
          <w:noProof/>
        </w:rPr>
        <w:tab/>
      </w:r>
      <w:r>
        <w:rPr>
          <w:noProof/>
        </w:rPr>
        <w:fldChar w:fldCharType="begin"/>
      </w:r>
      <w:r>
        <w:rPr>
          <w:noProof/>
        </w:rPr>
        <w:instrText xml:space="preserve"> PAGEREF _Toc440411961 \h </w:instrText>
      </w:r>
      <w:r>
        <w:rPr>
          <w:noProof/>
        </w:rPr>
      </w:r>
      <w:r>
        <w:rPr>
          <w:noProof/>
        </w:rPr>
        <w:fldChar w:fldCharType="separate"/>
      </w:r>
      <w:r w:rsidR="00F760C9">
        <w:rPr>
          <w:noProof/>
        </w:rPr>
        <w:t>85</w:t>
      </w:r>
      <w:r>
        <w:rPr>
          <w:noProof/>
        </w:rPr>
        <w:fldChar w:fldCharType="end"/>
      </w:r>
    </w:p>
    <w:p w14:paraId="6866208F" w14:textId="6C03C591"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11.2.10.1</w:t>
      </w:r>
      <w:r>
        <w:rPr>
          <w:rFonts w:asciiTheme="minorHAnsi" w:eastAsiaTheme="minorEastAsia" w:hAnsiTheme="minorHAnsi" w:cstheme="minorBidi"/>
          <w:noProof/>
          <w:lang w:val="en-US" w:eastAsia="en-US"/>
        </w:rPr>
        <w:tab/>
      </w:r>
      <w:r w:rsidRPr="00F01533">
        <w:rPr>
          <w:noProof/>
          <w:lang w:val="en-US"/>
        </w:rPr>
        <w:t>Discharge Resistors</w:t>
      </w:r>
      <w:r>
        <w:rPr>
          <w:noProof/>
        </w:rPr>
        <w:tab/>
      </w:r>
      <w:r>
        <w:rPr>
          <w:noProof/>
        </w:rPr>
        <w:fldChar w:fldCharType="begin"/>
      </w:r>
      <w:r>
        <w:rPr>
          <w:noProof/>
        </w:rPr>
        <w:instrText xml:space="preserve"> PAGEREF _Toc440411962 \h </w:instrText>
      </w:r>
      <w:r>
        <w:rPr>
          <w:noProof/>
        </w:rPr>
      </w:r>
      <w:r>
        <w:rPr>
          <w:noProof/>
        </w:rPr>
        <w:fldChar w:fldCharType="separate"/>
      </w:r>
      <w:r w:rsidR="00F760C9">
        <w:rPr>
          <w:noProof/>
        </w:rPr>
        <w:t>85</w:t>
      </w:r>
      <w:r>
        <w:rPr>
          <w:noProof/>
        </w:rPr>
        <w:fldChar w:fldCharType="end"/>
      </w:r>
    </w:p>
    <w:p w14:paraId="30FBF62D" w14:textId="2C67FB2F"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11.2.10.2</w:t>
      </w:r>
      <w:r>
        <w:rPr>
          <w:rFonts w:asciiTheme="minorHAnsi" w:eastAsiaTheme="minorEastAsia" w:hAnsiTheme="minorHAnsi" w:cstheme="minorBidi"/>
          <w:noProof/>
          <w:lang w:val="en-US" w:eastAsia="en-US"/>
        </w:rPr>
        <w:tab/>
      </w:r>
      <w:r>
        <w:rPr>
          <w:noProof/>
        </w:rPr>
        <w:t>Discharge Relays</w:t>
      </w:r>
      <w:r>
        <w:rPr>
          <w:noProof/>
        </w:rPr>
        <w:tab/>
      </w:r>
      <w:r>
        <w:rPr>
          <w:noProof/>
        </w:rPr>
        <w:fldChar w:fldCharType="begin"/>
      </w:r>
      <w:r>
        <w:rPr>
          <w:noProof/>
        </w:rPr>
        <w:instrText xml:space="preserve"> PAGEREF _Toc440411963 \h </w:instrText>
      </w:r>
      <w:r>
        <w:rPr>
          <w:noProof/>
        </w:rPr>
      </w:r>
      <w:r>
        <w:rPr>
          <w:noProof/>
        </w:rPr>
        <w:fldChar w:fldCharType="separate"/>
      </w:r>
      <w:r w:rsidR="00F760C9">
        <w:rPr>
          <w:noProof/>
        </w:rPr>
        <w:t>85</w:t>
      </w:r>
      <w:r>
        <w:rPr>
          <w:noProof/>
        </w:rPr>
        <w:fldChar w:fldCharType="end"/>
      </w:r>
    </w:p>
    <w:p w14:paraId="4D1FE939" w14:textId="48101967"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High Voltage Disconnect</w:t>
      </w:r>
      <w:r>
        <w:rPr>
          <w:noProof/>
        </w:rPr>
        <w:tab/>
      </w:r>
      <w:r>
        <w:rPr>
          <w:noProof/>
        </w:rPr>
        <w:fldChar w:fldCharType="begin"/>
      </w:r>
      <w:r>
        <w:rPr>
          <w:noProof/>
        </w:rPr>
        <w:instrText xml:space="preserve"> PAGEREF _Toc440411964 \h </w:instrText>
      </w:r>
      <w:r>
        <w:rPr>
          <w:noProof/>
        </w:rPr>
      </w:r>
      <w:r>
        <w:rPr>
          <w:noProof/>
        </w:rPr>
        <w:fldChar w:fldCharType="separate"/>
      </w:r>
      <w:r w:rsidR="00F760C9">
        <w:rPr>
          <w:noProof/>
        </w:rPr>
        <w:t>86</w:t>
      </w:r>
      <w:r>
        <w:rPr>
          <w:noProof/>
        </w:rPr>
        <w:fldChar w:fldCharType="end"/>
      </w:r>
    </w:p>
    <w:p w14:paraId="5C43177B" w14:textId="4326D45A"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Ready To Drive Sound</w:t>
      </w:r>
      <w:r>
        <w:rPr>
          <w:noProof/>
        </w:rPr>
        <w:tab/>
      </w:r>
      <w:r>
        <w:rPr>
          <w:noProof/>
        </w:rPr>
        <w:fldChar w:fldCharType="begin"/>
      </w:r>
      <w:r>
        <w:rPr>
          <w:noProof/>
        </w:rPr>
        <w:instrText xml:space="preserve"> PAGEREF _Toc440411965 \h </w:instrText>
      </w:r>
      <w:r>
        <w:rPr>
          <w:noProof/>
        </w:rPr>
      </w:r>
      <w:r>
        <w:rPr>
          <w:noProof/>
        </w:rPr>
        <w:fldChar w:fldCharType="separate"/>
      </w:r>
      <w:r w:rsidR="00F760C9">
        <w:rPr>
          <w:noProof/>
        </w:rPr>
        <w:t>87</w:t>
      </w:r>
      <w:r>
        <w:rPr>
          <w:noProof/>
        </w:rPr>
        <w:fldChar w:fldCharType="end"/>
      </w:r>
    </w:p>
    <w:p w14:paraId="14E8B97B" w14:textId="699FCC29"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11.2.12.1</w:t>
      </w:r>
      <w:r>
        <w:rPr>
          <w:rFonts w:asciiTheme="minorHAnsi" w:eastAsiaTheme="minorEastAsia" w:hAnsiTheme="minorHAnsi" w:cstheme="minorBidi"/>
          <w:noProof/>
          <w:lang w:val="en-US" w:eastAsia="en-US"/>
        </w:rPr>
        <w:tab/>
      </w:r>
      <w:r w:rsidRPr="00F01533">
        <w:rPr>
          <w:noProof/>
          <w:lang w:val="en-US"/>
        </w:rPr>
        <w:t>Ready to Drive Horn</w:t>
      </w:r>
      <w:r>
        <w:rPr>
          <w:noProof/>
        </w:rPr>
        <w:tab/>
      </w:r>
      <w:r>
        <w:rPr>
          <w:noProof/>
        </w:rPr>
        <w:fldChar w:fldCharType="begin"/>
      </w:r>
      <w:r>
        <w:rPr>
          <w:noProof/>
        </w:rPr>
        <w:instrText xml:space="preserve"> PAGEREF _Toc440411966 \h </w:instrText>
      </w:r>
      <w:r>
        <w:rPr>
          <w:noProof/>
        </w:rPr>
      </w:r>
      <w:r>
        <w:rPr>
          <w:noProof/>
        </w:rPr>
        <w:fldChar w:fldCharType="separate"/>
      </w:r>
      <w:r w:rsidR="00F760C9">
        <w:rPr>
          <w:noProof/>
        </w:rPr>
        <w:t>87</w:t>
      </w:r>
      <w:r>
        <w:rPr>
          <w:noProof/>
        </w:rPr>
        <w:fldChar w:fldCharType="end"/>
      </w:r>
    </w:p>
    <w:p w14:paraId="3F205776" w14:textId="5FCAC4F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_Toc440411967 \h </w:instrText>
      </w:r>
      <w:r>
        <w:rPr>
          <w:noProof/>
        </w:rPr>
      </w:r>
      <w:r>
        <w:rPr>
          <w:noProof/>
        </w:rPr>
        <w:fldChar w:fldCharType="separate"/>
      </w:r>
      <w:r w:rsidR="00F760C9">
        <w:rPr>
          <w:noProof/>
        </w:rPr>
        <w:t>89</w:t>
      </w:r>
      <w:r>
        <w:rPr>
          <w:noProof/>
        </w:rPr>
        <w:fldChar w:fldCharType="end"/>
      </w:r>
    </w:p>
    <w:p w14:paraId="56C8110C" w14:textId="18634283"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11.3.1.1</w:t>
      </w:r>
      <w:r>
        <w:rPr>
          <w:rFonts w:asciiTheme="minorHAnsi" w:eastAsiaTheme="minorEastAsia" w:hAnsiTheme="minorHAnsi" w:cstheme="minorBidi"/>
          <w:noProof/>
          <w:lang w:val="en-US" w:eastAsia="en-US"/>
        </w:rPr>
        <w:tab/>
      </w:r>
      <w:r w:rsidRPr="00F01533">
        <w:rPr>
          <w:noProof/>
          <w:lang w:val="en-US"/>
        </w:rPr>
        <w:t>High Voltage Battery</w:t>
      </w:r>
      <w:r>
        <w:rPr>
          <w:noProof/>
        </w:rPr>
        <w:tab/>
      </w:r>
      <w:r>
        <w:rPr>
          <w:noProof/>
        </w:rPr>
        <w:fldChar w:fldCharType="begin"/>
      </w:r>
      <w:r>
        <w:rPr>
          <w:noProof/>
        </w:rPr>
        <w:instrText xml:space="preserve"> PAGEREF _Toc440411968 \h </w:instrText>
      </w:r>
      <w:r>
        <w:rPr>
          <w:noProof/>
        </w:rPr>
      </w:r>
      <w:r>
        <w:rPr>
          <w:noProof/>
        </w:rPr>
        <w:fldChar w:fldCharType="separate"/>
      </w:r>
      <w:r w:rsidR="00F760C9">
        <w:rPr>
          <w:noProof/>
        </w:rPr>
        <w:t>89</w:t>
      </w:r>
      <w:r>
        <w:rPr>
          <w:noProof/>
        </w:rPr>
        <w:fldChar w:fldCharType="end"/>
      </w:r>
    </w:p>
    <w:p w14:paraId="5442E8A1" w14:textId="6D1B0799"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11.3.1.2</w:t>
      </w:r>
      <w:r>
        <w:rPr>
          <w:rFonts w:asciiTheme="minorHAnsi" w:eastAsiaTheme="minorEastAsia" w:hAnsiTheme="minorHAnsi" w:cstheme="minorBidi"/>
          <w:noProof/>
          <w:lang w:val="en-US" w:eastAsia="en-US"/>
        </w:rPr>
        <w:tab/>
      </w:r>
      <w:r w:rsidRPr="00F01533">
        <w:rPr>
          <w:noProof/>
          <w:lang w:val="en-US"/>
        </w:rPr>
        <w:t>Maintenance Plugs</w:t>
      </w:r>
      <w:r>
        <w:rPr>
          <w:noProof/>
        </w:rPr>
        <w:tab/>
      </w:r>
      <w:r>
        <w:rPr>
          <w:noProof/>
        </w:rPr>
        <w:fldChar w:fldCharType="begin"/>
      </w:r>
      <w:r>
        <w:rPr>
          <w:noProof/>
        </w:rPr>
        <w:instrText xml:space="preserve"> PAGEREF _Toc440411969 \h </w:instrText>
      </w:r>
      <w:r>
        <w:rPr>
          <w:noProof/>
        </w:rPr>
      </w:r>
      <w:r>
        <w:rPr>
          <w:noProof/>
        </w:rPr>
        <w:fldChar w:fldCharType="separate"/>
      </w:r>
      <w:r w:rsidR="00F760C9">
        <w:rPr>
          <w:noProof/>
        </w:rPr>
        <w:t>90</w:t>
      </w:r>
      <w:r>
        <w:rPr>
          <w:noProof/>
        </w:rPr>
        <w:fldChar w:fldCharType="end"/>
      </w:r>
    </w:p>
    <w:p w14:paraId="25E33837" w14:textId="22274B8C"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11.3.1.3</w:t>
      </w:r>
      <w:r>
        <w:rPr>
          <w:rFonts w:asciiTheme="minorHAnsi" w:eastAsiaTheme="minorEastAsia" w:hAnsiTheme="minorHAnsi" w:cstheme="minorBidi"/>
          <w:noProof/>
          <w:lang w:val="en-US" w:eastAsia="en-US"/>
        </w:rPr>
        <w:tab/>
      </w:r>
      <w:r w:rsidRPr="00F01533">
        <w:rPr>
          <w:noProof/>
          <w:lang w:val="en-US"/>
        </w:rPr>
        <w:t>Accumulator Isolation Relay</w:t>
      </w:r>
      <w:r>
        <w:rPr>
          <w:noProof/>
        </w:rPr>
        <w:tab/>
      </w:r>
      <w:r>
        <w:rPr>
          <w:noProof/>
        </w:rPr>
        <w:fldChar w:fldCharType="begin"/>
      </w:r>
      <w:r>
        <w:rPr>
          <w:noProof/>
        </w:rPr>
        <w:instrText xml:space="preserve"> PAGEREF _Toc440411970 \h </w:instrText>
      </w:r>
      <w:r>
        <w:rPr>
          <w:noProof/>
        </w:rPr>
      </w:r>
      <w:r>
        <w:rPr>
          <w:noProof/>
        </w:rPr>
        <w:fldChar w:fldCharType="separate"/>
      </w:r>
      <w:r w:rsidR="00F760C9">
        <w:rPr>
          <w:noProof/>
        </w:rPr>
        <w:t>91</w:t>
      </w:r>
      <w:r>
        <w:rPr>
          <w:noProof/>
        </w:rPr>
        <w:fldChar w:fldCharType="end"/>
      </w:r>
    </w:p>
    <w:p w14:paraId="18F053A6" w14:textId="42763EF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11.3.1.4</w:t>
      </w:r>
      <w:r>
        <w:rPr>
          <w:rFonts w:asciiTheme="minorHAnsi" w:eastAsiaTheme="minorEastAsia" w:hAnsiTheme="minorHAnsi" w:cstheme="minorBidi"/>
          <w:noProof/>
          <w:lang w:val="en-US" w:eastAsia="en-US"/>
        </w:rPr>
        <w:tab/>
      </w:r>
      <w:r w:rsidRPr="00F01533">
        <w:rPr>
          <w:noProof/>
          <w:lang w:val="en-US"/>
        </w:rPr>
        <w:t>High Voltage Fuse</w:t>
      </w:r>
      <w:r>
        <w:rPr>
          <w:noProof/>
        </w:rPr>
        <w:tab/>
      </w:r>
      <w:r>
        <w:rPr>
          <w:noProof/>
        </w:rPr>
        <w:fldChar w:fldCharType="begin"/>
      </w:r>
      <w:r>
        <w:rPr>
          <w:noProof/>
        </w:rPr>
        <w:instrText xml:space="preserve"> PAGEREF _Toc440411971 \h </w:instrText>
      </w:r>
      <w:r>
        <w:rPr>
          <w:noProof/>
        </w:rPr>
      </w:r>
      <w:r>
        <w:rPr>
          <w:noProof/>
        </w:rPr>
        <w:fldChar w:fldCharType="separate"/>
      </w:r>
      <w:r w:rsidR="00F760C9">
        <w:rPr>
          <w:noProof/>
        </w:rPr>
        <w:t>92</w:t>
      </w:r>
      <w:r>
        <w:rPr>
          <w:noProof/>
        </w:rPr>
        <w:fldChar w:fldCharType="end"/>
      </w:r>
    </w:p>
    <w:p w14:paraId="56C5CD96" w14:textId="2561C7E3"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11.3.1.5</w:t>
      </w:r>
      <w:r>
        <w:rPr>
          <w:rFonts w:asciiTheme="minorHAnsi" w:eastAsiaTheme="minorEastAsia" w:hAnsiTheme="minorHAnsi" w:cstheme="minorBidi"/>
          <w:noProof/>
          <w:lang w:val="en-US" w:eastAsia="en-US"/>
        </w:rPr>
        <w:tab/>
      </w:r>
      <w:r w:rsidRPr="00F01533">
        <w:rPr>
          <w:noProof/>
          <w:lang w:val="en-US"/>
        </w:rPr>
        <w:t>HV Fuse Holder</w:t>
      </w:r>
      <w:r>
        <w:rPr>
          <w:noProof/>
        </w:rPr>
        <w:tab/>
      </w:r>
      <w:r>
        <w:rPr>
          <w:noProof/>
        </w:rPr>
        <w:fldChar w:fldCharType="begin"/>
      </w:r>
      <w:r>
        <w:rPr>
          <w:noProof/>
        </w:rPr>
        <w:instrText xml:space="preserve"> PAGEREF _Toc440411972 \h </w:instrText>
      </w:r>
      <w:r>
        <w:rPr>
          <w:noProof/>
        </w:rPr>
      </w:r>
      <w:r>
        <w:rPr>
          <w:noProof/>
        </w:rPr>
        <w:fldChar w:fldCharType="separate"/>
      </w:r>
      <w:r w:rsidR="00F760C9">
        <w:rPr>
          <w:noProof/>
        </w:rPr>
        <w:t>93</w:t>
      </w:r>
      <w:r>
        <w:rPr>
          <w:noProof/>
        </w:rPr>
        <w:fldChar w:fldCharType="end"/>
      </w:r>
    </w:p>
    <w:p w14:paraId="7D6CDBDD" w14:textId="6ECCB4A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11.3.1.6</w:t>
      </w:r>
      <w:r>
        <w:rPr>
          <w:rFonts w:asciiTheme="minorHAnsi" w:eastAsiaTheme="minorEastAsia" w:hAnsiTheme="minorHAnsi" w:cstheme="minorBidi"/>
          <w:noProof/>
          <w:lang w:val="en-US" w:eastAsia="en-US"/>
        </w:rPr>
        <w:tab/>
      </w:r>
      <w:r w:rsidRPr="00F01533">
        <w:rPr>
          <w:noProof/>
          <w:lang w:val="en-US"/>
        </w:rPr>
        <w:t>BMS Sense Fuse</w:t>
      </w:r>
      <w:r>
        <w:rPr>
          <w:noProof/>
        </w:rPr>
        <w:tab/>
      </w:r>
      <w:r>
        <w:rPr>
          <w:noProof/>
        </w:rPr>
        <w:fldChar w:fldCharType="begin"/>
      </w:r>
      <w:r>
        <w:rPr>
          <w:noProof/>
        </w:rPr>
        <w:instrText xml:space="preserve"> PAGEREF _Toc440411973 \h </w:instrText>
      </w:r>
      <w:r>
        <w:rPr>
          <w:noProof/>
        </w:rPr>
      </w:r>
      <w:r>
        <w:rPr>
          <w:noProof/>
        </w:rPr>
        <w:fldChar w:fldCharType="separate"/>
      </w:r>
      <w:r w:rsidR="00F760C9">
        <w:rPr>
          <w:noProof/>
        </w:rPr>
        <w:t>94</w:t>
      </w:r>
      <w:r>
        <w:rPr>
          <w:noProof/>
        </w:rPr>
        <w:fldChar w:fldCharType="end"/>
      </w:r>
    </w:p>
    <w:p w14:paraId="543BAE76" w14:textId="0DB8628D"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11.3.1.7</w:t>
      </w:r>
      <w:r>
        <w:rPr>
          <w:rFonts w:asciiTheme="minorHAnsi" w:eastAsiaTheme="minorEastAsia" w:hAnsiTheme="minorHAnsi" w:cstheme="minorBidi"/>
          <w:noProof/>
          <w:lang w:val="en-US" w:eastAsia="en-US"/>
        </w:rPr>
        <w:tab/>
      </w:r>
      <w:r w:rsidRPr="00F01533">
        <w:rPr>
          <w:noProof/>
          <w:lang w:val="en-US"/>
        </w:rPr>
        <w:t>Charger</w:t>
      </w:r>
      <w:r>
        <w:rPr>
          <w:noProof/>
        </w:rPr>
        <w:tab/>
      </w:r>
      <w:r>
        <w:rPr>
          <w:noProof/>
        </w:rPr>
        <w:fldChar w:fldCharType="begin"/>
      </w:r>
      <w:r>
        <w:rPr>
          <w:noProof/>
        </w:rPr>
        <w:instrText xml:space="preserve"> PAGEREF _Toc440411974 \h </w:instrText>
      </w:r>
      <w:r>
        <w:rPr>
          <w:noProof/>
        </w:rPr>
      </w:r>
      <w:r>
        <w:rPr>
          <w:noProof/>
        </w:rPr>
        <w:fldChar w:fldCharType="separate"/>
      </w:r>
      <w:r w:rsidR="00F760C9">
        <w:rPr>
          <w:noProof/>
        </w:rPr>
        <w:t>95</w:t>
      </w:r>
      <w:r>
        <w:rPr>
          <w:noProof/>
        </w:rPr>
        <w:fldChar w:fldCharType="end"/>
      </w:r>
    </w:p>
    <w:p w14:paraId="10A0C467" w14:textId="003F383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11.4</w:t>
      </w:r>
      <w:r>
        <w:rPr>
          <w:rFonts w:asciiTheme="minorHAnsi" w:eastAsiaTheme="minorEastAsia" w:hAnsiTheme="minorHAnsi" w:cstheme="minorBidi"/>
          <w:noProof/>
          <w:lang w:val="en-US" w:eastAsia="en-US"/>
        </w:rPr>
        <w:tab/>
      </w:r>
      <w:r w:rsidRPr="00F01533">
        <w:rPr>
          <w:noProof/>
          <w:lang w:val="en-US"/>
        </w:rPr>
        <w:t>Energy Meter</w:t>
      </w:r>
      <w:r>
        <w:rPr>
          <w:noProof/>
        </w:rPr>
        <w:tab/>
      </w:r>
      <w:r>
        <w:rPr>
          <w:noProof/>
        </w:rPr>
        <w:fldChar w:fldCharType="begin"/>
      </w:r>
      <w:r>
        <w:rPr>
          <w:noProof/>
        </w:rPr>
        <w:instrText xml:space="preserve"> PAGEREF _Toc440411975 \h </w:instrText>
      </w:r>
      <w:r>
        <w:rPr>
          <w:noProof/>
        </w:rPr>
      </w:r>
      <w:r>
        <w:rPr>
          <w:noProof/>
        </w:rPr>
        <w:fldChar w:fldCharType="separate"/>
      </w:r>
      <w:r w:rsidR="00F760C9">
        <w:rPr>
          <w:noProof/>
        </w:rPr>
        <w:t>96</w:t>
      </w:r>
      <w:r>
        <w:rPr>
          <w:noProof/>
        </w:rPr>
        <w:fldChar w:fldCharType="end"/>
      </w:r>
    </w:p>
    <w:p w14:paraId="029B6D9A" w14:textId="612E10D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11.5</w:t>
      </w:r>
      <w:r>
        <w:rPr>
          <w:rFonts w:asciiTheme="minorHAnsi" w:eastAsiaTheme="minorEastAsia" w:hAnsiTheme="minorHAnsi" w:cstheme="minorBidi"/>
          <w:noProof/>
          <w:lang w:val="en-US" w:eastAsia="en-US"/>
        </w:rPr>
        <w:tab/>
      </w:r>
      <w:r w:rsidRPr="00F01533">
        <w:rPr>
          <w:noProof/>
          <w:lang w:val="en-US"/>
        </w:rPr>
        <w:t>Motor Controller</w:t>
      </w:r>
      <w:r>
        <w:rPr>
          <w:noProof/>
        </w:rPr>
        <w:tab/>
      </w:r>
      <w:r>
        <w:rPr>
          <w:noProof/>
        </w:rPr>
        <w:fldChar w:fldCharType="begin"/>
      </w:r>
      <w:r>
        <w:rPr>
          <w:noProof/>
        </w:rPr>
        <w:instrText xml:space="preserve"> PAGEREF _Toc440411976 \h </w:instrText>
      </w:r>
      <w:r>
        <w:rPr>
          <w:noProof/>
        </w:rPr>
      </w:r>
      <w:r>
        <w:rPr>
          <w:noProof/>
        </w:rPr>
        <w:fldChar w:fldCharType="separate"/>
      </w:r>
      <w:r w:rsidR="00F760C9">
        <w:rPr>
          <w:noProof/>
        </w:rPr>
        <w:t>97</w:t>
      </w:r>
      <w:r>
        <w:rPr>
          <w:noProof/>
        </w:rPr>
        <w:fldChar w:fldCharType="end"/>
      </w:r>
    </w:p>
    <w:p w14:paraId="1FC859AE" w14:textId="4E375B5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11.5.1</w:t>
      </w:r>
      <w:r>
        <w:rPr>
          <w:rFonts w:asciiTheme="minorHAnsi" w:eastAsiaTheme="minorEastAsia" w:hAnsiTheme="minorHAnsi" w:cstheme="minorBidi"/>
          <w:noProof/>
          <w:lang w:val="en-US" w:eastAsia="en-US"/>
        </w:rPr>
        <w:tab/>
      </w:r>
      <w:r w:rsidRPr="00F01533">
        <w:rPr>
          <w:noProof/>
          <w:color w:val="000000" w:themeColor="text1"/>
          <w:lang w:val="en-US"/>
        </w:rPr>
        <w:t>Rinehart Motion Systems PM100DX</w:t>
      </w:r>
      <w:r>
        <w:rPr>
          <w:noProof/>
        </w:rPr>
        <w:tab/>
      </w:r>
      <w:r>
        <w:rPr>
          <w:noProof/>
        </w:rPr>
        <w:fldChar w:fldCharType="begin"/>
      </w:r>
      <w:r>
        <w:rPr>
          <w:noProof/>
        </w:rPr>
        <w:instrText xml:space="preserve"> PAGEREF _Toc440411977 \h </w:instrText>
      </w:r>
      <w:r>
        <w:rPr>
          <w:noProof/>
        </w:rPr>
      </w:r>
      <w:r>
        <w:rPr>
          <w:noProof/>
        </w:rPr>
        <w:fldChar w:fldCharType="separate"/>
      </w:r>
      <w:r w:rsidR="00F760C9">
        <w:rPr>
          <w:noProof/>
        </w:rPr>
        <w:t>97</w:t>
      </w:r>
      <w:r>
        <w:rPr>
          <w:noProof/>
        </w:rPr>
        <w:fldChar w:fldCharType="end"/>
      </w:r>
    </w:p>
    <w:p w14:paraId="64252C8C" w14:textId="1D0A44E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11.5.2</w:t>
      </w:r>
      <w:r>
        <w:rPr>
          <w:rFonts w:asciiTheme="minorHAnsi" w:eastAsiaTheme="minorEastAsia" w:hAnsiTheme="minorHAnsi" w:cstheme="minorBidi"/>
          <w:noProof/>
          <w:lang w:val="en-US" w:eastAsia="en-US"/>
        </w:rPr>
        <w:tab/>
      </w:r>
      <w:r w:rsidRPr="00F01533">
        <w:rPr>
          <w:noProof/>
          <w:lang w:val="en-US"/>
        </w:rPr>
        <w:t>EXRAD Shielded Cable</w:t>
      </w:r>
      <w:r>
        <w:rPr>
          <w:noProof/>
        </w:rPr>
        <w:tab/>
      </w:r>
      <w:r>
        <w:rPr>
          <w:noProof/>
        </w:rPr>
        <w:fldChar w:fldCharType="begin"/>
      </w:r>
      <w:r>
        <w:rPr>
          <w:noProof/>
        </w:rPr>
        <w:instrText xml:space="preserve"> PAGEREF _Toc440411978 \h </w:instrText>
      </w:r>
      <w:r>
        <w:rPr>
          <w:noProof/>
        </w:rPr>
      </w:r>
      <w:r>
        <w:rPr>
          <w:noProof/>
        </w:rPr>
        <w:fldChar w:fldCharType="separate"/>
      </w:r>
      <w:r w:rsidR="00F760C9">
        <w:rPr>
          <w:noProof/>
        </w:rPr>
        <w:t>98</w:t>
      </w:r>
      <w:r>
        <w:rPr>
          <w:noProof/>
        </w:rPr>
        <w:fldChar w:fldCharType="end"/>
      </w:r>
    </w:p>
    <w:p w14:paraId="012ADA85" w14:textId="0F25573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_Toc440411979 \h </w:instrText>
      </w:r>
      <w:r>
        <w:rPr>
          <w:noProof/>
        </w:rPr>
      </w:r>
      <w:r>
        <w:rPr>
          <w:noProof/>
        </w:rPr>
        <w:fldChar w:fldCharType="separate"/>
      </w:r>
      <w:r w:rsidR="00F760C9">
        <w:rPr>
          <w:noProof/>
        </w:rPr>
        <w:t>99</w:t>
      </w:r>
      <w:r>
        <w:rPr>
          <w:noProof/>
        </w:rPr>
        <w:fldChar w:fldCharType="end"/>
      </w:r>
    </w:p>
    <w:p w14:paraId="640DC3C1" w14:textId="47CA77C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11.6.1</w:t>
      </w:r>
      <w:r>
        <w:rPr>
          <w:rFonts w:asciiTheme="minorHAnsi" w:eastAsiaTheme="minorEastAsia" w:hAnsiTheme="minorHAnsi" w:cstheme="minorBidi"/>
          <w:noProof/>
          <w:lang w:val="en-US" w:eastAsia="en-US"/>
        </w:rPr>
        <w:tab/>
      </w:r>
      <w:r w:rsidRPr="00F01533">
        <w:rPr>
          <w:noProof/>
          <w:lang w:val="en-US"/>
        </w:rPr>
        <w:t>EMRAX 228</w:t>
      </w:r>
      <w:r>
        <w:rPr>
          <w:noProof/>
        </w:rPr>
        <w:tab/>
      </w:r>
      <w:r>
        <w:rPr>
          <w:noProof/>
        </w:rPr>
        <w:fldChar w:fldCharType="begin"/>
      </w:r>
      <w:r>
        <w:rPr>
          <w:noProof/>
        </w:rPr>
        <w:instrText xml:space="preserve"> PAGEREF _Toc440411980 \h </w:instrText>
      </w:r>
      <w:r>
        <w:rPr>
          <w:noProof/>
        </w:rPr>
      </w:r>
      <w:r>
        <w:rPr>
          <w:noProof/>
        </w:rPr>
        <w:fldChar w:fldCharType="separate"/>
      </w:r>
      <w:r w:rsidR="00F760C9">
        <w:rPr>
          <w:noProof/>
        </w:rPr>
        <w:t>99</w:t>
      </w:r>
      <w:r>
        <w:rPr>
          <w:noProof/>
        </w:rPr>
        <w:fldChar w:fldCharType="end"/>
      </w:r>
    </w:p>
    <w:p w14:paraId="7F1BC017" w14:textId="6395C32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11.7</w:t>
      </w:r>
      <w:r>
        <w:rPr>
          <w:rFonts w:asciiTheme="minorHAnsi" w:eastAsiaTheme="minorEastAsia" w:hAnsiTheme="minorHAnsi" w:cstheme="minorBidi"/>
          <w:noProof/>
          <w:lang w:val="en-US" w:eastAsia="en-US"/>
        </w:rPr>
        <w:tab/>
      </w:r>
      <w:r w:rsidRPr="00F01533">
        <w:rPr>
          <w:noProof/>
          <w:lang w:val="en-US"/>
        </w:rPr>
        <w:t>Torque Encoder</w:t>
      </w:r>
      <w:r>
        <w:rPr>
          <w:noProof/>
        </w:rPr>
        <w:tab/>
      </w:r>
      <w:r>
        <w:rPr>
          <w:noProof/>
        </w:rPr>
        <w:fldChar w:fldCharType="begin"/>
      </w:r>
      <w:r>
        <w:rPr>
          <w:noProof/>
        </w:rPr>
        <w:instrText xml:space="preserve"> PAGEREF _Toc440411981 \h </w:instrText>
      </w:r>
      <w:r>
        <w:rPr>
          <w:noProof/>
        </w:rPr>
      </w:r>
      <w:r>
        <w:rPr>
          <w:noProof/>
        </w:rPr>
        <w:fldChar w:fldCharType="separate"/>
      </w:r>
      <w:r w:rsidR="00F760C9">
        <w:rPr>
          <w:noProof/>
        </w:rPr>
        <w:t>100</w:t>
      </w:r>
      <w:r>
        <w:rPr>
          <w:noProof/>
        </w:rPr>
        <w:fldChar w:fldCharType="end"/>
      </w:r>
    </w:p>
    <w:p w14:paraId="66A53D1F" w14:textId="7613006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11.7.1</w:t>
      </w:r>
      <w:r>
        <w:rPr>
          <w:rFonts w:asciiTheme="minorHAnsi" w:eastAsiaTheme="minorEastAsia" w:hAnsiTheme="minorHAnsi" w:cstheme="minorBidi"/>
          <w:noProof/>
          <w:lang w:val="en-US" w:eastAsia="en-US"/>
        </w:rPr>
        <w:tab/>
      </w:r>
      <w:r w:rsidRPr="00F01533">
        <w:rPr>
          <w:noProof/>
          <w:color w:val="000000" w:themeColor="text1"/>
          <w:lang w:val="en-US"/>
        </w:rPr>
        <w:t>Active Sensors Linear Potentiometer</w:t>
      </w:r>
      <w:r>
        <w:rPr>
          <w:noProof/>
        </w:rPr>
        <w:tab/>
      </w:r>
      <w:r>
        <w:rPr>
          <w:noProof/>
        </w:rPr>
        <w:fldChar w:fldCharType="begin"/>
      </w:r>
      <w:r>
        <w:rPr>
          <w:noProof/>
        </w:rPr>
        <w:instrText xml:space="preserve"> PAGEREF _Toc440411982 \h </w:instrText>
      </w:r>
      <w:r>
        <w:rPr>
          <w:noProof/>
        </w:rPr>
      </w:r>
      <w:r>
        <w:rPr>
          <w:noProof/>
        </w:rPr>
        <w:fldChar w:fldCharType="separate"/>
      </w:r>
      <w:r w:rsidR="00F760C9">
        <w:rPr>
          <w:noProof/>
        </w:rPr>
        <w:t>100</w:t>
      </w:r>
      <w:r>
        <w:rPr>
          <w:noProof/>
        </w:rPr>
        <w:fldChar w:fldCharType="end"/>
      </w:r>
    </w:p>
    <w:p w14:paraId="6C26B762" w14:textId="02D6AD4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11.8</w:t>
      </w:r>
      <w:r>
        <w:rPr>
          <w:rFonts w:asciiTheme="minorHAnsi" w:eastAsiaTheme="minorEastAsia" w:hAnsiTheme="minorHAnsi" w:cstheme="minorBidi"/>
          <w:noProof/>
          <w:lang w:val="en-US" w:eastAsia="en-US"/>
        </w:rPr>
        <w:tab/>
      </w:r>
      <w:r w:rsidRPr="00F01533">
        <w:rPr>
          <w:noProof/>
          <w:lang w:val="en-US"/>
        </w:rPr>
        <w:t>LV Parts</w:t>
      </w:r>
      <w:r>
        <w:rPr>
          <w:noProof/>
        </w:rPr>
        <w:tab/>
      </w:r>
      <w:r>
        <w:rPr>
          <w:noProof/>
        </w:rPr>
        <w:fldChar w:fldCharType="begin"/>
      </w:r>
      <w:r>
        <w:rPr>
          <w:noProof/>
        </w:rPr>
        <w:instrText xml:space="preserve"> PAGEREF _Toc440411983 \h </w:instrText>
      </w:r>
      <w:r>
        <w:rPr>
          <w:noProof/>
        </w:rPr>
      </w:r>
      <w:r>
        <w:rPr>
          <w:noProof/>
        </w:rPr>
        <w:fldChar w:fldCharType="separate"/>
      </w:r>
      <w:r w:rsidR="00F760C9">
        <w:rPr>
          <w:noProof/>
        </w:rPr>
        <w:t>101</w:t>
      </w:r>
      <w:r>
        <w:rPr>
          <w:noProof/>
        </w:rPr>
        <w:fldChar w:fldCharType="end"/>
      </w:r>
    </w:p>
    <w:p w14:paraId="245624BD" w14:textId="600046B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11.8.1</w:t>
      </w:r>
      <w:r>
        <w:rPr>
          <w:rFonts w:asciiTheme="minorHAnsi" w:eastAsiaTheme="minorEastAsia" w:hAnsiTheme="minorHAnsi" w:cstheme="minorBidi"/>
          <w:noProof/>
          <w:lang w:val="en-US" w:eastAsia="en-US"/>
        </w:rPr>
        <w:tab/>
      </w:r>
      <w:r w:rsidRPr="00F01533">
        <w:rPr>
          <w:noProof/>
          <w:lang w:val="en-US"/>
        </w:rPr>
        <w:t>Low Voltage BMS</w:t>
      </w:r>
      <w:r>
        <w:rPr>
          <w:noProof/>
        </w:rPr>
        <w:tab/>
      </w:r>
      <w:r>
        <w:rPr>
          <w:noProof/>
        </w:rPr>
        <w:fldChar w:fldCharType="begin"/>
      </w:r>
      <w:r>
        <w:rPr>
          <w:noProof/>
        </w:rPr>
        <w:instrText xml:space="preserve"> PAGEREF _Toc440411984 \h </w:instrText>
      </w:r>
      <w:r>
        <w:rPr>
          <w:noProof/>
        </w:rPr>
      </w:r>
      <w:r>
        <w:rPr>
          <w:noProof/>
        </w:rPr>
        <w:fldChar w:fldCharType="separate"/>
      </w:r>
      <w:r w:rsidR="00F760C9">
        <w:rPr>
          <w:noProof/>
        </w:rPr>
        <w:t>101</w:t>
      </w:r>
      <w:r>
        <w:rPr>
          <w:noProof/>
        </w:rPr>
        <w:fldChar w:fldCharType="end"/>
      </w:r>
    </w:p>
    <w:p w14:paraId="17CC1D23" w14:textId="34F9D0A1"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lastRenderedPageBreak/>
        <w:t>11.8.1.1</w:t>
      </w:r>
      <w:r>
        <w:rPr>
          <w:rFonts w:asciiTheme="minorHAnsi" w:eastAsiaTheme="minorEastAsia" w:hAnsiTheme="minorHAnsi" w:cstheme="minorBidi"/>
          <w:noProof/>
          <w:lang w:val="en-US" w:eastAsia="en-US"/>
        </w:rPr>
        <w:tab/>
      </w:r>
      <w:r w:rsidRPr="00F01533">
        <w:rPr>
          <w:noProof/>
          <w:lang w:val="en-US"/>
        </w:rPr>
        <w:t>Low Voltage Battery</w:t>
      </w:r>
      <w:r>
        <w:rPr>
          <w:noProof/>
        </w:rPr>
        <w:tab/>
      </w:r>
      <w:r>
        <w:rPr>
          <w:noProof/>
        </w:rPr>
        <w:fldChar w:fldCharType="begin"/>
      </w:r>
      <w:r>
        <w:rPr>
          <w:noProof/>
        </w:rPr>
        <w:instrText xml:space="preserve"> PAGEREF _Toc440411985 \h </w:instrText>
      </w:r>
      <w:r>
        <w:rPr>
          <w:noProof/>
        </w:rPr>
      </w:r>
      <w:r>
        <w:rPr>
          <w:noProof/>
        </w:rPr>
        <w:fldChar w:fldCharType="separate"/>
      </w:r>
      <w:r w:rsidR="00F760C9">
        <w:rPr>
          <w:noProof/>
        </w:rPr>
        <w:t>101</w:t>
      </w:r>
      <w:r>
        <w:rPr>
          <w:noProof/>
        </w:rPr>
        <w:fldChar w:fldCharType="end"/>
      </w:r>
    </w:p>
    <w:p w14:paraId="0C867D38" w14:textId="2A58B5B3"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11.9</w:t>
      </w:r>
      <w:r>
        <w:rPr>
          <w:rFonts w:asciiTheme="minorHAnsi" w:eastAsiaTheme="minorEastAsia" w:hAnsiTheme="minorHAnsi" w:cstheme="minorBidi"/>
          <w:noProof/>
          <w:lang w:val="en-US" w:eastAsia="en-US"/>
        </w:rPr>
        <w:tab/>
      </w:r>
      <w:r w:rsidRPr="00F01533">
        <w:rPr>
          <w:noProof/>
          <w:lang w:val="en-US"/>
        </w:rPr>
        <w:t>Grounding Concept</w:t>
      </w:r>
      <w:r>
        <w:rPr>
          <w:noProof/>
        </w:rPr>
        <w:tab/>
      </w:r>
      <w:r>
        <w:rPr>
          <w:noProof/>
        </w:rPr>
        <w:fldChar w:fldCharType="begin"/>
      </w:r>
      <w:r>
        <w:rPr>
          <w:noProof/>
        </w:rPr>
        <w:instrText xml:space="preserve"> PAGEREF _Toc440411986 \h </w:instrText>
      </w:r>
      <w:r>
        <w:rPr>
          <w:noProof/>
        </w:rPr>
      </w:r>
      <w:r>
        <w:rPr>
          <w:noProof/>
        </w:rPr>
        <w:fldChar w:fldCharType="separate"/>
      </w:r>
      <w:r w:rsidR="00F760C9">
        <w:rPr>
          <w:noProof/>
        </w:rPr>
        <w:t>102</w:t>
      </w:r>
      <w:r>
        <w:rPr>
          <w:noProof/>
        </w:rPr>
        <w:fldChar w:fldCharType="end"/>
      </w:r>
    </w:p>
    <w:p w14:paraId="1E7E74FC" w14:textId="21D18D11" w:rsidR="00730C30" w:rsidRDefault="00730C30">
      <w:pPr>
        <w:pStyle w:val="TOC2"/>
        <w:tabs>
          <w:tab w:val="left" w:pos="1100"/>
          <w:tab w:val="right" w:leader="dot" w:pos="9638"/>
        </w:tabs>
        <w:rPr>
          <w:rFonts w:asciiTheme="minorHAnsi" w:eastAsiaTheme="minorEastAsia" w:hAnsiTheme="minorHAnsi" w:cstheme="minorBidi"/>
          <w:noProof/>
          <w:lang w:val="en-US" w:eastAsia="en-US"/>
        </w:rPr>
      </w:pPr>
      <w:r w:rsidRPr="00F01533">
        <w:rPr>
          <w:noProof/>
          <w:lang w:val="en-US"/>
        </w:rPr>
        <w:t>11.10</w:t>
      </w:r>
      <w:r>
        <w:rPr>
          <w:rFonts w:asciiTheme="minorHAnsi" w:eastAsiaTheme="minorEastAsia" w:hAnsiTheme="minorHAnsi" w:cstheme="minorBidi"/>
          <w:noProof/>
          <w:lang w:val="en-US" w:eastAsia="en-US"/>
        </w:rPr>
        <w:tab/>
      </w:r>
      <w:r w:rsidRPr="00F01533">
        <w:rPr>
          <w:noProof/>
          <w:lang w:val="en-US"/>
        </w:rPr>
        <w:t>Firewall</w:t>
      </w:r>
      <w:r>
        <w:rPr>
          <w:noProof/>
        </w:rPr>
        <w:tab/>
      </w:r>
      <w:r>
        <w:rPr>
          <w:noProof/>
        </w:rPr>
        <w:fldChar w:fldCharType="begin"/>
      </w:r>
      <w:r>
        <w:rPr>
          <w:noProof/>
        </w:rPr>
        <w:instrText xml:space="preserve"> PAGEREF _Toc440411987 \h </w:instrText>
      </w:r>
      <w:r>
        <w:rPr>
          <w:noProof/>
        </w:rPr>
      </w:r>
      <w:r>
        <w:rPr>
          <w:noProof/>
        </w:rPr>
        <w:fldChar w:fldCharType="separate"/>
      </w:r>
      <w:r w:rsidR="00F760C9">
        <w:rPr>
          <w:noProof/>
        </w:rPr>
        <w:t>103</w:t>
      </w:r>
      <w:r>
        <w:rPr>
          <w:noProof/>
        </w:rPr>
        <w:fldChar w:fldCharType="end"/>
      </w:r>
    </w:p>
    <w:p w14:paraId="4E710F64" w14:textId="77777777"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14:paraId="62685F6B" w14:textId="77777777" w:rsidR="00C95CE5" w:rsidRDefault="00C95CE5">
      <w:pPr>
        <w:tabs>
          <w:tab w:val="left" w:pos="440"/>
          <w:tab w:val="right" w:leader="dot" w:pos="9062"/>
        </w:tabs>
      </w:pPr>
    </w:p>
    <w:p w14:paraId="592181E2" w14:textId="77777777" w:rsidR="00C95CE5" w:rsidRDefault="00C95CE5"/>
    <w:p w14:paraId="75809829" w14:textId="77777777" w:rsidR="00C95CE5" w:rsidRDefault="00C95CE5"/>
    <w:p w14:paraId="615A4DA9" w14:textId="77777777"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14:paraId="60623478" w14:textId="77777777" w:rsidR="00C95CE5" w:rsidRDefault="00567DF0">
      <w:pPr>
        <w:pStyle w:val="Heading1"/>
        <w:numPr>
          <w:ilvl w:val="0"/>
          <w:numId w:val="2"/>
        </w:numPr>
      </w:pPr>
      <w:bookmarkStart w:id="1" w:name="_Ref261212515"/>
      <w:bookmarkStart w:id="2" w:name="_Ref261212520"/>
      <w:bookmarkStart w:id="3" w:name="_Ref261212324"/>
      <w:bookmarkStart w:id="4" w:name="_Ref261212252"/>
      <w:bookmarkEnd w:id="1"/>
      <w:r>
        <w:lastRenderedPageBreak/>
        <w:br w:type="page"/>
      </w:r>
      <w:bookmarkStart w:id="5" w:name="_Toc440411829"/>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5"/>
    </w:p>
    <w:p w14:paraId="66AC8973" w14:textId="3FC89DCA" w:rsidR="00730C30" w:rsidRDefault="007B44C6">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440411988" w:history="1">
        <w:r w:rsidR="00730C30" w:rsidRPr="0045076D">
          <w:rPr>
            <w:rStyle w:val="Hyperlink"/>
            <w:noProof/>
          </w:rPr>
          <w:t>Figure 1. High Level Electrical System Block Diagram</w:t>
        </w:r>
        <w:r w:rsidR="00730C30">
          <w:rPr>
            <w:noProof/>
            <w:webHidden/>
          </w:rPr>
          <w:tab/>
        </w:r>
        <w:r w:rsidR="00730C30">
          <w:rPr>
            <w:noProof/>
            <w:webHidden/>
          </w:rPr>
          <w:fldChar w:fldCharType="begin"/>
        </w:r>
        <w:r w:rsidR="00730C30">
          <w:rPr>
            <w:noProof/>
            <w:webHidden/>
          </w:rPr>
          <w:instrText xml:space="preserve"> PAGEREF _Toc440411988 \h </w:instrText>
        </w:r>
        <w:r w:rsidR="00730C30">
          <w:rPr>
            <w:noProof/>
            <w:webHidden/>
          </w:rPr>
        </w:r>
        <w:r w:rsidR="00730C30">
          <w:rPr>
            <w:noProof/>
            <w:webHidden/>
          </w:rPr>
          <w:fldChar w:fldCharType="separate"/>
        </w:r>
        <w:r w:rsidR="00F760C9">
          <w:rPr>
            <w:noProof/>
            <w:webHidden/>
          </w:rPr>
          <w:t>2</w:t>
        </w:r>
        <w:r w:rsidR="00730C30">
          <w:rPr>
            <w:noProof/>
            <w:webHidden/>
          </w:rPr>
          <w:fldChar w:fldCharType="end"/>
        </w:r>
      </w:hyperlink>
    </w:p>
    <w:p w14:paraId="0421E5A3" w14:textId="3341AA54"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89" w:history="1">
        <w:r w:rsidR="00730C30" w:rsidRPr="0045076D">
          <w:rPr>
            <w:rStyle w:val="Hyperlink"/>
            <w:noProof/>
          </w:rPr>
          <w:t>Figure 2. High Level Tractive System Battery Layout</w:t>
        </w:r>
        <w:r w:rsidR="00730C30">
          <w:rPr>
            <w:noProof/>
            <w:webHidden/>
          </w:rPr>
          <w:tab/>
        </w:r>
        <w:r w:rsidR="00730C30">
          <w:rPr>
            <w:noProof/>
            <w:webHidden/>
          </w:rPr>
          <w:fldChar w:fldCharType="begin"/>
        </w:r>
        <w:r w:rsidR="00730C30">
          <w:rPr>
            <w:noProof/>
            <w:webHidden/>
          </w:rPr>
          <w:instrText xml:space="preserve"> PAGEREF _Toc440411989 \h </w:instrText>
        </w:r>
        <w:r w:rsidR="00730C30">
          <w:rPr>
            <w:noProof/>
            <w:webHidden/>
          </w:rPr>
        </w:r>
        <w:r w:rsidR="00730C30">
          <w:rPr>
            <w:noProof/>
            <w:webHidden/>
          </w:rPr>
          <w:fldChar w:fldCharType="separate"/>
        </w:r>
        <w:r w:rsidR="00F760C9">
          <w:rPr>
            <w:noProof/>
            <w:webHidden/>
          </w:rPr>
          <w:t>4</w:t>
        </w:r>
        <w:r w:rsidR="00730C30">
          <w:rPr>
            <w:noProof/>
            <w:webHidden/>
          </w:rPr>
          <w:fldChar w:fldCharType="end"/>
        </w:r>
      </w:hyperlink>
    </w:p>
    <w:p w14:paraId="23733E10" w14:textId="48A12363"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0" w:history="1">
        <w:r w:rsidR="00730C30" w:rsidRPr="0045076D">
          <w:rPr>
            <w:rStyle w:val="Hyperlink"/>
            <w:noProof/>
          </w:rPr>
          <w:t>Figure 3. Tractive System Master Switch and Key</w:t>
        </w:r>
        <w:r w:rsidR="00730C30">
          <w:rPr>
            <w:noProof/>
            <w:webHidden/>
          </w:rPr>
          <w:tab/>
        </w:r>
        <w:r w:rsidR="00730C30">
          <w:rPr>
            <w:noProof/>
            <w:webHidden/>
          </w:rPr>
          <w:fldChar w:fldCharType="begin"/>
        </w:r>
        <w:r w:rsidR="00730C30">
          <w:rPr>
            <w:noProof/>
            <w:webHidden/>
          </w:rPr>
          <w:instrText xml:space="preserve"> PAGEREF _Toc440411990 \h </w:instrText>
        </w:r>
        <w:r w:rsidR="00730C30">
          <w:rPr>
            <w:noProof/>
            <w:webHidden/>
          </w:rPr>
        </w:r>
        <w:r w:rsidR="00730C30">
          <w:rPr>
            <w:noProof/>
            <w:webHidden/>
          </w:rPr>
          <w:fldChar w:fldCharType="separate"/>
        </w:r>
        <w:r w:rsidR="00F760C9">
          <w:rPr>
            <w:noProof/>
            <w:webHidden/>
          </w:rPr>
          <w:t>2</w:t>
        </w:r>
        <w:r w:rsidR="00730C30">
          <w:rPr>
            <w:noProof/>
            <w:webHidden/>
          </w:rPr>
          <w:fldChar w:fldCharType="end"/>
        </w:r>
      </w:hyperlink>
    </w:p>
    <w:p w14:paraId="1720A6DC" w14:textId="29C0C7D2"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1" w:history="1">
        <w:r w:rsidR="00730C30" w:rsidRPr="0045076D">
          <w:rPr>
            <w:rStyle w:val="Hyperlink"/>
            <w:noProof/>
          </w:rPr>
          <w:t>Figure 4 TSMS and GLVMS in the OFF position</w:t>
        </w:r>
        <w:r w:rsidR="00730C30">
          <w:rPr>
            <w:noProof/>
            <w:webHidden/>
          </w:rPr>
          <w:tab/>
        </w:r>
        <w:r w:rsidR="00730C30">
          <w:rPr>
            <w:noProof/>
            <w:webHidden/>
          </w:rPr>
          <w:fldChar w:fldCharType="begin"/>
        </w:r>
        <w:r w:rsidR="00730C30">
          <w:rPr>
            <w:noProof/>
            <w:webHidden/>
          </w:rPr>
          <w:instrText xml:space="preserve"> PAGEREF _Toc440411991 \h </w:instrText>
        </w:r>
        <w:r w:rsidR="00730C30">
          <w:rPr>
            <w:noProof/>
            <w:webHidden/>
          </w:rPr>
        </w:r>
        <w:r w:rsidR="00730C30">
          <w:rPr>
            <w:noProof/>
            <w:webHidden/>
          </w:rPr>
          <w:fldChar w:fldCharType="separate"/>
        </w:r>
        <w:r w:rsidR="00F760C9">
          <w:rPr>
            <w:noProof/>
            <w:webHidden/>
          </w:rPr>
          <w:t>3</w:t>
        </w:r>
        <w:r w:rsidR="00730C30">
          <w:rPr>
            <w:noProof/>
            <w:webHidden/>
          </w:rPr>
          <w:fldChar w:fldCharType="end"/>
        </w:r>
      </w:hyperlink>
    </w:p>
    <w:p w14:paraId="5AADFE7E" w14:textId="21069F07"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2" w:history="1">
        <w:r w:rsidR="00730C30" w:rsidRPr="0045076D">
          <w:rPr>
            <w:rStyle w:val="Hyperlink"/>
            <w:noProof/>
          </w:rPr>
          <w:t>Figure 5 TSMS and GLVMS in the ON position</w:t>
        </w:r>
        <w:r w:rsidR="00730C30">
          <w:rPr>
            <w:noProof/>
            <w:webHidden/>
          </w:rPr>
          <w:tab/>
        </w:r>
        <w:r w:rsidR="00730C30">
          <w:rPr>
            <w:noProof/>
            <w:webHidden/>
          </w:rPr>
          <w:fldChar w:fldCharType="begin"/>
        </w:r>
        <w:r w:rsidR="00730C30">
          <w:rPr>
            <w:noProof/>
            <w:webHidden/>
          </w:rPr>
          <w:instrText xml:space="preserve"> PAGEREF _Toc440411992 \h </w:instrText>
        </w:r>
        <w:r w:rsidR="00730C30">
          <w:rPr>
            <w:noProof/>
            <w:webHidden/>
          </w:rPr>
        </w:r>
        <w:r w:rsidR="00730C30">
          <w:rPr>
            <w:noProof/>
            <w:webHidden/>
          </w:rPr>
          <w:fldChar w:fldCharType="separate"/>
        </w:r>
        <w:r w:rsidR="00F760C9">
          <w:rPr>
            <w:noProof/>
            <w:webHidden/>
          </w:rPr>
          <w:t>3</w:t>
        </w:r>
        <w:r w:rsidR="00730C30">
          <w:rPr>
            <w:noProof/>
            <w:webHidden/>
          </w:rPr>
          <w:fldChar w:fldCharType="end"/>
        </w:r>
      </w:hyperlink>
    </w:p>
    <w:p w14:paraId="600906EE" w14:textId="6D869873"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3" w:history="1">
        <w:r w:rsidR="00730C30" w:rsidRPr="0045076D">
          <w:rPr>
            <w:rStyle w:val="Hyperlink"/>
            <w:noProof/>
          </w:rPr>
          <w:t>Figure 6 Safety Circuit Layout</w:t>
        </w:r>
        <w:r w:rsidR="00730C30">
          <w:rPr>
            <w:noProof/>
            <w:webHidden/>
          </w:rPr>
          <w:tab/>
        </w:r>
        <w:r w:rsidR="00730C30">
          <w:rPr>
            <w:noProof/>
            <w:webHidden/>
          </w:rPr>
          <w:fldChar w:fldCharType="begin"/>
        </w:r>
        <w:r w:rsidR="00730C30">
          <w:rPr>
            <w:noProof/>
            <w:webHidden/>
          </w:rPr>
          <w:instrText xml:space="preserve"> PAGEREF _Toc440411993 \h </w:instrText>
        </w:r>
        <w:r w:rsidR="00730C30">
          <w:rPr>
            <w:noProof/>
            <w:webHidden/>
          </w:rPr>
        </w:r>
        <w:r w:rsidR="00730C30">
          <w:rPr>
            <w:noProof/>
            <w:webHidden/>
          </w:rPr>
          <w:fldChar w:fldCharType="separate"/>
        </w:r>
        <w:r w:rsidR="00F760C9">
          <w:rPr>
            <w:noProof/>
            <w:webHidden/>
          </w:rPr>
          <w:t>5</w:t>
        </w:r>
        <w:r w:rsidR="00730C30">
          <w:rPr>
            <w:noProof/>
            <w:webHidden/>
          </w:rPr>
          <w:fldChar w:fldCharType="end"/>
        </w:r>
      </w:hyperlink>
    </w:p>
    <w:p w14:paraId="555BCC86" w14:textId="34EC8BEB"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4" w:history="1">
        <w:r w:rsidR="00730C30" w:rsidRPr="0045076D">
          <w:rPr>
            <w:rStyle w:val="Hyperlink"/>
            <w:noProof/>
          </w:rPr>
          <w:t>Figure 7 AIR Controller</w:t>
        </w:r>
        <w:r w:rsidR="00730C30">
          <w:rPr>
            <w:noProof/>
            <w:webHidden/>
          </w:rPr>
          <w:tab/>
        </w:r>
        <w:r w:rsidR="00730C30">
          <w:rPr>
            <w:noProof/>
            <w:webHidden/>
          </w:rPr>
          <w:fldChar w:fldCharType="begin"/>
        </w:r>
        <w:r w:rsidR="00730C30">
          <w:rPr>
            <w:noProof/>
            <w:webHidden/>
          </w:rPr>
          <w:instrText xml:space="preserve"> PAGEREF _Toc440411994 \h </w:instrText>
        </w:r>
        <w:r w:rsidR="00730C30">
          <w:rPr>
            <w:noProof/>
            <w:webHidden/>
          </w:rPr>
        </w:r>
        <w:r w:rsidR="00730C30">
          <w:rPr>
            <w:noProof/>
            <w:webHidden/>
          </w:rPr>
          <w:fldChar w:fldCharType="separate"/>
        </w:r>
        <w:r w:rsidR="00F760C9">
          <w:rPr>
            <w:noProof/>
            <w:webHidden/>
          </w:rPr>
          <w:t>6</w:t>
        </w:r>
        <w:r w:rsidR="00730C30">
          <w:rPr>
            <w:noProof/>
            <w:webHidden/>
          </w:rPr>
          <w:fldChar w:fldCharType="end"/>
        </w:r>
      </w:hyperlink>
    </w:p>
    <w:p w14:paraId="3DC21862" w14:textId="0024BEED"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5" w:history="1">
        <w:r w:rsidR="00730C30" w:rsidRPr="0045076D">
          <w:rPr>
            <w:rStyle w:val="Hyperlink"/>
            <w:noProof/>
          </w:rPr>
          <w:t>Figure 8 Pre-Charge/Discharge Circuit</w:t>
        </w:r>
        <w:r w:rsidR="00730C30">
          <w:rPr>
            <w:noProof/>
            <w:webHidden/>
          </w:rPr>
          <w:tab/>
        </w:r>
        <w:r w:rsidR="00730C30">
          <w:rPr>
            <w:noProof/>
            <w:webHidden/>
          </w:rPr>
          <w:fldChar w:fldCharType="begin"/>
        </w:r>
        <w:r w:rsidR="00730C30">
          <w:rPr>
            <w:noProof/>
            <w:webHidden/>
          </w:rPr>
          <w:instrText xml:space="preserve"> PAGEREF _Toc440411995 \h </w:instrText>
        </w:r>
        <w:r w:rsidR="00730C30">
          <w:rPr>
            <w:noProof/>
            <w:webHidden/>
          </w:rPr>
        </w:r>
        <w:r w:rsidR="00730C30">
          <w:rPr>
            <w:noProof/>
            <w:webHidden/>
          </w:rPr>
          <w:fldChar w:fldCharType="separate"/>
        </w:r>
        <w:r w:rsidR="00F760C9">
          <w:rPr>
            <w:noProof/>
            <w:webHidden/>
          </w:rPr>
          <w:t>6</w:t>
        </w:r>
        <w:r w:rsidR="00730C30">
          <w:rPr>
            <w:noProof/>
            <w:webHidden/>
          </w:rPr>
          <w:fldChar w:fldCharType="end"/>
        </w:r>
      </w:hyperlink>
    </w:p>
    <w:p w14:paraId="5A2E2A10" w14:textId="245FF186"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6" w:history="1">
        <w:r w:rsidR="00730C30" w:rsidRPr="0045076D">
          <w:rPr>
            <w:rStyle w:val="Hyperlink"/>
            <w:noProof/>
          </w:rPr>
          <w:t>Figure 9 E-Stop Placement</w:t>
        </w:r>
        <w:r w:rsidR="00730C30">
          <w:rPr>
            <w:noProof/>
            <w:webHidden/>
          </w:rPr>
          <w:tab/>
        </w:r>
        <w:r w:rsidR="00730C30">
          <w:rPr>
            <w:noProof/>
            <w:webHidden/>
          </w:rPr>
          <w:fldChar w:fldCharType="begin"/>
        </w:r>
        <w:r w:rsidR="00730C30">
          <w:rPr>
            <w:noProof/>
            <w:webHidden/>
          </w:rPr>
          <w:instrText xml:space="preserve"> PAGEREF _Toc440411996 \h </w:instrText>
        </w:r>
        <w:r w:rsidR="00730C30">
          <w:rPr>
            <w:noProof/>
            <w:webHidden/>
          </w:rPr>
        </w:r>
        <w:r w:rsidR="00730C30">
          <w:rPr>
            <w:noProof/>
            <w:webHidden/>
          </w:rPr>
          <w:fldChar w:fldCharType="separate"/>
        </w:r>
        <w:r w:rsidR="00F760C9">
          <w:rPr>
            <w:noProof/>
            <w:webHidden/>
          </w:rPr>
          <w:t>7</w:t>
        </w:r>
        <w:r w:rsidR="00730C30">
          <w:rPr>
            <w:noProof/>
            <w:webHidden/>
          </w:rPr>
          <w:fldChar w:fldCharType="end"/>
        </w:r>
      </w:hyperlink>
    </w:p>
    <w:p w14:paraId="38108613" w14:textId="0A734899"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7" w:history="1">
        <w:r w:rsidR="00730C30" w:rsidRPr="0045076D">
          <w:rPr>
            <w:rStyle w:val="Hyperlink"/>
            <w:noProof/>
          </w:rPr>
          <w:t>Figure 10 E-Stop Placement</w:t>
        </w:r>
        <w:r w:rsidR="00730C30">
          <w:rPr>
            <w:noProof/>
            <w:webHidden/>
          </w:rPr>
          <w:tab/>
        </w:r>
        <w:r w:rsidR="00730C30">
          <w:rPr>
            <w:noProof/>
            <w:webHidden/>
          </w:rPr>
          <w:fldChar w:fldCharType="begin"/>
        </w:r>
        <w:r w:rsidR="00730C30">
          <w:rPr>
            <w:noProof/>
            <w:webHidden/>
          </w:rPr>
          <w:instrText xml:space="preserve"> PAGEREF _Toc440411997 \h </w:instrText>
        </w:r>
        <w:r w:rsidR="00730C30">
          <w:rPr>
            <w:noProof/>
            <w:webHidden/>
          </w:rPr>
        </w:r>
        <w:r w:rsidR="00730C30">
          <w:rPr>
            <w:noProof/>
            <w:webHidden/>
          </w:rPr>
          <w:fldChar w:fldCharType="separate"/>
        </w:r>
        <w:r w:rsidR="00F760C9">
          <w:rPr>
            <w:noProof/>
            <w:webHidden/>
          </w:rPr>
          <w:t>8</w:t>
        </w:r>
        <w:r w:rsidR="00730C30">
          <w:rPr>
            <w:noProof/>
            <w:webHidden/>
          </w:rPr>
          <w:fldChar w:fldCharType="end"/>
        </w:r>
      </w:hyperlink>
    </w:p>
    <w:p w14:paraId="6CF44DB5" w14:textId="4B0D850D"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8" w:history="1">
        <w:r w:rsidR="00730C30" w:rsidRPr="0045076D">
          <w:rPr>
            <w:rStyle w:val="Hyperlink"/>
            <w:noProof/>
          </w:rPr>
          <w:t>Figure 11 Inertia Switch Placement</w:t>
        </w:r>
        <w:r w:rsidR="00730C30">
          <w:rPr>
            <w:noProof/>
            <w:webHidden/>
          </w:rPr>
          <w:tab/>
        </w:r>
        <w:r w:rsidR="00730C30">
          <w:rPr>
            <w:noProof/>
            <w:webHidden/>
          </w:rPr>
          <w:fldChar w:fldCharType="begin"/>
        </w:r>
        <w:r w:rsidR="00730C30">
          <w:rPr>
            <w:noProof/>
            <w:webHidden/>
          </w:rPr>
          <w:instrText xml:space="preserve"> PAGEREF _Toc440411998 \h </w:instrText>
        </w:r>
        <w:r w:rsidR="00730C30">
          <w:rPr>
            <w:noProof/>
            <w:webHidden/>
          </w:rPr>
        </w:r>
        <w:r w:rsidR="00730C30">
          <w:rPr>
            <w:noProof/>
            <w:webHidden/>
          </w:rPr>
          <w:fldChar w:fldCharType="separate"/>
        </w:r>
        <w:r w:rsidR="00F760C9">
          <w:rPr>
            <w:noProof/>
            <w:webHidden/>
          </w:rPr>
          <w:t>8</w:t>
        </w:r>
        <w:r w:rsidR="00730C30">
          <w:rPr>
            <w:noProof/>
            <w:webHidden/>
          </w:rPr>
          <w:fldChar w:fldCharType="end"/>
        </w:r>
      </w:hyperlink>
    </w:p>
    <w:p w14:paraId="73560B8B" w14:textId="447F3BA9"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1999" w:history="1">
        <w:r w:rsidR="00730C30" w:rsidRPr="0045076D">
          <w:rPr>
            <w:rStyle w:val="Hyperlink"/>
            <w:noProof/>
          </w:rPr>
          <w:t>Figure 12 Crash Sensor Placement</w:t>
        </w:r>
        <w:r w:rsidR="00730C30">
          <w:rPr>
            <w:noProof/>
            <w:webHidden/>
          </w:rPr>
          <w:tab/>
        </w:r>
        <w:r w:rsidR="00730C30">
          <w:rPr>
            <w:noProof/>
            <w:webHidden/>
          </w:rPr>
          <w:fldChar w:fldCharType="begin"/>
        </w:r>
        <w:r w:rsidR="00730C30">
          <w:rPr>
            <w:noProof/>
            <w:webHidden/>
          </w:rPr>
          <w:instrText xml:space="preserve"> PAGEREF _Toc440411999 \h </w:instrText>
        </w:r>
        <w:r w:rsidR="00730C30">
          <w:rPr>
            <w:noProof/>
            <w:webHidden/>
          </w:rPr>
        </w:r>
        <w:r w:rsidR="00730C30">
          <w:rPr>
            <w:noProof/>
            <w:webHidden/>
          </w:rPr>
          <w:fldChar w:fldCharType="separate"/>
        </w:r>
        <w:r w:rsidR="00F760C9">
          <w:rPr>
            <w:noProof/>
            <w:webHidden/>
          </w:rPr>
          <w:t>9</w:t>
        </w:r>
        <w:r w:rsidR="00730C30">
          <w:rPr>
            <w:noProof/>
            <w:webHidden/>
          </w:rPr>
          <w:fldChar w:fldCharType="end"/>
        </w:r>
      </w:hyperlink>
    </w:p>
    <w:p w14:paraId="4705B7D3" w14:textId="5B4D9B8A"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0" w:history="1">
        <w:r w:rsidR="00730C30" w:rsidRPr="0045076D">
          <w:rPr>
            <w:rStyle w:val="Hyperlink"/>
            <w:noProof/>
          </w:rPr>
          <w:t>Figure 13 BMS &amp; IMD Indicator Lights</w:t>
        </w:r>
        <w:r w:rsidR="00730C30">
          <w:rPr>
            <w:noProof/>
            <w:webHidden/>
          </w:rPr>
          <w:tab/>
        </w:r>
        <w:r w:rsidR="00730C30">
          <w:rPr>
            <w:noProof/>
            <w:webHidden/>
          </w:rPr>
          <w:fldChar w:fldCharType="begin"/>
        </w:r>
        <w:r w:rsidR="00730C30">
          <w:rPr>
            <w:noProof/>
            <w:webHidden/>
          </w:rPr>
          <w:instrText xml:space="preserve"> PAGEREF _Toc440412000 \h </w:instrText>
        </w:r>
        <w:r w:rsidR="00730C30">
          <w:rPr>
            <w:noProof/>
            <w:webHidden/>
          </w:rPr>
        </w:r>
        <w:r w:rsidR="00730C30">
          <w:rPr>
            <w:noProof/>
            <w:webHidden/>
          </w:rPr>
          <w:fldChar w:fldCharType="separate"/>
        </w:r>
        <w:r w:rsidR="00F760C9">
          <w:rPr>
            <w:noProof/>
            <w:webHidden/>
          </w:rPr>
          <w:t>9</w:t>
        </w:r>
        <w:r w:rsidR="00730C30">
          <w:rPr>
            <w:noProof/>
            <w:webHidden/>
          </w:rPr>
          <w:fldChar w:fldCharType="end"/>
        </w:r>
      </w:hyperlink>
    </w:p>
    <w:p w14:paraId="4169FBE2" w14:textId="1465767D"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1" w:history="1">
        <w:r w:rsidR="00730C30" w:rsidRPr="0045076D">
          <w:rPr>
            <w:rStyle w:val="Hyperlink"/>
            <w:noProof/>
          </w:rPr>
          <w:t>Figure 14 IMD Wiring Diagram</w:t>
        </w:r>
        <w:r w:rsidR="00730C30">
          <w:rPr>
            <w:noProof/>
            <w:webHidden/>
          </w:rPr>
          <w:tab/>
        </w:r>
        <w:r w:rsidR="00730C30">
          <w:rPr>
            <w:noProof/>
            <w:webHidden/>
          </w:rPr>
          <w:fldChar w:fldCharType="begin"/>
        </w:r>
        <w:r w:rsidR="00730C30">
          <w:rPr>
            <w:noProof/>
            <w:webHidden/>
          </w:rPr>
          <w:instrText xml:space="preserve"> PAGEREF _Toc440412001 \h </w:instrText>
        </w:r>
        <w:r w:rsidR="00730C30">
          <w:rPr>
            <w:noProof/>
            <w:webHidden/>
          </w:rPr>
        </w:r>
        <w:r w:rsidR="00730C30">
          <w:rPr>
            <w:noProof/>
            <w:webHidden/>
          </w:rPr>
          <w:fldChar w:fldCharType="separate"/>
        </w:r>
        <w:r w:rsidR="00F760C9">
          <w:rPr>
            <w:noProof/>
            <w:webHidden/>
          </w:rPr>
          <w:t>10</w:t>
        </w:r>
        <w:r w:rsidR="00730C30">
          <w:rPr>
            <w:noProof/>
            <w:webHidden/>
          </w:rPr>
          <w:fldChar w:fldCharType="end"/>
        </w:r>
      </w:hyperlink>
    </w:p>
    <w:p w14:paraId="19F0EBF7" w14:textId="17FFD7C2"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2" w:history="1">
        <w:r w:rsidR="00730C30" w:rsidRPr="0045076D">
          <w:rPr>
            <w:rStyle w:val="Hyperlink"/>
            <w:noProof/>
          </w:rPr>
          <w:t>Figure 15 IMD Placement in Accumulator</w:t>
        </w:r>
        <w:r w:rsidR="00730C30">
          <w:rPr>
            <w:noProof/>
            <w:webHidden/>
          </w:rPr>
          <w:tab/>
        </w:r>
        <w:r w:rsidR="00730C30">
          <w:rPr>
            <w:noProof/>
            <w:webHidden/>
          </w:rPr>
          <w:fldChar w:fldCharType="begin"/>
        </w:r>
        <w:r w:rsidR="00730C30">
          <w:rPr>
            <w:noProof/>
            <w:webHidden/>
          </w:rPr>
          <w:instrText xml:space="preserve"> PAGEREF _Toc440412002 \h </w:instrText>
        </w:r>
        <w:r w:rsidR="00730C30">
          <w:rPr>
            <w:noProof/>
            <w:webHidden/>
          </w:rPr>
        </w:r>
        <w:r w:rsidR="00730C30">
          <w:rPr>
            <w:noProof/>
            <w:webHidden/>
          </w:rPr>
          <w:fldChar w:fldCharType="separate"/>
        </w:r>
        <w:r w:rsidR="00F760C9">
          <w:rPr>
            <w:noProof/>
            <w:webHidden/>
          </w:rPr>
          <w:t>12</w:t>
        </w:r>
        <w:r w:rsidR="00730C30">
          <w:rPr>
            <w:noProof/>
            <w:webHidden/>
          </w:rPr>
          <w:fldChar w:fldCharType="end"/>
        </w:r>
      </w:hyperlink>
    </w:p>
    <w:p w14:paraId="4A99148F" w14:textId="4FA3FD66"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3" w:history="1">
        <w:r w:rsidR="00730C30" w:rsidRPr="0045076D">
          <w:rPr>
            <w:rStyle w:val="Hyperlink"/>
            <w:noProof/>
          </w:rPr>
          <w:t>Figure 16 Inertia Switch Placement in Car</w:t>
        </w:r>
        <w:r w:rsidR="00730C30">
          <w:rPr>
            <w:noProof/>
            <w:webHidden/>
          </w:rPr>
          <w:tab/>
        </w:r>
        <w:r w:rsidR="00730C30">
          <w:rPr>
            <w:noProof/>
            <w:webHidden/>
          </w:rPr>
          <w:fldChar w:fldCharType="begin"/>
        </w:r>
        <w:r w:rsidR="00730C30">
          <w:rPr>
            <w:noProof/>
            <w:webHidden/>
          </w:rPr>
          <w:instrText xml:space="preserve"> PAGEREF _Toc440412003 \h </w:instrText>
        </w:r>
        <w:r w:rsidR="00730C30">
          <w:rPr>
            <w:noProof/>
            <w:webHidden/>
          </w:rPr>
        </w:r>
        <w:r w:rsidR="00730C30">
          <w:rPr>
            <w:noProof/>
            <w:webHidden/>
          </w:rPr>
          <w:fldChar w:fldCharType="separate"/>
        </w:r>
        <w:r w:rsidR="00F760C9">
          <w:rPr>
            <w:noProof/>
            <w:webHidden/>
          </w:rPr>
          <w:t>13</w:t>
        </w:r>
        <w:r w:rsidR="00730C30">
          <w:rPr>
            <w:noProof/>
            <w:webHidden/>
          </w:rPr>
          <w:fldChar w:fldCharType="end"/>
        </w:r>
      </w:hyperlink>
    </w:p>
    <w:p w14:paraId="6DB683C5" w14:textId="7D742811"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4" w:history="1">
        <w:r w:rsidR="00730C30" w:rsidRPr="0045076D">
          <w:rPr>
            <w:rStyle w:val="Hyperlink"/>
            <w:noProof/>
          </w:rPr>
          <w:t>Figure 17. Brake Plausibility Schematic</w:t>
        </w:r>
        <w:r w:rsidR="00730C30">
          <w:rPr>
            <w:noProof/>
            <w:webHidden/>
          </w:rPr>
          <w:tab/>
        </w:r>
        <w:r w:rsidR="00730C30">
          <w:rPr>
            <w:noProof/>
            <w:webHidden/>
          </w:rPr>
          <w:fldChar w:fldCharType="begin"/>
        </w:r>
        <w:r w:rsidR="00730C30">
          <w:rPr>
            <w:noProof/>
            <w:webHidden/>
          </w:rPr>
          <w:instrText xml:space="preserve"> PAGEREF _Toc440412004 \h </w:instrText>
        </w:r>
        <w:r w:rsidR="00730C30">
          <w:rPr>
            <w:noProof/>
            <w:webHidden/>
          </w:rPr>
        </w:r>
        <w:r w:rsidR="00730C30">
          <w:rPr>
            <w:noProof/>
            <w:webHidden/>
          </w:rPr>
          <w:fldChar w:fldCharType="separate"/>
        </w:r>
        <w:r w:rsidR="00F760C9">
          <w:rPr>
            <w:noProof/>
            <w:webHidden/>
          </w:rPr>
          <w:t>14</w:t>
        </w:r>
        <w:r w:rsidR="00730C30">
          <w:rPr>
            <w:noProof/>
            <w:webHidden/>
          </w:rPr>
          <w:fldChar w:fldCharType="end"/>
        </w:r>
      </w:hyperlink>
    </w:p>
    <w:p w14:paraId="0DEA03E5" w14:textId="5919556A"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5" w:history="1">
        <w:r w:rsidR="00730C30" w:rsidRPr="0045076D">
          <w:rPr>
            <w:rStyle w:val="Hyperlink"/>
            <w:noProof/>
          </w:rPr>
          <w:t>Figure 18 Brake Plausibility/ECU Location</w:t>
        </w:r>
        <w:r w:rsidR="00730C30">
          <w:rPr>
            <w:noProof/>
            <w:webHidden/>
          </w:rPr>
          <w:tab/>
        </w:r>
        <w:r w:rsidR="00730C30">
          <w:rPr>
            <w:noProof/>
            <w:webHidden/>
          </w:rPr>
          <w:fldChar w:fldCharType="begin"/>
        </w:r>
        <w:r w:rsidR="00730C30">
          <w:rPr>
            <w:noProof/>
            <w:webHidden/>
          </w:rPr>
          <w:instrText xml:space="preserve"> PAGEREF _Toc440412005 \h </w:instrText>
        </w:r>
        <w:r w:rsidR="00730C30">
          <w:rPr>
            <w:noProof/>
            <w:webHidden/>
          </w:rPr>
        </w:r>
        <w:r w:rsidR="00730C30">
          <w:rPr>
            <w:noProof/>
            <w:webHidden/>
          </w:rPr>
          <w:fldChar w:fldCharType="separate"/>
        </w:r>
        <w:r w:rsidR="00F760C9">
          <w:rPr>
            <w:noProof/>
            <w:webHidden/>
          </w:rPr>
          <w:t>15</w:t>
        </w:r>
        <w:r w:rsidR="00730C30">
          <w:rPr>
            <w:noProof/>
            <w:webHidden/>
          </w:rPr>
          <w:fldChar w:fldCharType="end"/>
        </w:r>
      </w:hyperlink>
    </w:p>
    <w:p w14:paraId="65A42E3F" w14:textId="4D5EE243"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6" w:history="1">
        <w:r w:rsidR="00730C30" w:rsidRPr="0045076D">
          <w:rPr>
            <w:rStyle w:val="Hyperlink"/>
            <w:noProof/>
          </w:rPr>
          <w:t>Figure 19 IMD Schematic</w:t>
        </w:r>
        <w:r w:rsidR="00730C30">
          <w:rPr>
            <w:noProof/>
            <w:webHidden/>
          </w:rPr>
          <w:tab/>
        </w:r>
        <w:r w:rsidR="00730C30">
          <w:rPr>
            <w:noProof/>
            <w:webHidden/>
          </w:rPr>
          <w:fldChar w:fldCharType="begin"/>
        </w:r>
        <w:r w:rsidR="00730C30">
          <w:rPr>
            <w:noProof/>
            <w:webHidden/>
          </w:rPr>
          <w:instrText xml:space="preserve"> PAGEREF _Toc440412006 \h </w:instrText>
        </w:r>
        <w:r w:rsidR="00730C30">
          <w:rPr>
            <w:noProof/>
            <w:webHidden/>
          </w:rPr>
        </w:r>
        <w:r w:rsidR="00730C30">
          <w:rPr>
            <w:noProof/>
            <w:webHidden/>
          </w:rPr>
          <w:fldChar w:fldCharType="separate"/>
        </w:r>
        <w:r w:rsidR="00F760C9">
          <w:rPr>
            <w:noProof/>
            <w:webHidden/>
          </w:rPr>
          <w:t>15</w:t>
        </w:r>
        <w:r w:rsidR="00730C30">
          <w:rPr>
            <w:noProof/>
            <w:webHidden/>
          </w:rPr>
          <w:fldChar w:fldCharType="end"/>
        </w:r>
      </w:hyperlink>
    </w:p>
    <w:p w14:paraId="668F20B8" w14:textId="411A8D74"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7" w:history="1">
        <w:r w:rsidR="00730C30" w:rsidRPr="0045076D">
          <w:rPr>
            <w:rStyle w:val="Hyperlink"/>
            <w:noProof/>
          </w:rPr>
          <w:t>Figure 20 IMD Placement in Accumulator (Global View)</w:t>
        </w:r>
        <w:r w:rsidR="00730C30">
          <w:rPr>
            <w:noProof/>
            <w:webHidden/>
          </w:rPr>
          <w:tab/>
        </w:r>
        <w:r w:rsidR="00730C30">
          <w:rPr>
            <w:noProof/>
            <w:webHidden/>
          </w:rPr>
          <w:fldChar w:fldCharType="begin"/>
        </w:r>
        <w:r w:rsidR="00730C30">
          <w:rPr>
            <w:noProof/>
            <w:webHidden/>
          </w:rPr>
          <w:instrText xml:space="preserve"> PAGEREF _Toc440412007 \h </w:instrText>
        </w:r>
        <w:r w:rsidR="00730C30">
          <w:rPr>
            <w:noProof/>
            <w:webHidden/>
          </w:rPr>
        </w:r>
        <w:r w:rsidR="00730C30">
          <w:rPr>
            <w:noProof/>
            <w:webHidden/>
          </w:rPr>
          <w:fldChar w:fldCharType="separate"/>
        </w:r>
        <w:r w:rsidR="00F760C9">
          <w:rPr>
            <w:noProof/>
            <w:webHidden/>
          </w:rPr>
          <w:t>16</w:t>
        </w:r>
        <w:r w:rsidR="00730C30">
          <w:rPr>
            <w:noProof/>
            <w:webHidden/>
          </w:rPr>
          <w:fldChar w:fldCharType="end"/>
        </w:r>
      </w:hyperlink>
    </w:p>
    <w:p w14:paraId="1BE71A06" w14:textId="5DD8C7BB"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8" w:history="1">
        <w:r w:rsidR="00730C30" w:rsidRPr="0045076D">
          <w:rPr>
            <w:rStyle w:val="Hyperlink"/>
            <w:noProof/>
          </w:rPr>
          <w:t>Figure 21 Control Circuitry Placement</w:t>
        </w:r>
        <w:r w:rsidR="00730C30">
          <w:rPr>
            <w:noProof/>
            <w:webHidden/>
          </w:rPr>
          <w:tab/>
        </w:r>
        <w:r w:rsidR="00730C30">
          <w:rPr>
            <w:noProof/>
            <w:webHidden/>
          </w:rPr>
          <w:fldChar w:fldCharType="begin"/>
        </w:r>
        <w:r w:rsidR="00730C30">
          <w:rPr>
            <w:noProof/>
            <w:webHidden/>
          </w:rPr>
          <w:instrText xml:space="preserve"> PAGEREF _Toc440412008 \h </w:instrText>
        </w:r>
        <w:r w:rsidR="00730C30">
          <w:rPr>
            <w:noProof/>
            <w:webHidden/>
          </w:rPr>
        </w:r>
        <w:r w:rsidR="00730C30">
          <w:rPr>
            <w:noProof/>
            <w:webHidden/>
          </w:rPr>
          <w:fldChar w:fldCharType="separate"/>
        </w:r>
        <w:r w:rsidR="00F760C9">
          <w:rPr>
            <w:noProof/>
            <w:webHidden/>
          </w:rPr>
          <w:t>16</w:t>
        </w:r>
        <w:r w:rsidR="00730C30">
          <w:rPr>
            <w:noProof/>
            <w:webHidden/>
          </w:rPr>
          <w:fldChar w:fldCharType="end"/>
        </w:r>
      </w:hyperlink>
    </w:p>
    <w:p w14:paraId="0BDE103B" w14:textId="418C8DF1"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09" w:history="1">
        <w:r w:rsidR="00730C30" w:rsidRPr="0045076D">
          <w:rPr>
            <w:rStyle w:val="Hyperlink"/>
            <w:noProof/>
          </w:rPr>
          <w:t>Figure 22 Interlock Schematic</w:t>
        </w:r>
        <w:r w:rsidR="00730C30">
          <w:rPr>
            <w:noProof/>
            <w:webHidden/>
          </w:rPr>
          <w:tab/>
        </w:r>
        <w:r w:rsidR="00730C30">
          <w:rPr>
            <w:noProof/>
            <w:webHidden/>
          </w:rPr>
          <w:fldChar w:fldCharType="begin"/>
        </w:r>
        <w:r w:rsidR="00730C30">
          <w:rPr>
            <w:noProof/>
            <w:webHidden/>
          </w:rPr>
          <w:instrText xml:space="preserve"> PAGEREF _Toc440412009 \h </w:instrText>
        </w:r>
        <w:r w:rsidR="00730C30">
          <w:rPr>
            <w:noProof/>
            <w:webHidden/>
          </w:rPr>
        </w:r>
        <w:r w:rsidR="00730C30">
          <w:rPr>
            <w:noProof/>
            <w:webHidden/>
          </w:rPr>
          <w:fldChar w:fldCharType="separate"/>
        </w:r>
        <w:r w:rsidR="00F760C9">
          <w:rPr>
            <w:noProof/>
            <w:webHidden/>
          </w:rPr>
          <w:t>17</w:t>
        </w:r>
        <w:r w:rsidR="00730C30">
          <w:rPr>
            <w:noProof/>
            <w:webHidden/>
          </w:rPr>
          <w:fldChar w:fldCharType="end"/>
        </w:r>
      </w:hyperlink>
    </w:p>
    <w:p w14:paraId="612155D0" w14:textId="2D820F55"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0" w:history="1">
        <w:r w:rsidR="00730C30" w:rsidRPr="0045076D">
          <w:rPr>
            <w:rStyle w:val="Hyperlink"/>
            <w:noProof/>
          </w:rPr>
          <w:t>Figure 23 HVD placement</w:t>
        </w:r>
        <w:r w:rsidR="00730C30">
          <w:rPr>
            <w:noProof/>
            <w:webHidden/>
          </w:rPr>
          <w:tab/>
        </w:r>
        <w:r w:rsidR="00730C30">
          <w:rPr>
            <w:noProof/>
            <w:webHidden/>
          </w:rPr>
          <w:fldChar w:fldCharType="begin"/>
        </w:r>
        <w:r w:rsidR="00730C30">
          <w:rPr>
            <w:noProof/>
            <w:webHidden/>
          </w:rPr>
          <w:instrText xml:space="preserve"> PAGEREF _Toc440412010 \h </w:instrText>
        </w:r>
        <w:r w:rsidR="00730C30">
          <w:rPr>
            <w:noProof/>
            <w:webHidden/>
          </w:rPr>
        </w:r>
        <w:r w:rsidR="00730C30">
          <w:rPr>
            <w:noProof/>
            <w:webHidden/>
          </w:rPr>
          <w:fldChar w:fldCharType="separate"/>
        </w:r>
        <w:r w:rsidR="00F760C9">
          <w:rPr>
            <w:noProof/>
            <w:webHidden/>
          </w:rPr>
          <w:t>18</w:t>
        </w:r>
        <w:r w:rsidR="00730C30">
          <w:rPr>
            <w:noProof/>
            <w:webHidden/>
          </w:rPr>
          <w:fldChar w:fldCharType="end"/>
        </w:r>
      </w:hyperlink>
    </w:p>
    <w:p w14:paraId="56E5F71C" w14:textId="2D5C5262"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1" w:history="1">
        <w:r w:rsidR="00730C30" w:rsidRPr="0045076D">
          <w:rPr>
            <w:rStyle w:val="Hyperlink"/>
            <w:noProof/>
          </w:rPr>
          <w:t>Figure 24 TSAL Control Schematic</w:t>
        </w:r>
        <w:r w:rsidR="00730C30">
          <w:rPr>
            <w:noProof/>
            <w:webHidden/>
          </w:rPr>
          <w:tab/>
        </w:r>
        <w:r w:rsidR="00730C30">
          <w:rPr>
            <w:noProof/>
            <w:webHidden/>
          </w:rPr>
          <w:fldChar w:fldCharType="begin"/>
        </w:r>
        <w:r w:rsidR="00730C30">
          <w:rPr>
            <w:noProof/>
            <w:webHidden/>
          </w:rPr>
          <w:instrText xml:space="preserve"> PAGEREF _Toc440412011 \h </w:instrText>
        </w:r>
        <w:r w:rsidR="00730C30">
          <w:rPr>
            <w:noProof/>
            <w:webHidden/>
          </w:rPr>
        </w:r>
        <w:r w:rsidR="00730C30">
          <w:rPr>
            <w:noProof/>
            <w:webHidden/>
          </w:rPr>
          <w:fldChar w:fldCharType="separate"/>
        </w:r>
        <w:r w:rsidR="00F760C9">
          <w:rPr>
            <w:noProof/>
            <w:webHidden/>
          </w:rPr>
          <w:t>18</w:t>
        </w:r>
        <w:r w:rsidR="00730C30">
          <w:rPr>
            <w:noProof/>
            <w:webHidden/>
          </w:rPr>
          <w:fldChar w:fldCharType="end"/>
        </w:r>
      </w:hyperlink>
    </w:p>
    <w:p w14:paraId="4F45D240" w14:textId="7E1EEBDC"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2" w:history="1">
        <w:r w:rsidR="00730C30" w:rsidRPr="0045076D">
          <w:rPr>
            <w:rStyle w:val="Hyperlink"/>
            <w:noProof/>
          </w:rPr>
          <w:t>Figure 25 TSAL Schematic</w:t>
        </w:r>
        <w:r w:rsidR="00730C30">
          <w:rPr>
            <w:noProof/>
            <w:webHidden/>
          </w:rPr>
          <w:tab/>
        </w:r>
        <w:r w:rsidR="00730C30">
          <w:rPr>
            <w:noProof/>
            <w:webHidden/>
          </w:rPr>
          <w:fldChar w:fldCharType="begin"/>
        </w:r>
        <w:r w:rsidR="00730C30">
          <w:rPr>
            <w:noProof/>
            <w:webHidden/>
          </w:rPr>
          <w:instrText xml:space="preserve"> PAGEREF _Toc440412012 \h </w:instrText>
        </w:r>
        <w:r w:rsidR="00730C30">
          <w:rPr>
            <w:noProof/>
            <w:webHidden/>
          </w:rPr>
        </w:r>
        <w:r w:rsidR="00730C30">
          <w:rPr>
            <w:noProof/>
            <w:webHidden/>
          </w:rPr>
          <w:fldChar w:fldCharType="separate"/>
        </w:r>
        <w:r w:rsidR="00F760C9">
          <w:rPr>
            <w:noProof/>
            <w:webHidden/>
          </w:rPr>
          <w:t>20</w:t>
        </w:r>
        <w:r w:rsidR="00730C30">
          <w:rPr>
            <w:noProof/>
            <w:webHidden/>
          </w:rPr>
          <w:fldChar w:fldCharType="end"/>
        </w:r>
      </w:hyperlink>
    </w:p>
    <w:p w14:paraId="449FBC5D" w14:textId="790D1E64"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3" w:history="1">
        <w:r w:rsidR="00730C30" w:rsidRPr="0045076D">
          <w:rPr>
            <w:rStyle w:val="Hyperlink"/>
            <w:noProof/>
          </w:rPr>
          <w:t>Figure 26 TSAL Posiition in Car</w:t>
        </w:r>
        <w:r w:rsidR="00730C30">
          <w:rPr>
            <w:noProof/>
            <w:webHidden/>
          </w:rPr>
          <w:tab/>
        </w:r>
        <w:r w:rsidR="00730C30">
          <w:rPr>
            <w:noProof/>
            <w:webHidden/>
          </w:rPr>
          <w:fldChar w:fldCharType="begin"/>
        </w:r>
        <w:r w:rsidR="00730C30">
          <w:rPr>
            <w:noProof/>
            <w:webHidden/>
          </w:rPr>
          <w:instrText xml:space="preserve"> PAGEREF _Toc440412013 \h </w:instrText>
        </w:r>
        <w:r w:rsidR="00730C30">
          <w:rPr>
            <w:noProof/>
            <w:webHidden/>
          </w:rPr>
        </w:r>
        <w:r w:rsidR="00730C30">
          <w:rPr>
            <w:noProof/>
            <w:webHidden/>
          </w:rPr>
          <w:fldChar w:fldCharType="separate"/>
        </w:r>
        <w:r w:rsidR="00F760C9">
          <w:rPr>
            <w:noProof/>
            <w:webHidden/>
          </w:rPr>
          <w:t>21</w:t>
        </w:r>
        <w:r w:rsidR="00730C30">
          <w:rPr>
            <w:noProof/>
            <w:webHidden/>
          </w:rPr>
          <w:fldChar w:fldCharType="end"/>
        </w:r>
      </w:hyperlink>
    </w:p>
    <w:p w14:paraId="3F0A10D4" w14:textId="36B95495"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4" w:history="1">
        <w:r w:rsidR="00730C30" w:rsidRPr="0045076D">
          <w:rPr>
            <w:rStyle w:val="Hyperlink"/>
            <w:noProof/>
          </w:rPr>
          <w:t>Figure 27 Tractive System Measurement Points</w:t>
        </w:r>
        <w:r w:rsidR="00730C30">
          <w:rPr>
            <w:noProof/>
            <w:webHidden/>
          </w:rPr>
          <w:tab/>
        </w:r>
        <w:r w:rsidR="00730C30">
          <w:rPr>
            <w:noProof/>
            <w:webHidden/>
          </w:rPr>
          <w:fldChar w:fldCharType="begin"/>
        </w:r>
        <w:r w:rsidR="00730C30">
          <w:rPr>
            <w:noProof/>
            <w:webHidden/>
          </w:rPr>
          <w:instrText xml:space="preserve"> PAGEREF _Toc440412014 \h </w:instrText>
        </w:r>
        <w:r w:rsidR="00730C30">
          <w:rPr>
            <w:noProof/>
            <w:webHidden/>
          </w:rPr>
        </w:r>
        <w:r w:rsidR="00730C30">
          <w:rPr>
            <w:noProof/>
            <w:webHidden/>
          </w:rPr>
          <w:fldChar w:fldCharType="separate"/>
        </w:r>
        <w:r w:rsidR="00F760C9">
          <w:rPr>
            <w:noProof/>
            <w:webHidden/>
          </w:rPr>
          <w:t>21</w:t>
        </w:r>
        <w:r w:rsidR="00730C30">
          <w:rPr>
            <w:noProof/>
            <w:webHidden/>
          </w:rPr>
          <w:fldChar w:fldCharType="end"/>
        </w:r>
      </w:hyperlink>
    </w:p>
    <w:p w14:paraId="00347514" w14:textId="23BE84D5"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5" w:history="1">
        <w:r w:rsidR="00730C30" w:rsidRPr="0045076D">
          <w:rPr>
            <w:rStyle w:val="Hyperlink"/>
            <w:noProof/>
          </w:rPr>
          <w:t>Figure 28 Tractive System Measurement Resistors</w:t>
        </w:r>
        <w:r w:rsidR="00730C30">
          <w:rPr>
            <w:noProof/>
            <w:webHidden/>
          </w:rPr>
          <w:tab/>
        </w:r>
        <w:r w:rsidR="00730C30">
          <w:rPr>
            <w:noProof/>
            <w:webHidden/>
          </w:rPr>
          <w:fldChar w:fldCharType="begin"/>
        </w:r>
        <w:r w:rsidR="00730C30">
          <w:rPr>
            <w:noProof/>
            <w:webHidden/>
          </w:rPr>
          <w:instrText xml:space="preserve"> PAGEREF _Toc440412015 \h </w:instrText>
        </w:r>
        <w:r w:rsidR="00730C30">
          <w:rPr>
            <w:noProof/>
            <w:webHidden/>
          </w:rPr>
        </w:r>
        <w:r w:rsidR="00730C30">
          <w:rPr>
            <w:noProof/>
            <w:webHidden/>
          </w:rPr>
          <w:fldChar w:fldCharType="separate"/>
        </w:r>
        <w:r w:rsidR="00F760C9">
          <w:rPr>
            <w:noProof/>
            <w:webHidden/>
          </w:rPr>
          <w:t>22</w:t>
        </w:r>
        <w:r w:rsidR="00730C30">
          <w:rPr>
            <w:noProof/>
            <w:webHidden/>
          </w:rPr>
          <w:fldChar w:fldCharType="end"/>
        </w:r>
      </w:hyperlink>
    </w:p>
    <w:p w14:paraId="777C2E7E" w14:textId="4F9B5950"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6" w:history="1">
        <w:r w:rsidR="00730C30" w:rsidRPr="0045076D">
          <w:rPr>
            <w:rStyle w:val="Hyperlink"/>
            <w:noProof/>
          </w:rPr>
          <w:t>Figure 29 Tractive System Measurement Point in Car</w:t>
        </w:r>
        <w:r w:rsidR="00730C30">
          <w:rPr>
            <w:noProof/>
            <w:webHidden/>
          </w:rPr>
          <w:tab/>
        </w:r>
        <w:r w:rsidR="00730C30">
          <w:rPr>
            <w:noProof/>
            <w:webHidden/>
          </w:rPr>
          <w:fldChar w:fldCharType="begin"/>
        </w:r>
        <w:r w:rsidR="00730C30">
          <w:rPr>
            <w:noProof/>
            <w:webHidden/>
          </w:rPr>
          <w:instrText xml:space="preserve"> PAGEREF _Toc440412016 \h </w:instrText>
        </w:r>
        <w:r w:rsidR="00730C30">
          <w:rPr>
            <w:noProof/>
            <w:webHidden/>
          </w:rPr>
        </w:r>
        <w:r w:rsidR="00730C30">
          <w:rPr>
            <w:noProof/>
            <w:webHidden/>
          </w:rPr>
          <w:fldChar w:fldCharType="separate"/>
        </w:r>
        <w:r w:rsidR="00F760C9">
          <w:rPr>
            <w:noProof/>
            <w:webHidden/>
          </w:rPr>
          <w:t>22</w:t>
        </w:r>
        <w:r w:rsidR="00730C30">
          <w:rPr>
            <w:noProof/>
            <w:webHidden/>
          </w:rPr>
          <w:fldChar w:fldCharType="end"/>
        </w:r>
      </w:hyperlink>
    </w:p>
    <w:p w14:paraId="72109ABF" w14:textId="3E36711B"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7" w:history="1">
        <w:r w:rsidR="00730C30" w:rsidRPr="0045076D">
          <w:rPr>
            <w:rStyle w:val="Hyperlink"/>
            <w:noProof/>
          </w:rPr>
          <w:t>Figure 30 Pre-Charge Schematic</w:t>
        </w:r>
        <w:r w:rsidR="00730C30">
          <w:rPr>
            <w:noProof/>
            <w:webHidden/>
          </w:rPr>
          <w:tab/>
        </w:r>
        <w:r w:rsidR="00730C30">
          <w:rPr>
            <w:noProof/>
            <w:webHidden/>
          </w:rPr>
          <w:fldChar w:fldCharType="begin"/>
        </w:r>
        <w:r w:rsidR="00730C30">
          <w:rPr>
            <w:noProof/>
            <w:webHidden/>
          </w:rPr>
          <w:instrText xml:space="preserve"> PAGEREF _Toc440412017 \h </w:instrText>
        </w:r>
        <w:r w:rsidR="00730C30">
          <w:rPr>
            <w:noProof/>
            <w:webHidden/>
          </w:rPr>
        </w:r>
        <w:r w:rsidR="00730C30">
          <w:rPr>
            <w:noProof/>
            <w:webHidden/>
          </w:rPr>
          <w:fldChar w:fldCharType="separate"/>
        </w:r>
        <w:r w:rsidR="00F760C9">
          <w:rPr>
            <w:noProof/>
            <w:webHidden/>
          </w:rPr>
          <w:t>23</w:t>
        </w:r>
        <w:r w:rsidR="00730C30">
          <w:rPr>
            <w:noProof/>
            <w:webHidden/>
          </w:rPr>
          <w:fldChar w:fldCharType="end"/>
        </w:r>
      </w:hyperlink>
    </w:p>
    <w:p w14:paraId="020D8D19" w14:textId="488CFD58"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8" w:history="1">
        <w:r w:rsidR="00730C30" w:rsidRPr="0045076D">
          <w:rPr>
            <w:rStyle w:val="Hyperlink"/>
            <w:noProof/>
          </w:rPr>
          <w:t>Figure 31 Pre-Charge Schematic 2</w:t>
        </w:r>
        <w:r w:rsidR="00730C30">
          <w:rPr>
            <w:noProof/>
            <w:webHidden/>
          </w:rPr>
          <w:tab/>
        </w:r>
        <w:r w:rsidR="00730C30">
          <w:rPr>
            <w:noProof/>
            <w:webHidden/>
          </w:rPr>
          <w:fldChar w:fldCharType="begin"/>
        </w:r>
        <w:r w:rsidR="00730C30">
          <w:rPr>
            <w:noProof/>
            <w:webHidden/>
          </w:rPr>
          <w:instrText xml:space="preserve"> PAGEREF _Toc440412018 \h </w:instrText>
        </w:r>
        <w:r w:rsidR="00730C30">
          <w:rPr>
            <w:noProof/>
            <w:webHidden/>
          </w:rPr>
        </w:r>
        <w:r w:rsidR="00730C30">
          <w:rPr>
            <w:noProof/>
            <w:webHidden/>
          </w:rPr>
          <w:fldChar w:fldCharType="separate"/>
        </w:r>
        <w:r w:rsidR="00F760C9">
          <w:rPr>
            <w:noProof/>
            <w:webHidden/>
          </w:rPr>
          <w:t>24</w:t>
        </w:r>
        <w:r w:rsidR="00730C30">
          <w:rPr>
            <w:noProof/>
            <w:webHidden/>
          </w:rPr>
          <w:fldChar w:fldCharType="end"/>
        </w:r>
      </w:hyperlink>
    </w:p>
    <w:p w14:paraId="5CEAA75C" w14:textId="1FBDD488"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19" w:history="1">
        <w:r w:rsidR="00730C30" w:rsidRPr="0045076D">
          <w:rPr>
            <w:rStyle w:val="Hyperlink"/>
            <w:noProof/>
          </w:rPr>
          <w:t>Figure 32 Pre-Charge Graph</w:t>
        </w:r>
        <w:r w:rsidR="00730C30">
          <w:rPr>
            <w:noProof/>
            <w:webHidden/>
          </w:rPr>
          <w:tab/>
        </w:r>
        <w:r w:rsidR="00730C30">
          <w:rPr>
            <w:noProof/>
            <w:webHidden/>
          </w:rPr>
          <w:fldChar w:fldCharType="begin"/>
        </w:r>
        <w:r w:rsidR="00730C30">
          <w:rPr>
            <w:noProof/>
            <w:webHidden/>
          </w:rPr>
          <w:instrText xml:space="preserve"> PAGEREF _Toc440412019 \h </w:instrText>
        </w:r>
        <w:r w:rsidR="00730C30">
          <w:rPr>
            <w:noProof/>
            <w:webHidden/>
          </w:rPr>
        </w:r>
        <w:r w:rsidR="00730C30">
          <w:rPr>
            <w:noProof/>
            <w:webHidden/>
          </w:rPr>
          <w:fldChar w:fldCharType="separate"/>
        </w:r>
        <w:r w:rsidR="00F760C9">
          <w:rPr>
            <w:noProof/>
            <w:webHidden/>
          </w:rPr>
          <w:t>25</w:t>
        </w:r>
        <w:r w:rsidR="00730C30">
          <w:rPr>
            <w:noProof/>
            <w:webHidden/>
          </w:rPr>
          <w:fldChar w:fldCharType="end"/>
        </w:r>
      </w:hyperlink>
    </w:p>
    <w:p w14:paraId="312365DE" w14:textId="1E8C12D3"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0" w:history="1">
        <w:r w:rsidR="00730C30" w:rsidRPr="0045076D">
          <w:rPr>
            <w:rStyle w:val="Hyperlink"/>
            <w:noProof/>
          </w:rPr>
          <w:t>Figure 33 Pre-Charge Relay and Resistor Positions</w:t>
        </w:r>
        <w:r w:rsidR="00730C30">
          <w:rPr>
            <w:noProof/>
            <w:webHidden/>
          </w:rPr>
          <w:tab/>
        </w:r>
        <w:r w:rsidR="00730C30">
          <w:rPr>
            <w:noProof/>
            <w:webHidden/>
          </w:rPr>
          <w:fldChar w:fldCharType="begin"/>
        </w:r>
        <w:r w:rsidR="00730C30">
          <w:rPr>
            <w:noProof/>
            <w:webHidden/>
          </w:rPr>
          <w:instrText xml:space="preserve"> PAGEREF _Toc440412020 \h </w:instrText>
        </w:r>
        <w:r w:rsidR="00730C30">
          <w:rPr>
            <w:noProof/>
            <w:webHidden/>
          </w:rPr>
        </w:r>
        <w:r w:rsidR="00730C30">
          <w:rPr>
            <w:noProof/>
            <w:webHidden/>
          </w:rPr>
          <w:fldChar w:fldCharType="separate"/>
        </w:r>
        <w:r w:rsidR="00F760C9">
          <w:rPr>
            <w:noProof/>
            <w:webHidden/>
          </w:rPr>
          <w:t>26</w:t>
        </w:r>
        <w:r w:rsidR="00730C30">
          <w:rPr>
            <w:noProof/>
            <w:webHidden/>
          </w:rPr>
          <w:fldChar w:fldCharType="end"/>
        </w:r>
      </w:hyperlink>
    </w:p>
    <w:p w14:paraId="3607C047" w14:textId="64FA08DC"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1" w:history="1">
        <w:r w:rsidR="00730C30" w:rsidRPr="0045076D">
          <w:rPr>
            <w:rStyle w:val="Hyperlink"/>
            <w:noProof/>
          </w:rPr>
          <w:t>Figure 34 Pre-Charge Control Position</w:t>
        </w:r>
        <w:r w:rsidR="00730C30">
          <w:rPr>
            <w:noProof/>
            <w:webHidden/>
          </w:rPr>
          <w:tab/>
        </w:r>
        <w:r w:rsidR="00730C30">
          <w:rPr>
            <w:noProof/>
            <w:webHidden/>
          </w:rPr>
          <w:fldChar w:fldCharType="begin"/>
        </w:r>
        <w:r w:rsidR="00730C30">
          <w:rPr>
            <w:noProof/>
            <w:webHidden/>
          </w:rPr>
          <w:instrText xml:space="preserve"> PAGEREF _Toc440412021 \h </w:instrText>
        </w:r>
        <w:r w:rsidR="00730C30">
          <w:rPr>
            <w:noProof/>
            <w:webHidden/>
          </w:rPr>
        </w:r>
        <w:r w:rsidR="00730C30">
          <w:rPr>
            <w:noProof/>
            <w:webHidden/>
          </w:rPr>
          <w:fldChar w:fldCharType="separate"/>
        </w:r>
        <w:r w:rsidR="00F760C9">
          <w:rPr>
            <w:noProof/>
            <w:webHidden/>
          </w:rPr>
          <w:t>27</w:t>
        </w:r>
        <w:r w:rsidR="00730C30">
          <w:rPr>
            <w:noProof/>
            <w:webHidden/>
          </w:rPr>
          <w:fldChar w:fldCharType="end"/>
        </w:r>
      </w:hyperlink>
    </w:p>
    <w:p w14:paraId="62683A55" w14:textId="24740CD1"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2" w:history="1">
        <w:r w:rsidR="00730C30" w:rsidRPr="0045076D">
          <w:rPr>
            <w:rStyle w:val="Hyperlink"/>
            <w:noProof/>
          </w:rPr>
          <w:t>Figure 35 Discharge Voltage Graph</w:t>
        </w:r>
        <w:r w:rsidR="00730C30">
          <w:rPr>
            <w:noProof/>
            <w:webHidden/>
          </w:rPr>
          <w:tab/>
        </w:r>
        <w:r w:rsidR="00730C30">
          <w:rPr>
            <w:noProof/>
            <w:webHidden/>
          </w:rPr>
          <w:fldChar w:fldCharType="begin"/>
        </w:r>
        <w:r w:rsidR="00730C30">
          <w:rPr>
            <w:noProof/>
            <w:webHidden/>
          </w:rPr>
          <w:instrText xml:space="preserve"> PAGEREF _Toc440412022 \h </w:instrText>
        </w:r>
        <w:r w:rsidR="00730C30">
          <w:rPr>
            <w:noProof/>
            <w:webHidden/>
          </w:rPr>
        </w:r>
        <w:r w:rsidR="00730C30">
          <w:rPr>
            <w:noProof/>
            <w:webHidden/>
          </w:rPr>
          <w:fldChar w:fldCharType="separate"/>
        </w:r>
        <w:r w:rsidR="00F760C9">
          <w:rPr>
            <w:noProof/>
            <w:webHidden/>
          </w:rPr>
          <w:t>28</w:t>
        </w:r>
        <w:r w:rsidR="00730C30">
          <w:rPr>
            <w:noProof/>
            <w:webHidden/>
          </w:rPr>
          <w:fldChar w:fldCharType="end"/>
        </w:r>
      </w:hyperlink>
    </w:p>
    <w:p w14:paraId="5392C736" w14:textId="47DF03E5"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3" w:history="1">
        <w:r w:rsidR="00730C30" w:rsidRPr="0045076D">
          <w:rPr>
            <w:rStyle w:val="Hyperlink"/>
            <w:noProof/>
          </w:rPr>
          <w:t>Figure 36 Discharge Current Graph</w:t>
        </w:r>
        <w:r w:rsidR="00730C30">
          <w:rPr>
            <w:noProof/>
            <w:webHidden/>
          </w:rPr>
          <w:tab/>
        </w:r>
        <w:r w:rsidR="00730C30">
          <w:rPr>
            <w:noProof/>
            <w:webHidden/>
          </w:rPr>
          <w:fldChar w:fldCharType="begin"/>
        </w:r>
        <w:r w:rsidR="00730C30">
          <w:rPr>
            <w:noProof/>
            <w:webHidden/>
          </w:rPr>
          <w:instrText xml:space="preserve"> PAGEREF _Toc440412023 \h </w:instrText>
        </w:r>
        <w:r w:rsidR="00730C30">
          <w:rPr>
            <w:noProof/>
            <w:webHidden/>
          </w:rPr>
        </w:r>
        <w:r w:rsidR="00730C30">
          <w:rPr>
            <w:noProof/>
            <w:webHidden/>
          </w:rPr>
          <w:fldChar w:fldCharType="separate"/>
        </w:r>
        <w:r w:rsidR="00F760C9">
          <w:rPr>
            <w:noProof/>
            <w:webHidden/>
          </w:rPr>
          <w:t>28</w:t>
        </w:r>
        <w:r w:rsidR="00730C30">
          <w:rPr>
            <w:noProof/>
            <w:webHidden/>
          </w:rPr>
          <w:fldChar w:fldCharType="end"/>
        </w:r>
      </w:hyperlink>
    </w:p>
    <w:p w14:paraId="40F157E1" w14:textId="49DD95DB"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4" w:history="1">
        <w:r w:rsidR="00730C30" w:rsidRPr="0045076D">
          <w:rPr>
            <w:rStyle w:val="Hyperlink"/>
            <w:noProof/>
          </w:rPr>
          <w:t>Figure 37 Discharge Circuit</w:t>
        </w:r>
        <w:r w:rsidR="00730C30">
          <w:rPr>
            <w:noProof/>
            <w:webHidden/>
          </w:rPr>
          <w:tab/>
        </w:r>
        <w:r w:rsidR="00730C30">
          <w:rPr>
            <w:noProof/>
            <w:webHidden/>
          </w:rPr>
          <w:fldChar w:fldCharType="begin"/>
        </w:r>
        <w:r w:rsidR="00730C30">
          <w:rPr>
            <w:noProof/>
            <w:webHidden/>
          </w:rPr>
          <w:instrText xml:space="preserve"> PAGEREF _Toc440412024 \h </w:instrText>
        </w:r>
        <w:r w:rsidR="00730C30">
          <w:rPr>
            <w:noProof/>
            <w:webHidden/>
          </w:rPr>
        </w:r>
        <w:r w:rsidR="00730C30">
          <w:rPr>
            <w:noProof/>
            <w:webHidden/>
          </w:rPr>
          <w:fldChar w:fldCharType="separate"/>
        </w:r>
        <w:r w:rsidR="00F760C9">
          <w:rPr>
            <w:noProof/>
            <w:webHidden/>
          </w:rPr>
          <w:t>29</w:t>
        </w:r>
        <w:r w:rsidR="00730C30">
          <w:rPr>
            <w:noProof/>
            <w:webHidden/>
          </w:rPr>
          <w:fldChar w:fldCharType="end"/>
        </w:r>
      </w:hyperlink>
    </w:p>
    <w:p w14:paraId="05C536D9" w14:textId="5160EB40"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5" w:history="1">
        <w:r w:rsidR="00730C30" w:rsidRPr="0045076D">
          <w:rPr>
            <w:rStyle w:val="Hyperlink"/>
            <w:noProof/>
          </w:rPr>
          <w:t>Figure 38 Discharge Circuit Position in Tractive Electrical System</w:t>
        </w:r>
        <w:r w:rsidR="00730C30">
          <w:rPr>
            <w:noProof/>
            <w:webHidden/>
          </w:rPr>
          <w:tab/>
        </w:r>
        <w:r w:rsidR="00730C30">
          <w:rPr>
            <w:noProof/>
            <w:webHidden/>
          </w:rPr>
          <w:fldChar w:fldCharType="begin"/>
        </w:r>
        <w:r w:rsidR="00730C30">
          <w:rPr>
            <w:noProof/>
            <w:webHidden/>
          </w:rPr>
          <w:instrText xml:space="preserve"> PAGEREF _Toc440412025 \h </w:instrText>
        </w:r>
        <w:r w:rsidR="00730C30">
          <w:rPr>
            <w:noProof/>
            <w:webHidden/>
          </w:rPr>
          <w:fldChar w:fldCharType="separate"/>
        </w:r>
        <w:r w:rsidR="00F760C9">
          <w:rPr>
            <w:b/>
            <w:bCs/>
            <w:noProof/>
            <w:webHidden/>
            <w:lang w:val="en-US"/>
          </w:rPr>
          <w:t>Error! Bookmark not defined.</w:t>
        </w:r>
        <w:r w:rsidR="00730C30">
          <w:rPr>
            <w:noProof/>
            <w:webHidden/>
          </w:rPr>
          <w:fldChar w:fldCharType="end"/>
        </w:r>
      </w:hyperlink>
    </w:p>
    <w:p w14:paraId="79D5C9B7" w14:textId="10D979E8"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6" w:history="1">
        <w:r w:rsidR="00730C30" w:rsidRPr="0045076D">
          <w:rPr>
            <w:rStyle w:val="Hyperlink"/>
            <w:noProof/>
          </w:rPr>
          <w:t>Figure 39 Discharge Relay &amp; Resistor Position</w:t>
        </w:r>
        <w:r w:rsidR="00730C30">
          <w:rPr>
            <w:noProof/>
            <w:webHidden/>
          </w:rPr>
          <w:tab/>
        </w:r>
        <w:r w:rsidR="00730C30">
          <w:rPr>
            <w:noProof/>
            <w:webHidden/>
          </w:rPr>
          <w:fldChar w:fldCharType="begin"/>
        </w:r>
        <w:r w:rsidR="00730C30">
          <w:rPr>
            <w:noProof/>
            <w:webHidden/>
          </w:rPr>
          <w:instrText xml:space="preserve"> PAGEREF _Toc440412026 \h </w:instrText>
        </w:r>
        <w:r w:rsidR="00730C30">
          <w:rPr>
            <w:noProof/>
            <w:webHidden/>
          </w:rPr>
        </w:r>
        <w:r w:rsidR="00730C30">
          <w:rPr>
            <w:noProof/>
            <w:webHidden/>
          </w:rPr>
          <w:fldChar w:fldCharType="separate"/>
        </w:r>
        <w:r w:rsidR="00F760C9">
          <w:rPr>
            <w:noProof/>
            <w:webHidden/>
          </w:rPr>
          <w:t>31</w:t>
        </w:r>
        <w:r w:rsidR="00730C30">
          <w:rPr>
            <w:noProof/>
            <w:webHidden/>
          </w:rPr>
          <w:fldChar w:fldCharType="end"/>
        </w:r>
      </w:hyperlink>
    </w:p>
    <w:p w14:paraId="19A87C1A" w14:textId="09E96068"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7" w:history="1">
        <w:r w:rsidR="00730C30" w:rsidRPr="0045076D">
          <w:rPr>
            <w:rStyle w:val="Hyperlink"/>
            <w:noProof/>
          </w:rPr>
          <w:t>Figure 40 Position of Control Circuitry in Car</w:t>
        </w:r>
        <w:r w:rsidR="00730C30">
          <w:rPr>
            <w:noProof/>
            <w:webHidden/>
          </w:rPr>
          <w:tab/>
        </w:r>
        <w:r w:rsidR="00730C30">
          <w:rPr>
            <w:noProof/>
            <w:webHidden/>
          </w:rPr>
          <w:fldChar w:fldCharType="begin"/>
        </w:r>
        <w:r w:rsidR="00730C30">
          <w:rPr>
            <w:noProof/>
            <w:webHidden/>
          </w:rPr>
          <w:instrText xml:space="preserve"> PAGEREF _Toc440412027 \h </w:instrText>
        </w:r>
        <w:r w:rsidR="00730C30">
          <w:rPr>
            <w:noProof/>
            <w:webHidden/>
          </w:rPr>
          <w:fldChar w:fldCharType="separate"/>
        </w:r>
        <w:r w:rsidR="00F760C9">
          <w:rPr>
            <w:b/>
            <w:bCs/>
            <w:noProof/>
            <w:webHidden/>
            <w:lang w:val="en-US"/>
          </w:rPr>
          <w:t>Error! Bookmark not defined.</w:t>
        </w:r>
        <w:r w:rsidR="00730C30">
          <w:rPr>
            <w:noProof/>
            <w:webHidden/>
          </w:rPr>
          <w:fldChar w:fldCharType="end"/>
        </w:r>
      </w:hyperlink>
    </w:p>
    <w:p w14:paraId="6FADA66B" w14:textId="5A38C731"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8" w:history="1">
        <w:r w:rsidR="00730C30" w:rsidRPr="0045076D">
          <w:rPr>
            <w:rStyle w:val="Hyperlink"/>
            <w:noProof/>
          </w:rPr>
          <w:t>Figure 41 HVD Connector</w:t>
        </w:r>
        <w:r w:rsidR="00730C30">
          <w:rPr>
            <w:noProof/>
            <w:webHidden/>
          </w:rPr>
          <w:tab/>
        </w:r>
        <w:r w:rsidR="00730C30">
          <w:rPr>
            <w:noProof/>
            <w:webHidden/>
          </w:rPr>
          <w:fldChar w:fldCharType="begin"/>
        </w:r>
        <w:r w:rsidR="00730C30">
          <w:rPr>
            <w:noProof/>
            <w:webHidden/>
          </w:rPr>
          <w:instrText xml:space="preserve"> PAGEREF _Toc440412028 \h </w:instrText>
        </w:r>
        <w:r w:rsidR="00730C30">
          <w:rPr>
            <w:noProof/>
            <w:webHidden/>
          </w:rPr>
        </w:r>
        <w:r w:rsidR="00730C30">
          <w:rPr>
            <w:noProof/>
            <w:webHidden/>
          </w:rPr>
          <w:fldChar w:fldCharType="separate"/>
        </w:r>
        <w:r w:rsidR="00F760C9">
          <w:rPr>
            <w:noProof/>
            <w:webHidden/>
          </w:rPr>
          <w:t>32</w:t>
        </w:r>
        <w:r w:rsidR="00730C30">
          <w:rPr>
            <w:noProof/>
            <w:webHidden/>
          </w:rPr>
          <w:fldChar w:fldCharType="end"/>
        </w:r>
      </w:hyperlink>
    </w:p>
    <w:p w14:paraId="73D640D1" w14:textId="2D993639"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29" w:history="1">
        <w:r w:rsidR="00730C30" w:rsidRPr="0045076D">
          <w:rPr>
            <w:rStyle w:val="Hyperlink"/>
            <w:noProof/>
          </w:rPr>
          <w:t>Figure 42 HVD Position in Car</w:t>
        </w:r>
        <w:r w:rsidR="00730C30">
          <w:rPr>
            <w:noProof/>
            <w:webHidden/>
          </w:rPr>
          <w:tab/>
        </w:r>
        <w:r w:rsidR="00730C30">
          <w:rPr>
            <w:noProof/>
            <w:webHidden/>
          </w:rPr>
          <w:fldChar w:fldCharType="begin"/>
        </w:r>
        <w:r w:rsidR="00730C30">
          <w:rPr>
            <w:noProof/>
            <w:webHidden/>
          </w:rPr>
          <w:instrText xml:space="preserve"> PAGEREF _Toc440412029 \h </w:instrText>
        </w:r>
        <w:r w:rsidR="00730C30">
          <w:rPr>
            <w:noProof/>
            <w:webHidden/>
          </w:rPr>
        </w:r>
        <w:r w:rsidR="00730C30">
          <w:rPr>
            <w:noProof/>
            <w:webHidden/>
          </w:rPr>
          <w:fldChar w:fldCharType="separate"/>
        </w:r>
        <w:r w:rsidR="00F760C9">
          <w:rPr>
            <w:noProof/>
            <w:webHidden/>
          </w:rPr>
          <w:t>33</w:t>
        </w:r>
        <w:r w:rsidR="00730C30">
          <w:rPr>
            <w:noProof/>
            <w:webHidden/>
          </w:rPr>
          <w:fldChar w:fldCharType="end"/>
        </w:r>
      </w:hyperlink>
    </w:p>
    <w:p w14:paraId="7D818C21" w14:textId="503F452E"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0" w:history="1">
        <w:r w:rsidR="00730C30" w:rsidRPr="0045076D">
          <w:rPr>
            <w:rStyle w:val="Hyperlink"/>
            <w:noProof/>
          </w:rPr>
          <w:t>Figure 43 Horn Control Circuitry</w:t>
        </w:r>
        <w:r w:rsidR="00730C30">
          <w:rPr>
            <w:noProof/>
            <w:webHidden/>
          </w:rPr>
          <w:tab/>
        </w:r>
        <w:r w:rsidR="00730C30">
          <w:rPr>
            <w:noProof/>
            <w:webHidden/>
          </w:rPr>
          <w:fldChar w:fldCharType="begin"/>
        </w:r>
        <w:r w:rsidR="00730C30">
          <w:rPr>
            <w:noProof/>
            <w:webHidden/>
          </w:rPr>
          <w:instrText xml:space="preserve"> PAGEREF _Toc440412030 \h </w:instrText>
        </w:r>
        <w:r w:rsidR="00730C30">
          <w:rPr>
            <w:noProof/>
            <w:webHidden/>
          </w:rPr>
        </w:r>
        <w:r w:rsidR="00730C30">
          <w:rPr>
            <w:noProof/>
            <w:webHidden/>
          </w:rPr>
          <w:fldChar w:fldCharType="separate"/>
        </w:r>
        <w:r w:rsidR="00F760C9">
          <w:rPr>
            <w:noProof/>
            <w:webHidden/>
          </w:rPr>
          <w:t>33</w:t>
        </w:r>
        <w:r w:rsidR="00730C30">
          <w:rPr>
            <w:noProof/>
            <w:webHidden/>
          </w:rPr>
          <w:fldChar w:fldCharType="end"/>
        </w:r>
      </w:hyperlink>
    </w:p>
    <w:p w14:paraId="6DE9D814" w14:textId="14B26848"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1" w:history="1">
        <w:r w:rsidR="00730C30" w:rsidRPr="0045076D">
          <w:rPr>
            <w:rStyle w:val="Hyperlink"/>
            <w:noProof/>
          </w:rPr>
          <w:t>Figure 44 Horn Position in Car</w:t>
        </w:r>
        <w:r w:rsidR="00730C30">
          <w:rPr>
            <w:noProof/>
            <w:webHidden/>
          </w:rPr>
          <w:tab/>
        </w:r>
        <w:r w:rsidR="00730C30">
          <w:rPr>
            <w:noProof/>
            <w:webHidden/>
          </w:rPr>
          <w:fldChar w:fldCharType="begin"/>
        </w:r>
        <w:r w:rsidR="00730C30">
          <w:rPr>
            <w:noProof/>
            <w:webHidden/>
          </w:rPr>
          <w:instrText xml:space="preserve"> PAGEREF _Toc440412031 \h </w:instrText>
        </w:r>
        <w:r w:rsidR="00730C30">
          <w:rPr>
            <w:noProof/>
            <w:webHidden/>
          </w:rPr>
        </w:r>
        <w:r w:rsidR="00730C30">
          <w:rPr>
            <w:noProof/>
            <w:webHidden/>
          </w:rPr>
          <w:fldChar w:fldCharType="separate"/>
        </w:r>
        <w:r w:rsidR="00F760C9">
          <w:rPr>
            <w:noProof/>
            <w:webHidden/>
          </w:rPr>
          <w:t>34</w:t>
        </w:r>
        <w:r w:rsidR="00730C30">
          <w:rPr>
            <w:noProof/>
            <w:webHidden/>
          </w:rPr>
          <w:fldChar w:fldCharType="end"/>
        </w:r>
      </w:hyperlink>
    </w:p>
    <w:p w14:paraId="3F136E7A" w14:textId="00532FCB"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2" w:history="1">
        <w:r w:rsidR="00730C30" w:rsidRPr="0045076D">
          <w:rPr>
            <w:rStyle w:val="Hyperlink"/>
            <w:noProof/>
          </w:rPr>
          <w:t>Figure 45 Accumuluator Battery Layout</w:t>
        </w:r>
        <w:r w:rsidR="00730C30">
          <w:rPr>
            <w:noProof/>
            <w:webHidden/>
          </w:rPr>
          <w:tab/>
        </w:r>
        <w:r w:rsidR="00730C30">
          <w:rPr>
            <w:noProof/>
            <w:webHidden/>
          </w:rPr>
          <w:fldChar w:fldCharType="begin"/>
        </w:r>
        <w:r w:rsidR="00730C30">
          <w:rPr>
            <w:noProof/>
            <w:webHidden/>
          </w:rPr>
          <w:instrText xml:space="preserve"> PAGEREF _Toc440412032 \h </w:instrText>
        </w:r>
        <w:r w:rsidR="00730C30">
          <w:rPr>
            <w:noProof/>
            <w:webHidden/>
          </w:rPr>
        </w:r>
        <w:r w:rsidR="00730C30">
          <w:rPr>
            <w:noProof/>
            <w:webHidden/>
          </w:rPr>
          <w:fldChar w:fldCharType="separate"/>
        </w:r>
        <w:r w:rsidR="00F760C9">
          <w:rPr>
            <w:noProof/>
            <w:webHidden/>
          </w:rPr>
          <w:t>36</w:t>
        </w:r>
        <w:r w:rsidR="00730C30">
          <w:rPr>
            <w:noProof/>
            <w:webHidden/>
          </w:rPr>
          <w:fldChar w:fldCharType="end"/>
        </w:r>
      </w:hyperlink>
    </w:p>
    <w:p w14:paraId="678217DC" w14:textId="1A20801E"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3" w:history="1">
        <w:r w:rsidR="00730C30" w:rsidRPr="0045076D">
          <w:rPr>
            <w:rStyle w:val="Hyperlink"/>
            <w:noProof/>
          </w:rPr>
          <w:t>Figure 46 Accumulator Battery Layout (High Level)</w:t>
        </w:r>
        <w:r w:rsidR="00730C30">
          <w:rPr>
            <w:noProof/>
            <w:webHidden/>
          </w:rPr>
          <w:tab/>
        </w:r>
        <w:r w:rsidR="00730C30">
          <w:rPr>
            <w:noProof/>
            <w:webHidden/>
          </w:rPr>
          <w:fldChar w:fldCharType="begin"/>
        </w:r>
        <w:r w:rsidR="00730C30">
          <w:rPr>
            <w:noProof/>
            <w:webHidden/>
          </w:rPr>
          <w:instrText xml:space="preserve"> PAGEREF _Toc440412033 \h </w:instrText>
        </w:r>
        <w:r w:rsidR="00730C30">
          <w:rPr>
            <w:noProof/>
            <w:webHidden/>
          </w:rPr>
        </w:r>
        <w:r w:rsidR="00730C30">
          <w:rPr>
            <w:noProof/>
            <w:webHidden/>
          </w:rPr>
          <w:fldChar w:fldCharType="separate"/>
        </w:r>
        <w:r w:rsidR="00F760C9">
          <w:rPr>
            <w:noProof/>
            <w:webHidden/>
          </w:rPr>
          <w:t>37</w:t>
        </w:r>
        <w:r w:rsidR="00730C30">
          <w:rPr>
            <w:noProof/>
            <w:webHidden/>
          </w:rPr>
          <w:fldChar w:fldCharType="end"/>
        </w:r>
      </w:hyperlink>
    </w:p>
    <w:p w14:paraId="04DA2F16" w14:textId="7B31F81C"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4" w:history="1">
        <w:r w:rsidR="00730C30" w:rsidRPr="0045076D">
          <w:rPr>
            <w:rStyle w:val="Hyperlink"/>
            <w:noProof/>
          </w:rPr>
          <w:t>Figure 47 Accumulator Box Right (Box1-70s2p)</w:t>
        </w:r>
        <w:r w:rsidR="00730C30">
          <w:rPr>
            <w:noProof/>
            <w:webHidden/>
          </w:rPr>
          <w:tab/>
        </w:r>
        <w:r w:rsidR="00730C30">
          <w:rPr>
            <w:noProof/>
            <w:webHidden/>
          </w:rPr>
          <w:fldChar w:fldCharType="begin"/>
        </w:r>
        <w:r w:rsidR="00730C30">
          <w:rPr>
            <w:noProof/>
            <w:webHidden/>
          </w:rPr>
          <w:instrText xml:space="preserve"> PAGEREF _Toc440412034 \h </w:instrText>
        </w:r>
        <w:r w:rsidR="00730C30">
          <w:rPr>
            <w:noProof/>
            <w:webHidden/>
          </w:rPr>
          <w:fldChar w:fldCharType="separate"/>
        </w:r>
        <w:r w:rsidR="00F760C9">
          <w:rPr>
            <w:b/>
            <w:bCs/>
            <w:noProof/>
            <w:webHidden/>
            <w:lang w:val="en-US"/>
          </w:rPr>
          <w:t>Error! Bookmark not defined.</w:t>
        </w:r>
        <w:r w:rsidR="00730C30">
          <w:rPr>
            <w:noProof/>
            <w:webHidden/>
          </w:rPr>
          <w:fldChar w:fldCharType="end"/>
        </w:r>
      </w:hyperlink>
    </w:p>
    <w:p w14:paraId="414D2281" w14:textId="018CC36F"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5" w:history="1">
        <w:r w:rsidR="00730C30" w:rsidRPr="0045076D">
          <w:rPr>
            <w:rStyle w:val="Hyperlink"/>
            <w:noProof/>
          </w:rPr>
          <w:t>Figure 48 Accumulator Box Left (Box2-70s2p)</w:t>
        </w:r>
        <w:r w:rsidR="00730C30">
          <w:rPr>
            <w:noProof/>
            <w:webHidden/>
          </w:rPr>
          <w:tab/>
        </w:r>
        <w:r w:rsidR="00730C30">
          <w:rPr>
            <w:noProof/>
            <w:webHidden/>
          </w:rPr>
          <w:fldChar w:fldCharType="begin"/>
        </w:r>
        <w:r w:rsidR="00730C30">
          <w:rPr>
            <w:noProof/>
            <w:webHidden/>
          </w:rPr>
          <w:instrText xml:space="preserve"> PAGEREF _Toc440412035 \h </w:instrText>
        </w:r>
        <w:r w:rsidR="00730C30">
          <w:rPr>
            <w:noProof/>
            <w:webHidden/>
          </w:rPr>
          <w:fldChar w:fldCharType="separate"/>
        </w:r>
        <w:r w:rsidR="00F760C9">
          <w:rPr>
            <w:b/>
            <w:bCs/>
            <w:noProof/>
            <w:webHidden/>
            <w:lang w:val="en-US"/>
          </w:rPr>
          <w:t>Error! Bookmark not defined.</w:t>
        </w:r>
        <w:r w:rsidR="00730C30">
          <w:rPr>
            <w:noProof/>
            <w:webHidden/>
          </w:rPr>
          <w:fldChar w:fldCharType="end"/>
        </w:r>
      </w:hyperlink>
    </w:p>
    <w:p w14:paraId="47317B97" w14:textId="7046B921"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6" w:history="1">
        <w:r w:rsidR="00730C30" w:rsidRPr="0045076D">
          <w:rPr>
            <w:rStyle w:val="Hyperlink"/>
            <w:noProof/>
          </w:rPr>
          <w:t>Figure 49 Battery Pack Modules (10s2p) x7 per container ~42v</w:t>
        </w:r>
        <w:r w:rsidR="00730C30">
          <w:rPr>
            <w:noProof/>
            <w:webHidden/>
          </w:rPr>
          <w:tab/>
        </w:r>
        <w:r w:rsidR="00730C30">
          <w:rPr>
            <w:noProof/>
            <w:webHidden/>
          </w:rPr>
          <w:fldChar w:fldCharType="begin"/>
        </w:r>
        <w:r w:rsidR="00730C30">
          <w:rPr>
            <w:noProof/>
            <w:webHidden/>
          </w:rPr>
          <w:instrText xml:space="preserve"> PAGEREF _Toc440412036 \h </w:instrText>
        </w:r>
        <w:r w:rsidR="00730C30">
          <w:rPr>
            <w:noProof/>
            <w:webHidden/>
          </w:rPr>
        </w:r>
        <w:r w:rsidR="00730C30">
          <w:rPr>
            <w:noProof/>
            <w:webHidden/>
          </w:rPr>
          <w:fldChar w:fldCharType="separate"/>
        </w:r>
        <w:r w:rsidR="00F760C9">
          <w:rPr>
            <w:noProof/>
            <w:webHidden/>
          </w:rPr>
          <w:t>38</w:t>
        </w:r>
        <w:r w:rsidR="00730C30">
          <w:rPr>
            <w:noProof/>
            <w:webHidden/>
          </w:rPr>
          <w:fldChar w:fldCharType="end"/>
        </w:r>
      </w:hyperlink>
    </w:p>
    <w:p w14:paraId="505F29B2" w14:textId="7F3081A4"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7" w:history="1">
        <w:r w:rsidR="00730C30" w:rsidRPr="0045076D">
          <w:rPr>
            <w:rStyle w:val="Hyperlink"/>
            <w:noProof/>
          </w:rPr>
          <w:t>Figure 50 IMD &amp; BMS Status Light</w:t>
        </w:r>
        <w:r w:rsidR="00730C30">
          <w:rPr>
            <w:noProof/>
            <w:webHidden/>
          </w:rPr>
          <w:tab/>
        </w:r>
        <w:r w:rsidR="00730C30">
          <w:rPr>
            <w:noProof/>
            <w:webHidden/>
          </w:rPr>
          <w:fldChar w:fldCharType="begin"/>
        </w:r>
        <w:r w:rsidR="00730C30">
          <w:rPr>
            <w:noProof/>
            <w:webHidden/>
          </w:rPr>
          <w:instrText xml:space="preserve"> PAGEREF _Toc440412037 \h </w:instrText>
        </w:r>
        <w:r w:rsidR="00730C30">
          <w:rPr>
            <w:noProof/>
            <w:webHidden/>
          </w:rPr>
        </w:r>
        <w:r w:rsidR="00730C30">
          <w:rPr>
            <w:noProof/>
            <w:webHidden/>
          </w:rPr>
          <w:fldChar w:fldCharType="separate"/>
        </w:r>
        <w:r w:rsidR="00F760C9">
          <w:rPr>
            <w:noProof/>
            <w:webHidden/>
          </w:rPr>
          <w:t>40</w:t>
        </w:r>
        <w:r w:rsidR="00730C30">
          <w:rPr>
            <w:noProof/>
            <w:webHidden/>
          </w:rPr>
          <w:fldChar w:fldCharType="end"/>
        </w:r>
      </w:hyperlink>
    </w:p>
    <w:p w14:paraId="6DCF6355" w14:textId="73B0FFF6"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8" w:history="1">
        <w:r w:rsidR="00730C30" w:rsidRPr="0045076D">
          <w:rPr>
            <w:rStyle w:val="Hyperlink"/>
            <w:noProof/>
          </w:rPr>
          <w:t>Figure 51 Battery Management Slave Schematic</w:t>
        </w:r>
        <w:r w:rsidR="00730C30">
          <w:rPr>
            <w:noProof/>
            <w:webHidden/>
          </w:rPr>
          <w:tab/>
        </w:r>
        <w:r w:rsidR="00730C30">
          <w:rPr>
            <w:noProof/>
            <w:webHidden/>
          </w:rPr>
          <w:fldChar w:fldCharType="begin"/>
        </w:r>
        <w:r w:rsidR="00730C30">
          <w:rPr>
            <w:noProof/>
            <w:webHidden/>
          </w:rPr>
          <w:instrText xml:space="preserve"> PAGEREF _Toc440412038 \h </w:instrText>
        </w:r>
        <w:r w:rsidR="00730C30">
          <w:rPr>
            <w:noProof/>
            <w:webHidden/>
          </w:rPr>
        </w:r>
        <w:r w:rsidR="00730C30">
          <w:rPr>
            <w:noProof/>
            <w:webHidden/>
          </w:rPr>
          <w:fldChar w:fldCharType="separate"/>
        </w:r>
        <w:r w:rsidR="00F760C9">
          <w:rPr>
            <w:noProof/>
            <w:webHidden/>
          </w:rPr>
          <w:t>41</w:t>
        </w:r>
        <w:r w:rsidR="00730C30">
          <w:rPr>
            <w:noProof/>
            <w:webHidden/>
          </w:rPr>
          <w:fldChar w:fldCharType="end"/>
        </w:r>
      </w:hyperlink>
    </w:p>
    <w:p w14:paraId="4822B3A2" w14:textId="21F69B95"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39" w:history="1">
        <w:r w:rsidR="00730C30" w:rsidRPr="0045076D">
          <w:rPr>
            <w:rStyle w:val="Hyperlink"/>
            <w:noProof/>
          </w:rPr>
          <w:t>Figure 52 Battery Management Master Schematic</w:t>
        </w:r>
        <w:r w:rsidR="00730C30">
          <w:rPr>
            <w:noProof/>
            <w:webHidden/>
          </w:rPr>
          <w:tab/>
        </w:r>
        <w:r w:rsidR="00730C30">
          <w:rPr>
            <w:noProof/>
            <w:webHidden/>
          </w:rPr>
          <w:fldChar w:fldCharType="begin"/>
        </w:r>
        <w:r w:rsidR="00730C30">
          <w:rPr>
            <w:noProof/>
            <w:webHidden/>
          </w:rPr>
          <w:instrText xml:space="preserve"> PAGEREF _Toc440412039 \h </w:instrText>
        </w:r>
        <w:r w:rsidR="00730C30">
          <w:rPr>
            <w:noProof/>
            <w:webHidden/>
          </w:rPr>
        </w:r>
        <w:r w:rsidR="00730C30">
          <w:rPr>
            <w:noProof/>
            <w:webHidden/>
          </w:rPr>
          <w:fldChar w:fldCharType="separate"/>
        </w:r>
        <w:r w:rsidR="00F760C9">
          <w:rPr>
            <w:noProof/>
            <w:webHidden/>
          </w:rPr>
          <w:t>42</w:t>
        </w:r>
        <w:r w:rsidR="00730C30">
          <w:rPr>
            <w:noProof/>
            <w:webHidden/>
          </w:rPr>
          <w:fldChar w:fldCharType="end"/>
        </w:r>
      </w:hyperlink>
    </w:p>
    <w:p w14:paraId="76521C26" w14:textId="0BA296B7"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0" w:history="1">
        <w:r w:rsidR="00730C30" w:rsidRPr="0045076D">
          <w:rPr>
            <w:rStyle w:val="Hyperlink"/>
            <w:noProof/>
          </w:rPr>
          <w:t>Figure 53 Battery Management Isolation Board (Master/Slave Isolation)</w:t>
        </w:r>
        <w:r w:rsidR="00730C30">
          <w:rPr>
            <w:noProof/>
            <w:webHidden/>
          </w:rPr>
          <w:tab/>
        </w:r>
        <w:r w:rsidR="00730C30">
          <w:rPr>
            <w:noProof/>
            <w:webHidden/>
          </w:rPr>
          <w:fldChar w:fldCharType="begin"/>
        </w:r>
        <w:r w:rsidR="00730C30">
          <w:rPr>
            <w:noProof/>
            <w:webHidden/>
          </w:rPr>
          <w:instrText xml:space="preserve"> PAGEREF _Toc440412040 \h </w:instrText>
        </w:r>
        <w:r w:rsidR="00730C30">
          <w:rPr>
            <w:noProof/>
            <w:webHidden/>
          </w:rPr>
        </w:r>
        <w:r w:rsidR="00730C30">
          <w:rPr>
            <w:noProof/>
            <w:webHidden/>
          </w:rPr>
          <w:fldChar w:fldCharType="separate"/>
        </w:r>
        <w:r w:rsidR="00F760C9">
          <w:rPr>
            <w:noProof/>
            <w:webHidden/>
          </w:rPr>
          <w:t>43</w:t>
        </w:r>
        <w:r w:rsidR="00730C30">
          <w:rPr>
            <w:noProof/>
            <w:webHidden/>
          </w:rPr>
          <w:fldChar w:fldCharType="end"/>
        </w:r>
      </w:hyperlink>
    </w:p>
    <w:p w14:paraId="470ED6E4" w14:textId="02AAB2D8"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1" w:history="1">
        <w:r w:rsidR="00730C30" w:rsidRPr="0045076D">
          <w:rPr>
            <w:rStyle w:val="Hyperlink"/>
            <w:noProof/>
          </w:rPr>
          <w:t>Figure 54 Accumulator Connector (Low Voltage)</w:t>
        </w:r>
        <w:r w:rsidR="00730C30">
          <w:rPr>
            <w:noProof/>
            <w:webHidden/>
          </w:rPr>
          <w:tab/>
        </w:r>
        <w:r w:rsidR="00730C30">
          <w:rPr>
            <w:noProof/>
            <w:webHidden/>
          </w:rPr>
          <w:fldChar w:fldCharType="begin"/>
        </w:r>
        <w:r w:rsidR="00730C30">
          <w:rPr>
            <w:noProof/>
            <w:webHidden/>
          </w:rPr>
          <w:instrText xml:space="preserve"> PAGEREF _Toc440412041 \h </w:instrText>
        </w:r>
        <w:r w:rsidR="00730C30">
          <w:rPr>
            <w:noProof/>
            <w:webHidden/>
          </w:rPr>
        </w:r>
        <w:r w:rsidR="00730C30">
          <w:rPr>
            <w:noProof/>
            <w:webHidden/>
          </w:rPr>
          <w:fldChar w:fldCharType="separate"/>
        </w:r>
        <w:r w:rsidR="00F760C9">
          <w:rPr>
            <w:noProof/>
            <w:webHidden/>
          </w:rPr>
          <w:t>45</w:t>
        </w:r>
        <w:r w:rsidR="00730C30">
          <w:rPr>
            <w:noProof/>
            <w:webHidden/>
          </w:rPr>
          <w:fldChar w:fldCharType="end"/>
        </w:r>
      </w:hyperlink>
    </w:p>
    <w:p w14:paraId="1F56B0B0" w14:textId="1646C770"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2" w:history="1">
        <w:r w:rsidR="00730C30" w:rsidRPr="0045076D">
          <w:rPr>
            <w:rStyle w:val="Hyperlink"/>
            <w:noProof/>
          </w:rPr>
          <w:t>Figure 55 Accumulator Fusing</w:t>
        </w:r>
        <w:r w:rsidR="00730C30">
          <w:rPr>
            <w:noProof/>
            <w:webHidden/>
          </w:rPr>
          <w:tab/>
        </w:r>
        <w:r w:rsidR="00730C30">
          <w:rPr>
            <w:noProof/>
            <w:webHidden/>
          </w:rPr>
          <w:fldChar w:fldCharType="begin"/>
        </w:r>
        <w:r w:rsidR="00730C30">
          <w:rPr>
            <w:noProof/>
            <w:webHidden/>
          </w:rPr>
          <w:instrText xml:space="preserve"> PAGEREF _Toc440412042 \h </w:instrText>
        </w:r>
        <w:r w:rsidR="00730C30">
          <w:rPr>
            <w:noProof/>
            <w:webHidden/>
          </w:rPr>
        </w:r>
        <w:r w:rsidR="00730C30">
          <w:rPr>
            <w:noProof/>
            <w:webHidden/>
          </w:rPr>
          <w:fldChar w:fldCharType="separate"/>
        </w:r>
        <w:r w:rsidR="00F760C9">
          <w:rPr>
            <w:noProof/>
            <w:webHidden/>
          </w:rPr>
          <w:t>47</w:t>
        </w:r>
        <w:r w:rsidR="00730C30">
          <w:rPr>
            <w:noProof/>
            <w:webHidden/>
          </w:rPr>
          <w:fldChar w:fldCharType="end"/>
        </w:r>
      </w:hyperlink>
    </w:p>
    <w:p w14:paraId="5BC50AD4" w14:textId="0C668B2B"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3" w:history="1">
        <w:r w:rsidR="00730C30" w:rsidRPr="0045076D">
          <w:rPr>
            <w:rStyle w:val="Hyperlink"/>
            <w:noProof/>
          </w:rPr>
          <w:t>Figure 56. Full Accumulator Pod</w:t>
        </w:r>
        <w:r w:rsidR="00730C30">
          <w:rPr>
            <w:noProof/>
            <w:webHidden/>
          </w:rPr>
          <w:tab/>
        </w:r>
        <w:r w:rsidR="00730C30">
          <w:rPr>
            <w:noProof/>
            <w:webHidden/>
          </w:rPr>
          <w:fldChar w:fldCharType="begin"/>
        </w:r>
        <w:r w:rsidR="00730C30">
          <w:rPr>
            <w:noProof/>
            <w:webHidden/>
          </w:rPr>
          <w:instrText xml:space="preserve"> PAGEREF _Toc440412043 \h </w:instrText>
        </w:r>
        <w:r w:rsidR="00730C30">
          <w:rPr>
            <w:noProof/>
            <w:webHidden/>
          </w:rPr>
        </w:r>
        <w:r w:rsidR="00730C30">
          <w:rPr>
            <w:noProof/>
            <w:webHidden/>
          </w:rPr>
          <w:fldChar w:fldCharType="separate"/>
        </w:r>
        <w:r w:rsidR="00F760C9">
          <w:rPr>
            <w:noProof/>
            <w:webHidden/>
          </w:rPr>
          <w:t>49</w:t>
        </w:r>
        <w:r w:rsidR="00730C30">
          <w:rPr>
            <w:noProof/>
            <w:webHidden/>
          </w:rPr>
          <w:fldChar w:fldCharType="end"/>
        </w:r>
      </w:hyperlink>
    </w:p>
    <w:p w14:paraId="313D5E61" w14:textId="6CC51A59"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4" w:history="1">
        <w:r w:rsidR="00730C30" w:rsidRPr="0045076D">
          <w:rPr>
            <w:rStyle w:val="Hyperlink"/>
            <w:noProof/>
          </w:rPr>
          <w:t>Figure 57. Accumulator Battery Module (&lt;6MJ)</w:t>
        </w:r>
        <w:r w:rsidR="00730C30">
          <w:rPr>
            <w:noProof/>
            <w:webHidden/>
          </w:rPr>
          <w:tab/>
        </w:r>
        <w:r w:rsidR="00730C30">
          <w:rPr>
            <w:noProof/>
            <w:webHidden/>
          </w:rPr>
          <w:fldChar w:fldCharType="begin"/>
        </w:r>
        <w:r w:rsidR="00730C30">
          <w:rPr>
            <w:noProof/>
            <w:webHidden/>
          </w:rPr>
          <w:instrText xml:space="preserve"> PAGEREF _Toc440412044 \h </w:instrText>
        </w:r>
        <w:r w:rsidR="00730C30">
          <w:rPr>
            <w:noProof/>
            <w:webHidden/>
          </w:rPr>
        </w:r>
        <w:r w:rsidR="00730C30">
          <w:rPr>
            <w:noProof/>
            <w:webHidden/>
          </w:rPr>
          <w:fldChar w:fldCharType="separate"/>
        </w:r>
        <w:r w:rsidR="00F760C9">
          <w:rPr>
            <w:noProof/>
            <w:webHidden/>
          </w:rPr>
          <w:t>50</w:t>
        </w:r>
        <w:r w:rsidR="00730C30">
          <w:rPr>
            <w:noProof/>
            <w:webHidden/>
          </w:rPr>
          <w:fldChar w:fldCharType="end"/>
        </w:r>
      </w:hyperlink>
    </w:p>
    <w:p w14:paraId="1A5A7047" w14:textId="2CFFA661"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5" w:history="1">
        <w:r w:rsidR="00730C30" w:rsidRPr="0045076D">
          <w:rPr>
            <w:rStyle w:val="Hyperlink"/>
            <w:noProof/>
          </w:rPr>
          <w:t>Figure 58. Accumulator Position in Car</w:t>
        </w:r>
        <w:r w:rsidR="00730C30">
          <w:rPr>
            <w:noProof/>
            <w:webHidden/>
          </w:rPr>
          <w:tab/>
        </w:r>
        <w:r w:rsidR="00730C30">
          <w:rPr>
            <w:noProof/>
            <w:webHidden/>
          </w:rPr>
          <w:fldChar w:fldCharType="begin"/>
        </w:r>
        <w:r w:rsidR="00730C30">
          <w:rPr>
            <w:noProof/>
            <w:webHidden/>
          </w:rPr>
          <w:instrText xml:space="preserve"> PAGEREF _Toc440412045 \h </w:instrText>
        </w:r>
        <w:r w:rsidR="00730C30">
          <w:rPr>
            <w:noProof/>
            <w:webHidden/>
          </w:rPr>
        </w:r>
        <w:r w:rsidR="00730C30">
          <w:rPr>
            <w:noProof/>
            <w:webHidden/>
          </w:rPr>
          <w:fldChar w:fldCharType="separate"/>
        </w:r>
        <w:r w:rsidR="00F760C9">
          <w:rPr>
            <w:noProof/>
            <w:webHidden/>
          </w:rPr>
          <w:t>51</w:t>
        </w:r>
        <w:r w:rsidR="00730C30">
          <w:rPr>
            <w:noProof/>
            <w:webHidden/>
          </w:rPr>
          <w:fldChar w:fldCharType="end"/>
        </w:r>
      </w:hyperlink>
    </w:p>
    <w:p w14:paraId="1A9220BF" w14:textId="6D1C6A8D"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6" w:history="1">
        <w:r w:rsidR="00730C30" w:rsidRPr="0045076D">
          <w:rPr>
            <w:rStyle w:val="Hyperlink"/>
            <w:noProof/>
          </w:rPr>
          <w:t>Figure 59 Motor Controller Wiring Diagram</w:t>
        </w:r>
        <w:r w:rsidR="00730C30">
          <w:rPr>
            <w:noProof/>
            <w:webHidden/>
          </w:rPr>
          <w:tab/>
        </w:r>
        <w:r w:rsidR="00730C30">
          <w:rPr>
            <w:noProof/>
            <w:webHidden/>
          </w:rPr>
          <w:fldChar w:fldCharType="begin"/>
        </w:r>
        <w:r w:rsidR="00730C30">
          <w:rPr>
            <w:noProof/>
            <w:webHidden/>
          </w:rPr>
          <w:instrText xml:space="preserve"> PAGEREF _Toc440412046 \h </w:instrText>
        </w:r>
        <w:r w:rsidR="00730C30">
          <w:rPr>
            <w:noProof/>
            <w:webHidden/>
          </w:rPr>
        </w:r>
        <w:r w:rsidR="00730C30">
          <w:rPr>
            <w:noProof/>
            <w:webHidden/>
          </w:rPr>
          <w:fldChar w:fldCharType="separate"/>
        </w:r>
        <w:r w:rsidR="00F760C9">
          <w:rPr>
            <w:noProof/>
            <w:webHidden/>
          </w:rPr>
          <w:t>55</w:t>
        </w:r>
        <w:r w:rsidR="00730C30">
          <w:rPr>
            <w:noProof/>
            <w:webHidden/>
          </w:rPr>
          <w:fldChar w:fldCharType="end"/>
        </w:r>
      </w:hyperlink>
    </w:p>
    <w:p w14:paraId="72FF07C4" w14:textId="43423B09"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7" w:history="1">
        <w:r w:rsidR="00730C30" w:rsidRPr="0045076D">
          <w:rPr>
            <w:rStyle w:val="Hyperlink"/>
            <w:noProof/>
          </w:rPr>
          <w:t>Figure 60 Motor Controler Position in Car</w:t>
        </w:r>
        <w:r w:rsidR="00730C30">
          <w:rPr>
            <w:noProof/>
            <w:webHidden/>
          </w:rPr>
          <w:tab/>
        </w:r>
        <w:r w:rsidR="00730C30">
          <w:rPr>
            <w:noProof/>
            <w:webHidden/>
          </w:rPr>
          <w:fldChar w:fldCharType="begin"/>
        </w:r>
        <w:r w:rsidR="00730C30">
          <w:rPr>
            <w:noProof/>
            <w:webHidden/>
          </w:rPr>
          <w:instrText xml:space="preserve"> PAGEREF _Toc440412047 \h </w:instrText>
        </w:r>
        <w:r w:rsidR="00730C30">
          <w:rPr>
            <w:noProof/>
            <w:webHidden/>
          </w:rPr>
        </w:r>
        <w:r w:rsidR="00730C30">
          <w:rPr>
            <w:noProof/>
            <w:webHidden/>
          </w:rPr>
          <w:fldChar w:fldCharType="separate"/>
        </w:r>
        <w:r w:rsidR="00F760C9">
          <w:rPr>
            <w:noProof/>
            <w:webHidden/>
          </w:rPr>
          <w:t>56</w:t>
        </w:r>
        <w:r w:rsidR="00730C30">
          <w:rPr>
            <w:noProof/>
            <w:webHidden/>
          </w:rPr>
          <w:fldChar w:fldCharType="end"/>
        </w:r>
      </w:hyperlink>
    </w:p>
    <w:p w14:paraId="3CD9D5E0" w14:textId="461B49AB"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8" w:history="1">
        <w:r w:rsidR="00730C30" w:rsidRPr="0045076D">
          <w:rPr>
            <w:rStyle w:val="Hyperlink"/>
            <w:noProof/>
          </w:rPr>
          <w:t>Figure 61 Motor Torque/Speed &amp; Power/Speed Data</w:t>
        </w:r>
        <w:r w:rsidR="00730C30">
          <w:rPr>
            <w:noProof/>
            <w:webHidden/>
          </w:rPr>
          <w:tab/>
        </w:r>
        <w:r w:rsidR="00730C30">
          <w:rPr>
            <w:noProof/>
            <w:webHidden/>
          </w:rPr>
          <w:fldChar w:fldCharType="begin"/>
        </w:r>
        <w:r w:rsidR="00730C30">
          <w:rPr>
            <w:noProof/>
            <w:webHidden/>
          </w:rPr>
          <w:instrText xml:space="preserve"> PAGEREF _Toc440412048 \h </w:instrText>
        </w:r>
        <w:r w:rsidR="00730C30">
          <w:rPr>
            <w:noProof/>
            <w:webHidden/>
          </w:rPr>
        </w:r>
        <w:r w:rsidR="00730C30">
          <w:rPr>
            <w:noProof/>
            <w:webHidden/>
          </w:rPr>
          <w:fldChar w:fldCharType="separate"/>
        </w:r>
        <w:r w:rsidR="00F760C9">
          <w:rPr>
            <w:noProof/>
            <w:webHidden/>
          </w:rPr>
          <w:t>58</w:t>
        </w:r>
        <w:r w:rsidR="00730C30">
          <w:rPr>
            <w:noProof/>
            <w:webHidden/>
          </w:rPr>
          <w:fldChar w:fldCharType="end"/>
        </w:r>
      </w:hyperlink>
    </w:p>
    <w:p w14:paraId="0BEECCF8" w14:textId="56C625C7"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49" w:history="1">
        <w:r w:rsidR="00730C30" w:rsidRPr="0045076D">
          <w:rPr>
            <w:rStyle w:val="Hyperlink"/>
            <w:noProof/>
          </w:rPr>
          <w:t>Figure 62 Motor Position in Car (Rear &amp; Isometric View)</w:t>
        </w:r>
        <w:r w:rsidR="00730C30">
          <w:rPr>
            <w:noProof/>
            <w:webHidden/>
          </w:rPr>
          <w:tab/>
        </w:r>
        <w:r w:rsidR="00730C30">
          <w:rPr>
            <w:noProof/>
            <w:webHidden/>
          </w:rPr>
          <w:fldChar w:fldCharType="begin"/>
        </w:r>
        <w:r w:rsidR="00730C30">
          <w:rPr>
            <w:noProof/>
            <w:webHidden/>
          </w:rPr>
          <w:instrText xml:space="preserve"> PAGEREF _Toc440412049 \h </w:instrText>
        </w:r>
        <w:r w:rsidR="00730C30">
          <w:rPr>
            <w:noProof/>
            <w:webHidden/>
          </w:rPr>
        </w:r>
        <w:r w:rsidR="00730C30">
          <w:rPr>
            <w:noProof/>
            <w:webHidden/>
          </w:rPr>
          <w:fldChar w:fldCharType="separate"/>
        </w:r>
        <w:r w:rsidR="00F760C9">
          <w:rPr>
            <w:noProof/>
            <w:webHidden/>
          </w:rPr>
          <w:t>59</w:t>
        </w:r>
        <w:r w:rsidR="00730C30">
          <w:rPr>
            <w:noProof/>
            <w:webHidden/>
          </w:rPr>
          <w:fldChar w:fldCharType="end"/>
        </w:r>
      </w:hyperlink>
    </w:p>
    <w:p w14:paraId="6339EA5B" w14:textId="56CA5E55"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50" w:history="1">
        <w:r w:rsidR="00730C30" w:rsidRPr="0045076D">
          <w:rPr>
            <w:rStyle w:val="Hyperlink"/>
            <w:noProof/>
          </w:rPr>
          <w:t>Figure 63 Throttle Sensor Fault Conditions</w:t>
        </w:r>
        <w:r w:rsidR="00730C30">
          <w:rPr>
            <w:noProof/>
            <w:webHidden/>
          </w:rPr>
          <w:tab/>
        </w:r>
        <w:r w:rsidR="00730C30">
          <w:rPr>
            <w:noProof/>
            <w:webHidden/>
          </w:rPr>
          <w:fldChar w:fldCharType="begin"/>
        </w:r>
        <w:r w:rsidR="00730C30">
          <w:rPr>
            <w:noProof/>
            <w:webHidden/>
          </w:rPr>
          <w:instrText xml:space="preserve"> PAGEREF _Toc440412050 \h </w:instrText>
        </w:r>
        <w:r w:rsidR="00730C30">
          <w:rPr>
            <w:noProof/>
            <w:webHidden/>
          </w:rPr>
        </w:r>
        <w:r w:rsidR="00730C30">
          <w:rPr>
            <w:noProof/>
            <w:webHidden/>
          </w:rPr>
          <w:fldChar w:fldCharType="separate"/>
        </w:r>
        <w:r w:rsidR="00F760C9">
          <w:rPr>
            <w:noProof/>
            <w:webHidden/>
          </w:rPr>
          <w:t>61</w:t>
        </w:r>
        <w:r w:rsidR="00730C30">
          <w:rPr>
            <w:noProof/>
            <w:webHidden/>
          </w:rPr>
          <w:fldChar w:fldCharType="end"/>
        </w:r>
      </w:hyperlink>
    </w:p>
    <w:p w14:paraId="3FE0A1F7" w14:textId="6CDC7DB4"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51" w:history="1">
        <w:r w:rsidR="00730C30" w:rsidRPr="0045076D">
          <w:rPr>
            <w:rStyle w:val="Hyperlink"/>
            <w:noProof/>
          </w:rPr>
          <w:t>Figure 64 Throttle Pedal and Sensor Position in Car</w:t>
        </w:r>
        <w:r w:rsidR="00730C30">
          <w:rPr>
            <w:noProof/>
            <w:webHidden/>
          </w:rPr>
          <w:tab/>
        </w:r>
        <w:r w:rsidR="00730C30">
          <w:rPr>
            <w:noProof/>
            <w:webHidden/>
          </w:rPr>
          <w:fldChar w:fldCharType="begin"/>
        </w:r>
        <w:r w:rsidR="00730C30">
          <w:rPr>
            <w:noProof/>
            <w:webHidden/>
          </w:rPr>
          <w:instrText xml:space="preserve"> PAGEREF _Toc440412051 \h </w:instrText>
        </w:r>
        <w:r w:rsidR="00730C30">
          <w:rPr>
            <w:noProof/>
            <w:webHidden/>
          </w:rPr>
        </w:r>
        <w:r w:rsidR="00730C30">
          <w:rPr>
            <w:noProof/>
            <w:webHidden/>
          </w:rPr>
          <w:fldChar w:fldCharType="separate"/>
        </w:r>
        <w:r w:rsidR="00F760C9">
          <w:rPr>
            <w:noProof/>
            <w:webHidden/>
          </w:rPr>
          <w:t>62</w:t>
        </w:r>
        <w:r w:rsidR="00730C30">
          <w:rPr>
            <w:noProof/>
            <w:webHidden/>
          </w:rPr>
          <w:fldChar w:fldCharType="end"/>
        </w:r>
      </w:hyperlink>
    </w:p>
    <w:p w14:paraId="27B252B4" w14:textId="6BB5B696"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52" w:history="1">
        <w:r w:rsidR="00730C30" w:rsidRPr="0045076D">
          <w:rPr>
            <w:rStyle w:val="Hyperlink"/>
            <w:noProof/>
          </w:rPr>
          <w:t>Figure 65. GLVS Wiring and BMS circuit</w:t>
        </w:r>
        <w:r w:rsidR="00730C30">
          <w:rPr>
            <w:noProof/>
            <w:webHidden/>
          </w:rPr>
          <w:tab/>
        </w:r>
        <w:r w:rsidR="00730C30">
          <w:rPr>
            <w:noProof/>
            <w:webHidden/>
          </w:rPr>
          <w:fldChar w:fldCharType="begin"/>
        </w:r>
        <w:r w:rsidR="00730C30">
          <w:rPr>
            <w:noProof/>
            <w:webHidden/>
          </w:rPr>
          <w:instrText xml:space="preserve"> PAGEREF _Toc440412052 \h </w:instrText>
        </w:r>
        <w:r w:rsidR="00730C30">
          <w:rPr>
            <w:noProof/>
            <w:webHidden/>
          </w:rPr>
        </w:r>
        <w:r w:rsidR="00730C30">
          <w:rPr>
            <w:noProof/>
            <w:webHidden/>
          </w:rPr>
          <w:fldChar w:fldCharType="separate"/>
        </w:r>
        <w:r w:rsidR="00F760C9">
          <w:rPr>
            <w:noProof/>
            <w:webHidden/>
          </w:rPr>
          <w:t>64</w:t>
        </w:r>
        <w:r w:rsidR="00730C30">
          <w:rPr>
            <w:noProof/>
            <w:webHidden/>
          </w:rPr>
          <w:fldChar w:fldCharType="end"/>
        </w:r>
      </w:hyperlink>
    </w:p>
    <w:p w14:paraId="7F1B9249" w14:textId="39768CEF"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53" w:history="1">
        <w:r w:rsidR="00730C30" w:rsidRPr="0045076D">
          <w:rPr>
            <w:rStyle w:val="Hyperlink"/>
            <w:noProof/>
          </w:rPr>
          <w:t>Figure 66. GLVS battery pack location in car</w:t>
        </w:r>
        <w:r w:rsidR="00730C30">
          <w:rPr>
            <w:noProof/>
            <w:webHidden/>
          </w:rPr>
          <w:tab/>
        </w:r>
        <w:r w:rsidR="00730C30">
          <w:rPr>
            <w:noProof/>
            <w:webHidden/>
          </w:rPr>
          <w:fldChar w:fldCharType="begin"/>
        </w:r>
        <w:r w:rsidR="00730C30">
          <w:rPr>
            <w:noProof/>
            <w:webHidden/>
          </w:rPr>
          <w:instrText xml:space="preserve"> PAGEREF _Toc440412053 \h </w:instrText>
        </w:r>
        <w:r w:rsidR="00730C30">
          <w:rPr>
            <w:noProof/>
            <w:webHidden/>
          </w:rPr>
        </w:r>
        <w:r w:rsidR="00730C30">
          <w:rPr>
            <w:noProof/>
            <w:webHidden/>
          </w:rPr>
          <w:fldChar w:fldCharType="separate"/>
        </w:r>
        <w:r w:rsidR="00F760C9">
          <w:rPr>
            <w:noProof/>
            <w:webHidden/>
          </w:rPr>
          <w:t>65</w:t>
        </w:r>
        <w:r w:rsidR="00730C30">
          <w:rPr>
            <w:noProof/>
            <w:webHidden/>
          </w:rPr>
          <w:fldChar w:fldCharType="end"/>
        </w:r>
      </w:hyperlink>
    </w:p>
    <w:p w14:paraId="3283C4E6" w14:textId="77777777" w:rsidR="00C95CE5" w:rsidRDefault="007B44C6">
      <w:r>
        <w:fldChar w:fldCharType="end"/>
      </w:r>
    </w:p>
    <w:p w14:paraId="04257537" w14:textId="77777777" w:rsidR="00C95CE5" w:rsidRDefault="00C95CE5"/>
    <w:p w14:paraId="2C0E614D" w14:textId="67FD21ED" w:rsidR="00C95CE5" w:rsidRDefault="00C95CE5">
      <w:pPr>
        <w:sectPr w:rsidR="00C95CE5" w:rsidSect="00567DF0">
          <w:headerReference w:type="even" r:id="rId18"/>
          <w:headerReference w:type="default" r:id="rId19"/>
          <w:footerReference w:type="even" r:id="rId20"/>
          <w:footerReference w:type="default" r:id="rId21"/>
          <w:headerReference w:type="first" r:id="rId22"/>
          <w:footerReference w:type="first" r:id="rId23"/>
          <w:type w:val="continuous"/>
          <w:pgSz w:w="12240" w:h="15840" w:code="1"/>
          <w:pgMar w:top="1296" w:right="1296" w:bottom="1008" w:left="1296" w:header="708" w:footer="708" w:gutter="0"/>
          <w:pgNumType w:fmt="lowerRoman"/>
          <w:cols w:space="720"/>
          <w:docGrid w:linePitch="360"/>
        </w:sectPr>
      </w:pPr>
    </w:p>
    <w:p w14:paraId="3EB781CB" w14:textId="77777777" w:rsidR="00C95CE5" w:rsidRDefault="00567DF0">
      <w:pPr>
        <w:pStyle w:val="Heading1"/>
        <w:numPr>
          <w:ilvl w:val="0"/>
          <w:numId w:val="2"/>
        </w:numPr>
      </w:pPr>
      <w:r>
        <w:lastRenderedPageBreak/>
        <w:br w:type="page"/>
      </w:r>
      <w:bookmarkStart w:id="6" w:name="_Toc440411830"/>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6"/>
    </w:p>
    <w:p w14:paraId="3F70BA8E" w14:textId="4A10357E" w:rsidR="00730C30" w:rsidRDefault="0057083C">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"Table" </w:instrText>
      </w:r>
      <w:r>
        <w:fldChar w:fldCharType="separate"/>
      </w:r>
      <w:hyperlink w:anchor="_Toc440412054" w:history="1">
        <w:r w:rsidR="00730C30" w:rsidRPr="00A70747">
          <w:rPr>
            <w:rStyle w:val="Hyperlink"/>
            <w:noProof/>
          </w:rPr>
          <w:t>Table 1.1 General parameters</w:t>
        </w:r>
        <w:r w:rsidR="00730C30">
          <w:rPr>
            <w:noProof/>
            <w:webHidden/>
          </w:rPr>
          <w:tab/>
        </w:r>
        <w:r w:rsidR="00730C30">
          <w:rPr>
            <w:noProof/>
            <w:webHidden/>
          </w:rPr>
          <w:fldChar w:fldCharType="begin"/>
        </w:r>
        <w:r w:rsidR="00730C30">
          <w:rPr>
            <w:noProof/>
            <w:webHidden/>
          </w:rPr>
          <w:instrText xml:space="preserve"> PAGEREF _Toc440412054 \h </w:instrText>
        </w:r>
        <w:r w:rsidR="00730C30">
          <w:rPr>
            <w:noProof/>
            <w:webHidden/>
          </w:rPr>
        </w:r>
        <w:r w:rsidR="00730C30">
          <w:rPr>
            <w:noProof/>
            <w:webHidden/>
          </w:rPr>
          <w:fldChar w:fldCharType="separate"/>
        </w:r>
        <w:r w:rsidR="00F760C9">
          <w:rPr>
            <w:noProof/>
            <w:webHidden/>
          </w:rPr>
          <w:t>3</w:t>
        </w:r>
        <w:r w:rsidR="00730C30">
          <w:rPr>
            <w:noProof/>
            <w:webHidden/>
          </w:rPr>
          <w:fldChar w:fldCharType="end"/>
        </w:r>
      </w:hyperlink>
    </w:p>
    <w:p w14:paraId="62B1A9C2" w14:textId="55FFB0EB"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55" w:history="1">
        <w:r w:rsidR="00730C30" w:rsidRPr="00A70747">
          <w:rPr>
            <w:rStyle w:val="Hyperlink"/>
            <w:noProof/>
            <w:lang w:val="en-US"/>
          </w:rPr>
          <w:t>Table 2.1 List</w:t>
        </w:r>
        <w:r w:rsidR="00730C30" w:rsidRPr="00A70747">
          <w:rPr>
            <w:rStyle w:val="Hyperlink"/>
            <w:rFonts w:eastAsia="Times New Roman" w:cs="Times New Roman"/>
            <w:noProof/>
            <w:lang w:val="en-US"/>
          </w:rPr>
          <w:t xml:space="preserve"> </w:t>
        </w:r>
        <w:r w:rsidR="00730C30" w:rsidRPr="00A70747">
          <w:rPr>
            <w:rStyle w:val="Hyperlink"/>
            <w:noProof/>
            <w:lang w:val="en-US"/>
          </w:rPr>
          <w:t>of</w:t>
        </w:r>
        <w:r w:rsidR="00730C30" w:rsidRPr="00A70747">
          <w:rPr>
            <w:rStyle w:val="Hyperlink"/>
            <w:rFonts w:eastAsia="Times New Roman" w:cs="Times New Roman"/>
            <w:noProof/>
            <w:lang w:val="en-US"/>
          </w:rPr>
          <w:t xml:space="preserve"> </w:t>
        </w:r>
        <w:r w:rsidR="00730C30" w:rsidRPr="00A70747">
          <w:rPr>
            <w:rStyle w:val="Hyperlink"/>
            <w:noProof/>
            <w:lang w:val="en-US"/>
          </w:rPr>
          <w:t>switches</w:t>
        </w:r>
        <w:r w:rsidR="00730C30" w:rsidRPr="00A70747">
          <w:rPr>
            <w:rStyle w:val="Hyperlink"/>
            <w:rFonts w:eastAsia="Times New Roman" w:cs="Times New Roman"/>
            <w:noProof/>
            <w:lang w:val="en-US"/>
          </w:rPr>
          <w:t xml:space="preserve"> </w:t>
        </w:r>
        <w:r w:rsidR="00730C30" w:rsidRPr="00A70747">
          <w:rPr>
            <w:rStyle w:val="Hyperlink"/>
            <w:noProof/>
            <w:lang w:val="en-US"/>
          </w:rPr>
          <w:t>in</w:t>
        </w:r>
        <w:r w:rsidR="00730C30" w:rsidRPr="00A70747">
          <w:rPr>
            <w:rStyle w:val="Hyperlink"/>
            <w:rFonts w:eastAsia="Times New Roman" w:cs="Times New Roman"/>
            <w:noProof/>
            <w:lang w:val="en-US"/>
          </w:rPr>
          <w:t xml:space="preserve"> </w:t>
        </w:r>
        <w:r w:rsidR="00730C30" w:rsidRPr="00A70747">
          <w:rPr>
            <w:rStyle w:val="Hyperlink"/>
            <w:noProof/>
            <w:lang w:val="en-US"/>
          </w:rPr>
          <w:t>the</w:t>
        </w:r>
        <w:r w:rsidR="00730C30" w:rsidRPr="00A70747">
          <w:rPr>
            <w:rStyle w:val="Hyperlink"/>
            <w:rFonts w:eastAsia="Times New Roman" w:cs="Times New Roman"/>
            <w:noProof/>
            <w:lang w:val="en-US"/>
          </w:rPr>
          <w:t xml:space="preserve"> shutdown </w:t>
        </w:r>
        <w:r w:rsidR="00730C30" w:rsidRPr="00A70747">
          <w:rPr>
            <w:rStyle w:val="Hyperlink"/>
            <w:noProof/>
            <w:lang w:val="en-US"/>
          </w:rPr>
          <w:t>circuit</w:t>
        </w:r>
        <w:r w:rsidR="00730C30">
          <w:rPr>
            <w:noProof/>
            <w:webHidden/>
          </w:rPr>
          <w:tab/>
        </w:r>
        <w:r w:rsidR="00730C30">
          <w:rPr>
            <w:noProof/>
            <w:webHidden/>
          </w:rPr>
          <w:fldChar w:fldCharType="begin"/>
        </w:r>
        <w:r w:rsidR="00730C30">
          <w:rPr>
            <w:noProof/>
            <w:webHidden/>
          </w:rPr>
          <w:instrText xml:space="preserve"> PAGEREF _Toc440412055 \h </w:instrText>
        </w:r>
        <w:r w:rsidR="00730C30">
          <w:rPr>
            <w:noProof/>
            <w:webHidden/>
          </w:rPr>
        </w:r>
        <w:r w:rsidR="00730C30">
          <w:rPr>
            <w:noProof/>
            <w:webHidden/>
          </w:rPr>
          <w:fldChar w:fldCharType="separate"/>
        </w:r>
        <w:r w:rsidR="00F760C9">
          <w:rPr>
            <w:noProof/>
            <w:webHidden/>
          </w:rPr>
          <w:t>4</w:t>
        </w:r>
        <w:r w:rsidR="00730C30">
          <w:rPr>
            <w:noProof/>
            <w:webHidden/>
          </w:rPr>
          <w:fldChar w:fldCharType="end"/>
        </w:r>
      </w:hyperlink>
    </w:p>
    <w:p w14:paraId="54CA5EF4" w14:textId="3BF2A190"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56" w:history="1">
        <w:r w:rsidR="00730C30" w:rsidRPr="00A70747">
          <w:rPr>
            <w:rStyle w:val="Hyperlink"/>
            <w:noProof/>
          </w:rPr>
          <w:t>Table 2.2 Wiring – Shutdown circuit</w:t>
        </w:r>
        <w:r w:rsidR="00730C30">
          <w:rPr>
            <w:noProof/>
            <w:webHidden/>
          </w:rPr>
          <w:tab/>
        </w:r>
        <w:r w:rsidR="00730C30">
          <w:rPr>
            <w:noProof/>
            <w:webHidden/>
          </w:rPr>
          <w:fldChar w:fldCharType="begin"/>
        </w:r>
        <w:r w:rsidR="00730C30">
          <w:rPr>
            <w:noProof/>
            <w:webHidden/>
          </w:rPr>
          <w:instrText xml:space="preserve"> PAGEREF _Toc440412056 \h </w:instrText>
        </w:r>
        <w:r w:rsidR="00730C30">
          <w:rPr>
            <w:noProof/>
            <w:webHidden/>
          </w:rPr>
        </w:r>
        <w:r w:rsidR="00730C30">
          <w:rPr>
            <w:noProof/>
            <w:webHidden/>
          </w:rPr>
          <w:fldChar w:fldCharType="separate"/>
        </w:r>
        <w:r w:rsidR="00F760C9">
          <w:rPr>
            <w:noProof/>
            <w:webHidden/>
          </w:rPr>
          <w:t>7</w:t>
        </w:r>
        <w:r w:rsidR="00730C30">
          <w:rPr>
            <w:noProof/>
            <w:webHidden/>
          </w:rPr>
          <w:fldChar w:fldCharType="end"/>
        </w:r>
      </w:hyperlink>
    </w:p>
    <w:p w14:paraId="72A98A8F" w14:textId="61496B3D"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57" w:history="1">
        <w:r w:rsidR="00730C30" w:rsidRPr="00A70747">
          <w:rPr>
            <w:rStyle w:val="Hyperlink"/>
            <w:noProof/>
            <w:lang w:val="en-US"/>
          </w:rPr>
          <w:t>Table 2.3 Parameters of the IMD</w:t>
        </w:r>
        <w:r w:rsidR="00730C30">
          <w:rPr>
            <w:noProof/>
            <w:webHidden/>
          </w:rPr>
          <w:tab/>
        </w:r>
        <w:r w:rsidR="00730C30">
          <w:rPr>
            <w:noProof/>
            <w:webHidden/>
          </w:rPr>
          <w:fldChar w:fldCharType="begin"/>
        </w:r>
        <w:r w:rsidR="00730C30">
          <w:rPr>
            <w:noProof/>
            <w:webHidden/>
          </w:rPr>
          <w:instrText xml:space="preserve"> PAGEREF _Toc440412057 \h </w:instrText>
        </w:r>
        <w:r w:rsidR="00730C30">
          <w:rPr>
            <w:noProof/>
            <w:webHidden/>
          </w:rPr>
        </w:r>
        <w:r w:rsidR="00730C30">
          <w:rPr>
            <w:noProof/>
            <w:webHidden/>
          </w:rPr>
          <w:fldChar w:fldCharType="separate"/>
        </w:r>
        <w:r w:rsidR="00F760C9">
          <w:rPr>
            <w:noProof/>
            <w:webHidden/>
          </w:rPr>
          <w:t>10</w:t>
        </w:r>
        <w:r w:rsidR="00730C30">
          <w:rPr>
            <w:noProof/>
            <w:webHidden/>
          </w:rPr>
          <w:fldChar w:fldCharType="end"/>
        </w:r>
      </w:hyperlink>
    </w:p>
    <w:p w14:paraId="6D357A92" w14:textId="249DF56E"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58" w:history="1">
        <w:r w:rsidR="00730C30" w:rsidRPr="00A70747">
          <w:rPr>
            <w:rStyle w:val="Hyperlink"/>
            <w:noProof/>
            <w:lang w:val="en-US"/>
          </w:rPr>
          <w:t>Table 2.4 Parameters of the Inertia Switch</w:t>
        </w:r>
        <w:r w:rsidR="00730C30">
          <w:rPr>
            <w:noProof/>
            <w:webHidden/>
          </w:rPr>
          <w:tab/>
        </w:r>
        <w:r w:rsidR="00730C30">
          <w:rPr>
            <w:noProof/>
            <w:webHidden/>
          </w:rPr>
          <w:fldChar w:fldCharType="begin"/>
        </w:r>
        <w:r w:rsidR="00730C30">
          <w:rPr>
            <w:noProof/>
            <w:webHidden/>
          </w:rPr>
          <w:instrText xml:space="preserve"> PAGEREF _Toc440412058 \h </w:instrText>
        </w:r>
        <w:r w:rsidR="00730C30">
          <w:rPr>
            <w:noProof/>
            <w:webHidden/>
          </w:rPr>
        </w:r>
        <w:r w:rsidR="00730C30">
          <w:rPr>
            <w:noProof/>
            <w:webHidden/>
          </w:rPr>
          <w:fldChar w:fldCharType="separate"/>
        </w:r>
        <w:r w:rsidR="00F760C9">
          <w:rPr>
            <w:noProof/>
            <w:webHidden/>
          </w:rPr>
          <w:t>12</w:t>
        </w:r>
        <w:r w:rsidR="00730C30">
          <w:rPr>
            <w:noProof/>
            <w:webHidden/>
          </w:rPr>
          <w:fldChar w:fldCharType="end"/>
        </w:r>
      </w:hyperlink>
    </w:p>
    <w:p w14:paraId="37AC1F29" w14:textId="72E2C6FE"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59" w:history="1">
        <w:r w:rsidR="00730C30" w:rsidRPr="00A70747">
          <w:rPr>
            <w:rStyle w:val="Hyperlink"/>
            <w:noProof/>
          </w:rPr>
          <w:t>Table 2.5 Torque encoder data</w:t>
        </w:r>
        <w:r w:rsidR="00730C30">
          <w:rPr>
            <w:noProof/>
            <w:webHidden/>
          </w:rPr>
          <w:tab/>
        </w:r>
        <w:r w:rsidR="00730C30">
          <w:rPr>
            <w:noProof/>
            <w:webHidden/>
          </w:rPr>
          <w:fldChar w:fldCharType="begin"/>
        </w:r>
        <w:r w:rsidR="00730C30">
          <w:rPr>
            <w:noProof/>
            <w:webHidden/>
          </w:rPr>
          <w:instrText xml:space="preserve"> PAGEREF _Toc440412059 \h </w:instrText>
        </w:r>
        <w:r w:rsidR="00730C30">
          <w:rPr>
            <w:noProof/>
            <w:webHidden/>
          </w:rPr>
        </w:r>
        <w:r w:rsidR="00730C30">
          <w:rPr>
            <w:noProof/>
            <w:webHidden/>
          </w:rPr>
          <w:fldChar w:fldCharType="separate"/>
        </w:r>
        <w:r w:rsidR="00F760C9">
          <w:rPr>
            <w:noProof/>
            <w:webHidden/>
          </w:rPr>
          <w:t>14</w:t>
        </w:r>
        <w:r w:rsidR="00730C30">
          <w:rPr>
            <w:noProof/>
            <w:webHidden/>
          </w:rPr>
          <w:fldChar w:fldCharType="end"/>
        </w:r>
      </w:hyperlink>
    </w:p>
    <w:p w14:paraId="613445EE" w14:textId="6C66D322"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0" w:history="1">
        <w:r w:rsidR="00730C30" w:rsidRPr="00A70747">
          <w:rPr>
            <w:rStyle w:val="Hyperlink"/>
            <w:noProof/>
            <w:lang w:val="en-US"/>
          </w:rPr>
          <w:t>Table 2.6 Parameters of the TSAL</w:t>
        </w:r>
        <w:r w:rsidR="00730C30">
          <w:rPr>
            <w:noProof/>
            <w:webHidden/>
          </w:rPr>
          <w:tab/>
        </w:r>
        <w:r w:rsidR="00730C30">
          <w:rPr>
            <w:noProof/>
            <w:webHidden/>
          </w:rPr>
          <w:fldChar w:fldCharType="begin"/>
        </w:r>
        <w:r w:rsidR="00730C30">
          <w:rPr>
            <w:noProof/>
            <w:webHidden/>
          </w:rPr>
          <w:instrText xml:space="preserve"> PAGEREF _Toc440412060 \h </w:instrText>
        </w:r>
        <w:r w:rsidR="00730C30">
          <w:rPr>
            <w:noProof/>
            <w:webHidden/>
          </w:rPr>
        </w:r>
        <w:r w:rsidR="00730C30">
          <w:rPr>
            <w:noProof/>
            <w:webHidden/>
          </w:rPr>
          <w:fldChar w:fldCharType="separate"/>
        </w:r>
        <w:r w:rsidR="00F760C9">
          <w:rPr>
            <w:noProof/>
            <w:webHidden/>
          </w:rPr>
          <w:t>19</w:t>
        </w:r>
        <w:r w:rsidR="00730C30">
          <w:rPr>
            <w:noProof/>
            <w:webHidden/>
          </w:rPr>
          <w:fldChar w:fldCharType="end"/>
        </w:r>
      </w:hyperlink>
    </w:p>
    <w:p w14:paraId="2D6B93BA" w14:textId="107D4DB1"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1" w:history="1">
        <w:r w:rsidR="00730C30" w:rsidRPr="00A70747">
          <w:rPr>
            <w:rStyle w:val="Hyperlink"/>
            <w:noProof/>
            <w:lang w:val="en-US"/>
          </w:rPr>
          <w:t>Table 2.7 General data of the pre-charge resistor</w:t>
        </w:r>
        <w:r w:rsidR="00730C30">
          <w:rPr>
            <w:noProof/>
            <w:webHidden/>
          </w:rPr>
          <w:tab/>
        </w:r>
        <w:r w:rsidR="00730C30">
          <w:rPr>
            <w:noProof/>
            <w:webHidden/>
          </w:rPr>
          <w:fldChar w:fldCharType="begin"/>
        </w:r>
        <w:r w:rsidR="00730C30">
          <w:rPr>
            <w:noProof/>
            <w:webHidden/>
          </w:rPr>
          <w:instrText xml:space="preserve"> PAGEREF _Toc440412061 \h </w:instrText>
        </w:r>
        <w:r w:rsidR="00730C30">
          <w:rPr>
            <w:noProof/>
            <w:webHidden/>
          </w:rPr>
        </w:r>
        <w:r w:rsidR="00730C30">
          <w:rPr>
            <w:noProof/>
            <w:webHidden/>
          </w:rPr>
          <w:fldChar w:fldCharType="separate"/>
        </w:r>
        <w:r w:rsidR="00F760C9">
          <w:rPr>
            <w:noProof/>
            <w:webHidden/>
          </w:rPr>
          <w:t>25</w:t>
        </w:r>
        <w:r w:rsidR="00730C30">
          <w:rPr>
            <w:noProof/>
            <w:webHidden/>
          </w:rPr>
          <w:fldChar w:fldCharType="end"/>
        </w:r>
      </w:hyperlink>
    </w:p>
    <w:p w14:paraId="130F1F5D" w14:textId="349BD120"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2" w:history="1">
        <w:r w:rsidR="00730C30" w:rsidRPr="00A70747">
          <w:rPr>
            <w:rStyle w:val="Hyperlink"/>
            <w:noProof/>
            <w:lang w:val="en-US"/>
          </w:rPr>
          <w:t>Table 0.1 General data of the pre-charge relay</w:t>
        </w:r>
        <w:r w:rsidR="00730C30">
          <w:rPr>
            <w:noProof/>
            <w:webHidden/>
          </w:rPr>
          <w:tab/>
        </w:r>
        <w:r w:rsidR="00730C30">
          <w:rPr>
            <w:noProof/>
            <w:webHidden/>
          </w:rPr>
          <w:fldChar w:fldCharType="begin"/>
        </w:r>
        <w:r w:rsidR="00730C30">
          <w:rPr>
            <w:noProof/>
            <w:webHidden/>
          </w:rPr>
          <w:instrText xml:space="preserve"> PAGEREF _Toc440412062 \h </w:instrText>
        </w:r>
        <w:r w:rsidR="00730C30">
          <w:rPr>
            <w:noProof/>
            <w:webHidden/>
          </w:rPr>
        </w:r>
        <w:r w:rsidR="00730C30">
          <w:rPr>
            <w:noProof/>
            <w:webHidden/>
          </w:rPr>
          <w:fldChar w:fldCharType="separate"/>
        </w:r>
        <w:r w:rsidR="00F760C9">
          <w:rPr>
            <w:noProof/>
            <w:webHidden/>
          </w:rPr>
          <w:t>26</w:t>
        </w:r>
        <w:r w:rsidR="00730C30">
          <w:rPr>
            <w:noProof/>
            <w:webHidden/>
          </w:rPr>
          <w:fldChar w:fldCharType="end"/>
        </w:r>
      </w:hyperlink>
    </w:p>
    <w:p w14:paraId="4632EFA0" w14:textId="55DA8EB4"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3" w:history="1">
        <w:r w:rsidR="00730C30" w:rsidRPr="00A70747">
          <w:rPr>
            <w:rStyle w:val="Hyperlink"/>
            <w:noProof/>
            <w:lang w:val="en-US"/>
          </w:rPr>
          <w:t>Table 0.1 General data of the discharge circuit</w:t>
        </w:r>
        <w:r w:rsidR="00730C30">
          <w:rPr>
            <w:noProof/>
            <w:webHidden/>
          </w:rPr>
          <w:tab/>
        </w:r>
        <w:r w:rsidR="00730C30">
          <w:rPr>
            <w:noProof/>
            <w:webHidden/>
          </w:rPr>
          <w:fldChar w:fldCharType="begin"/>
        </w:r>
        <w:r w:rsidR="00730C30">
          <w:rPr>
            <w:noProof/>
            <w:webHidden/>
          </w:rPr>
          <w:instrText xml:space="preserve"> PAGEREF _Toc440412063 \h </w:instrText>
        </w:r>
        <w:r w:rsidR="00730C30">
          <w:rPr>
            <w:noProof/>
            <w:webHidden/>
          </w:rPr>
        </w:r>
        <w:r w:rsidR="00730C30">
          <w:rPr>
            <w:noProof/>
            <w:webHidden/>
          </w:rPr>
          <w:fldChar w:fldCharType="separate"/>
        </w:r>
        <w:r w:rsidR="00F760C9">
          <w:rPr>
            <w:noProof/>
            <w:webHidden/>
          </w:rPr>
          <w:t>29</w:t>
        </w:r>
        <w:r w:rsidR="00730C30">
          <w:rPr>
            <w:noProof/>
            <w:webHidden/>
          </w:rPr>
          <w:fldChar w:fldCharType="end"/>
        </w:r>
      </w:hyperlink>
    </w:p>
    <w:p w14:paraId="2B1FB9D9" w14:textId="183D6360"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4" w:history="1">
        <w:r w:rsidR="00730C30" w:rsidRPr="00A70747">
          <w:rPr>
            <w:rStyle w:val="Hyperlink"/>
            <w:noProof/>
          </w:rPr>
          <w:t>Table 3.1 Main accumulator parameters</w:t>
        </w:r>
        <w:r w:rsidR="00730C30">
          <w:rPr>
            <w:noProof/>
            <w:webHidden/>
          </w:rPr>
          <w:tab/>
        </w:r>
        <w:r w:rsidR="00730C30">
          <w:rPr>
            <w:noProof/>
            <w:webHidden/>
          </w:rPr>
          <w:fldChar w:fldCharType="begin"/>
        </w:r>
        <w:r w:rsidR="00730C30">
          <w:rPr>
            <w:noProof/>
            <w:webHidden/>
          </w:rPr>
          <w:instrText xml:space="preserve"> PAGEREF _Toc440412064 \h </w:instrText>
        </w:r>
        <w:r w:rsidR="00730C30">
          <w:rPr>
            <w:noProof/>
            <w:webHidden/>
          </w:rPr>
        </w:r>
        <w:r w:rsidR="00730C30">
          <w:rPr>
            <w:noProof/>
            <w:webHidden/>
          </w:rPr>
          <w:fldChar w:fldCharType="separate"/>
        </w:r>
        <w:r w:rsidR="00F760C9">
          <w:rPr>
            <w:noProof/>
            <w:webHidden/>
          </w:rPr>
          <w:t>35</w:t>
        </w:r>
        <w:r w:rsidR="00730C30">
          <w:rPr>
            <w:noProof/>
            <w:webHidden/>
          </w:rPr>
          <w:fldChar w:fldCharType="end"/>
        </w:r>
      </w:hyperlink>
    </w:p>
    <w:p w14:paraId="7B2982CF" w14:textId="30E96295"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5" w:history="1">
        <w:r w:rsidR="00730C30" w:rsidRPr="00A70747">
          <w:rPr>
            <w:rStyle w:val="Hyperlink"/>
            <w:noProof/>
          </w:rPr>
          <w:t>Table 3.2 Main cell specification</w:t>
        </w:r>
        <w:r w:rsidR="00730C30">
          <w:rPr>
            <w:noProof/>
            <w:webHidden/>
          </w:rPr>
          <w:tab/>
        </w:r>
        <w:r w:rsidR="00730C30">
          <w:rPr>
            <w:noProof/>
            <w:webHidden/>
          </w:rPr>
          <w:fldChar w:fldCharType="begin"/>
        </w:r>
        <w:r w:rsidR="00730C30">
          <w:rPr>
            <w:noProof/>
            <w:webHidden/>
          </w:rPr>
          <w:instrText xml:space="preserve"> PAGEREF _Toc440412065 \h </w:instrText>
        </w:r>
        <w:r w:rsidR="00730C30">
          <w:rPr>
            <w:noProof/>
            <w:webHidden/>
          </w:rPr>
        </w:r>
        <w:r w:rsidR="00730C30">
          <w:rPr>
            <w:noProof/>
            <w:webHidden/>
          </w:rPr>
          <w:fldChar w:fldCharType="separate"/>
        </w:r>
        <w:r w:rsidR="00F760C9">
          <w:rPr>
            <w:noProof/>
            <w:webHidden/>
          </w:rPr>
          <w:t>39</w:t>
        </w:r>
        <w:r w:rsidR="00730C30">
          <w:rPr>
            <w:noProof/>
            <w:webHidden/>
          </w:rPr>
          <w:fldChar w:fldCharType="end"/>
        </w:r>
      </w:hyperlink>
    </w:p>
    <w:p w14:paraId="028C3C42" w14:textId="025365DD"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6" w:history="1">
        <w:r w:rsidR="00730C30" w:rsidRPr="00A70747">
          <w:rPr>
            <w:rStyle w:val="Hyperlink"/>
            <w:noProof/>
            <w:lang w:val="en-US"/>
          </w:rPr>
          <w:t>Table 3.3 Accumulator Indicator hookup wire specs</w:t>
        </w:r>
        <w:r w:rsidR="00730C30">
          <w:rPr>
            <w:noProof/>
            <w:webHidden/>
          </w:rPr>
          <w:tab/>
        </w:r>
        <w:r w:rsidR="00730C30">
          <w:rPr>
            <w:noProof/>
            <w:webHidden/>
          </w:rPr>
          <w:fldChar w:fldCharType="begin"/>
        </w:r>
        <w:r w:rsidR="00730C30">
          <w:rPr>
            <w:noProof/>
            <w:webHidden/>
          </w:rPr>
          <w:instrText xml:space="preserve"> PAGEREF _Toc440412066 \h </w:instrText>
        </w:r>
        <w:r w:rsidR="00730C30">
          <w:rPr>
            <w:noProof/>
            <w:webHidden/>
          </w:rPr>
        </w:r>
        <w:r w:rsidR="00730C30">
          <w:rPr>
            <w:noProof/>
            <w:webHidden/>
          </w:rPr>
          <w:fldChar w:fldCharType="separate"/>
        </w:r>
        <w:r w:rsidR="00F760C9">
          <w:rPr>
            <w:noProof/>
            <w:webHidden/>
          </w:rPr>
          <w:t>45</w:t>
        </w:r>
        <w:r w:rsidR="00730C30">
          <w:rPr>
            <w:noProof/>
            <w:webHidden/>
          </w:rPr>
          <w:fldChar w:fldCharType="end"/>
        </w:r>
      </w:hyperlink>
    </w:p>
    <w:p w14:paraId="58F06998" w14:textId="093C14DF"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7" w:history="1">
        <w:r w:rsidR="00730C30" w:rsidRPr="00A70747">
          <w:rPr>
            <w:rStyle w:val="Hyperlink"/>
            <w:noProof/>
          </w:rPr>
          <w:t>Table 3.4 Basic AIR data</w:t>
        </w:r>
        <w:r w:rsidR="00730C30">
          <w:rPr>
            <w:noProof/>
            <w:webHidden/>
          </w:rPr>
          <w:tab/>
        </w:r>
        <w:r w:rsidR="00730C30">
          <w:rPr>
            <w:noProof/>
            <w:webHidden/>
          </w:rPr>
          <w:fldChar w:fldCharType="begin"/>
        </w:r>
        <w:r w:rsidR="00730C30">
          <w:rPr>
            <w:noProof/>
            <w:webHidden/>
          </w:rPr>
          <w:instrText xml:space="preserve"> PAGEREF _Toc440412067 \h </w:instrText>
        </w:r>
        <w:r w:rsidR="00730C30">
          <w:rPr>
            <w:noProof/>
            <w:webHidden/>
          </w:rPr>
        </w:r>
        <w:r w:rsidR="00730C30">
          <w:rPr>
            <w:noProof/>
            <w:webHidden/>
          </w:rPr>
          <w:fldChar w:fldCharType="separate"/>
        </w:r>
        <w:r w:rsidR="00F760C9">
          <w:rPr>
            <w:noProof/>
            <w:webHidden/>
          </w:rPr>
          <w:t>46</w:t>
        </w:r>
        <w:r w:rsidR="00730C30">
          <w:rPr>
            <w:noProof/>
            <w:webHidden/>
          </w:rPr>
          <w:fldChar w:fldCharType="end"/>
        </w:r>
      </w:hyperlink>
    </w:p>
    <w:p w14:paraId="1A0FE036" w14:textId="57E8823D"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8" w:history="1">
        <w:r w:rsidR="00730C30" w:rsidRPr="00A70747">
          <w:rPr>
            <w:rStyle w:val="Hyperlink"/>
            <w:noProof/>
          </w:rPr>
          <w:t>Table 3.5 Basic fuse data</w:t>
        </w:r>
        <w:r w:rsidR="00730C30">
          <w:rPr>
            <w:noProof/>
            <w:webHidden/>
          </w:rPr>
          <w:tab/>
        </w:r>
        <w:r w:rsidR="00730C30">
          <w:rPr>
            <w:noProof/>
            <w:webHidden/>
          </w:rPr>
          <w:fldChar w:fldCharType="begin"/>
        </w:r>
        <w:r w:rsidR="00730C30">
          <w:rPr>
            <w:noProof/>
            <w:webHidden/>
          </w:rPr>
          <w:instrText xml:space="preserve"> PAGEREF _Toc440412068 \h </w:instrText>
        </w:r>
        <w:r w:rsidR="00730C30">
          <w:rPr>
            <w:noProof/>
            <w:webHidden/>
          </w:rPr>
        </w:r>
        <w:r w:rsidR="00730C30">
          <w:rPr>
            <w:noProof/>
            <w:webHidden/>
          </w:rPr>
          <w:fldChar w:fldCharType="separate"/>
        </w:r>
        <w:r w:rsidR="00F760C9">
          <w:rPr>
            <w:noProof/>
            <w:webHidden/>
          </w:rPr>
          <w:t>46</w:t>
        </w:r>
        <w:r w:rsidR="00730C30">
          <w:rPr>
            <w:noProof/>
            <w:webHidden/>
          </w:rPr>
          <w:fldChar w:fldCharType="end"/>
        </w:r>
      </w:hyperlink>
    </w:p>
    <w:p w14:paraId="6E1948FD" w14:textId="646B0575"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69" w:history="1">
        <w:r w:rsidR="00730C30" w:rsidRPr="00A70747">
          <w:rPr>
            <w:rStyle w:val="Hyperlink"/>
            <w:noProof/>
          </w:rPr>
          <w:t>Table 3.6 Fuse Protection Table</w:t>
        </w:r>
        <w:r w:rsidR="00730C30">
          <w:rPr>
            <w:noProof/>
            <w:webHidden/>
          </w:rPr>
          <w:tab/>
        </w:r>
        <w:r w:rsidR="00730C30">
          <w:rPr>
            <w:noProof/>
            <w:webHidden/>
          </w:rPr>
          <w:fldChar w:fldCharType="begin"/>
        </w:r>
        <w:r w:rsidR="00730C30">
          <w:rPr>
            <w:noProof/>
            <w:webHidden/>
          </w:rPr>
          <w:instrText xml:space="preserve"> PAGEREF _Toc440412069 \h </w:instrText>
        </w:r>
        <w:r w:rsidR="00730C30">
          <w:rPr>
            <w:noProof/>
            <w:webHidden/>
          </w:rPr>
        </w:r>
        <w:r w:rsidR="00730C30">
          <w:rPr>
            <w:noProof/>
            <w:webHidden/>
          </w:rPr>
          <w:fldChar w:fldCharType="separate"/>
        </w:r>
        <w:r w:rsidR="00F760C9">
          <w:rPr>
            <w:noProof/>
            <w:webHidden/>
          </w:rPr>
          <w:t>47</w:t>
        </w:r>
        <w:r w:rsidR="00730C30">
          <w:rPr>
            <w:noProof/>
            <w:webHidden/>
          </w:rPr>
          <w:fldChar w:fldCharType="end"/>
        </w:r>
      </w:hyperlink>
    </w:p>
    <w:p w14:paraId="5B11F5CA" w14:textId="12A30C61"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70" w:history="1">
        <w:r w:rsidR="00730C30" w:rsidRPr="00A70747">
          <w:rPr>
            <w:rStyle w:val="Hyperlink"/>
            <w:noProof/>
          </w:rPr>
          <w:t>Table 3.7 General charger data</w:t>
        </w:r>
        <w:r w:rsidR="00730C30">
          <w:rPr>
            <w:noProof/>
            <w:webHidden/>
          </w:rPr>
          <w:tab/>
        </w:r>
        <w:r w:rsidR="00730C30">
          <w:rPr>
            <w:noProof/>
            <w:webHidden/>
          </w:rPr>
          <w:fldChar w:fldCharType="begin"/>
        </w:r>
        <w:r w:rsidR="00730C30">
          <w:rPr>
            <w:noProof/>
            <w:webHidden/>
          </w:rPr>
          <w:instrText xml:space="preserve"> PAGEREF _Toc440412070 \h </w:instrText>
        </w:r>
        <w:r w:rsidR="00730C30">
          <w:rPr>
            <w:noProof/>
            <w:webHidden/>
          </w:rPr>
        </w:r>
        <w:r w:rsidR="00730C30">
          <w:rPr>
            <w:noProof/>
            <w:webHidden/>
          </w:rPr>
          <w:fldChar w:fldCharType="separate"/>
        </w:r>
        <w:r w:rsidR="00F760C9">
          <w:rPr>
            <w:noProof/>
            <w:webHidden/>
          </w:rPr>
          <w:t>48</w:t>
        </w:r>
        <w:r w:rsidR="00730C30">
          <w:rPr>
            <w:noProof/>
            <w:webHidden/>
          </w:rPr>
          <w:fldChar w:fldCharType="end"/>
        </w:r>
      </w:hyperlink>
    </w:p>
    <w:p w14:paraId="5B0F252A" w14:textId="746DFACE"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71" w:history="1">
        <w:r w:rsidR="00730C30" w:rsidRPr="00A70747">
          <w:rPr>
            <w:rStyle w:val="Hyperlink"/>
            <w:noProof/>
            <w:lang w:val="en-US"/>
          </w:rPr>
          <w:t>Table 5.1 General motor controller data</w:t>
        </w:r>
        <w:r w:rsidR="00730C30">
          <w:rPr>
            <w:noProof/>
            <w:webHidden/>
          </w:rPr>
          <w:tab/>
        </w:r>
        <w:r w:rsidR="00730C30">
          <w:rPr>
            <w:noProof/>
            <w:webHidden/>
          </w:rPr>
          <w:fldChar w:fldCharType="begin"/>
        </w:r>
        <w:r w:rsidR="00730C30">
          <w:rPr>
            <w:noProof/>
            <w:webHidden/>
          </w:rPr>
          <w:instrText xml:space="preserve"> PAGEREF _Toc440412071 \h </w:instrText>
        </w:r>
        <w:r w:rsidR="00730C30">
          <w:rPr>
            <w:noProof/>
            <w:webHidden/>
          </w:rPr>
        </w:r>
        <w:r w:rsidR="00730C30">
          <w:rPr>
            <w:noProof/>
            <w:webHidden/>
          </w:rPr>
          <w:fldChar w:fldCharType="separate"/>
        </w:r>
        <w:r w:rsidR="00F760C9">
          <w:rPr>
            <w:noProof/>
            <w:webHidden/>
          </w:rPr>
          <w:t>54</w:t>
        </w:r>
        <w:r w:rsidR="00730C30">
          <w:rPr>
            <w:noProof/>
            <w:webHidden/>
          </w:rPr>
          <w:fldChar w:fldCharType="end"/>
        </w:r>
      </w:hyperlink>
    </w:p>
    <w:p w14:paraId="6F11B3D7" w14:textId="1E2EE7F4"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72" w:history="1">
        <w:r w:rsidR="00730C30" w:rsidRPr="00A70747">
          <w:rPr>
            <w:rStyle w:val="Hyperlink"/>
            <w:noProof/>
            <w:lang w:val="en-US"/>
          </w:rPr>
          <w:t>Table 5.2 Wire data of Champlain Exrad Shielded Cable</w:t>
        </w:r>
        <w:r w:rsidR="00730C30">
          <w:rPr>
            <w:noProof/>
            <w:webHidden/>
          </w:rPr>
          <w:tab/>
        </w:r>
        <w:r w:rsidR="00730C30">
          <w:rPr>
            <w:noProof/>
            <w:webHidden/>
          </w:rPr>
          <w:fldChar w:fldCharType="begin"/>
        </w:r>
        <w:r w:rsidR="00730C30">
          <w:rPr>
            <w:noProof/>
            <w:webHidden/>
          </w:rPr>
          <w:instrText xml:space="preserve"> PAGEREF _Toc440412072 \h </w:instrText>
        </w:r>
        <w:r w:rsidR="00730C30">
          <w:rPr>
            <w:noProof/>
            <w:webHidden/>
          </w:rPr>
        </w:r>
        <w:r w:rsidR="00730C30">
          <w:rPr>
            <w:noProof/>
            <w:webHidden/>
          </w:rPr>
          <w:fldChar w:fldCharType="separate"/>
        </w:r>
        <w:r w:rsidR="00F760C9">
          <w:rPr>
            <w:noProof/>
            <w:webHidden/>
          </w:rPr>
          <w:t>55</w:t>
        </w:r>
        <w:r w:rsidR="00730C30">
          <w:rPr>
            <w:noProof/>
            <w:webHidden/>
          </w:rPr>
          <w:fldChar w:fldCharType="end"/>
        </w:r>
      </w:hyperlink>
    </w:p>
    <w:p w14:paraId="152D3B6A" w14:textId="791CBBAE"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73" w:history="1">
        <w:r w:rsidR="00730C30" w:rsidRPr="00A70747">
          <w:rPr>
            <w:rStyle w:val="Hyperlink"/>
            <w:noProof/>
          </w:rPr>
          <w:t>Table 6.1 General motor data</w:t>
        </w:r>
        <w:r w:rsidR="00730C30">
          <w:rPr>
            <w:noProof/>
            <w:webHidden/>
          </w:rPr>
          <w:tab/>
        </w:r>
        <w:r w:rsidR="00730C30">
          <w:rPr>
            <w:noProof/>
            <w:webHidden/>
          </w:rPr>
          <w:fldChar w:fldCharType="begin"/>
        </w:r>
        <w:r w:rsidR="00730C30">
          <w:rPr>
            <w:noProof/>
            <w:webHidden/>
          </w:rPr>
          <w:instrText xml:space="preserve"> PAGEREF _Toc440412073 \h </w:instrText>
        </w:r>
        <w:r w:rsidR="00730C30">
          <w:rPr>
            <w:noProof/>
            <w:webHidden/>
          </w:rPr>
        </w:r>
        <w:r w:rsidR="00730C30">
          <w:rPr>
            <w:noProof/>
            <w:webHidden/>
          </w:rPr>
          <w:fldChar w:fldCharType="separate"/>
        </w:r>
        <w:r w:rsidR="00F760C9">
          <w:rPr>
            <w:noProof/>
            <w:webHidden/>
          </w:rPr>
          <w:t>57</w:t>
        </w:r>
        <w:r w:rsidR="00730C30">
          <w:rPr>
            <w:noProof/>
            <w:webHidden/>
          </w:rPr>
          <w:fldChar w:fldCharType="end"/>
        </w:r>
      </w:hyperlink>
    </w:p>
    <w:p w14:paraId="034D122D" w14:textId="147FB3B5" w:rsidR="00730C30" w:rsidRDefault="0091414D">
      <w:pPr>
        <w:pStyle w:val="TableofFigures"/>
        <w:tabs>
          <w:tab w:val="right" w:leader="dot" w:pos="9638"/>
        </w:tabs>
        <w:rPr>
          <w:rFonts w:asciiTheme="minorHAnsi" w:eastAsiaTheme="minorEastAsia" w:hAnsiTheme="minorHAnsi" w:cstheme="minorBidi"/>
          <w:noProof/>
          <w:lang w:val="en-US" w:eastAsia="en-US"/>
        </w:rPr>
      </w:pPr>
      <w:hyperlink w:anchor="_Toc440412074" w:history="1">
        <w:r w:rsidR="00730C30" w:rsidRPr="00A70747">
          <w:rPr>
            <w:rStyle w:val="Hyperlink"/>
            <w:noProof/>
          </w:rPr>
          <w:t>Table 7.1 Torque encoder data</w:t>
        </w:r>
        <w:r w:rsidR="00730C30">
          <w:rPr>
            <w:noProof/>
            <w:webHidden/>
          </w:rPr>
          <w:tab/>
        </w:r>
        <w:r w:rsidR="00730C30">
          <w:rPr>
            <w:noProof/>
            <w:webHidden/>
          </w:rPr>
          <w:fldChar w:fldCharType="begin"/>
        </w:r>
        <w:r w:rsidR="00730C30">
          <w:rPr>
            <w:noProof/>
            <w:webHidden/>
          </w:rPr>
          <w:instrText xml:space="preserve"> PAGEREF _Toc440412074 \h </w:instrText>
        </w:r>
        <w:r w:rsidR="00730C30">
          <w:rPr>
            <w:noProof/>
            <w:webHidden/>
          </w:rPr>
        </w:r>
        <w:r w:rsidR="00730C30">
          <w:rPr>
            <w:noProof/>
            <w:webHidden/>
          </w:rPr>
          <w:fldChar w:fldCharType="separate"/>
        </w:r>
        <w:r w:rsidR="00F760C9">
          <w:rPr>
            <w:noProof/>
            <w:webHidden/>
          </w:rPr>
          <w:t>60</w:t>
        </w:r>
        <w:r w:rsidR="00730C30">
          <w:rPr>
            <w:noProof/>
            <w:webHidden/>
          </w:rPr>
          <w:fldChar w:fldCharType="end"/>
        </w:r>
      </w:hyperlink>
    </w:p>
    <w:p w14:paraId="03E34AED" w14:textId="06E96B64" w:rsidR="00C95CE5" w:rsidRDefault="0057083C">
      <w:pPr>
        <w:sectPr w:rsidR="00C95CE5" w:rsidSect="00567DF0">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296" w:right="1296" w:bottom="1008" w:left="1296" w:header="708" w:footer="708" w:gutter="0"/>
          <w:pgNumType w:fmt="lowerRoman"/>
          <w:cols w:space="720"/>
          <w:docGrid w:linePitch="360"/>
        </w:sectPr>
      </w:pPr>
      <w:r>
        <w:fldChar w:fldCharType="end"/>
      </w:r>
    </w:p>
    <w:p w14:paraId="41BE0C76" w14:textId="77777777" w:rsidR="00C95CE5" w:rsidRDefault="00567DF0">
      <w:pPr>
        <w:pStyle w:val="Heading1"/>
        <w:numPr>
          <w:ilvl w:val="0"/>
          <w:numId w:val="2"/>
        </w:numPr>
      </w:pPr>
      <w:r>
        <w:lastRenderedPageBreak/>
        <w:br w:type="page"/>
      </w:r>
      <w:bookmarkStart w:id="7" w:name="_Toc440411831"/>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7"/>
    </w:p>
    <w:p w14:paraId="32F0E4B5" w14:textId="77777777" w:rsidR="00C95CE5" w:rsidRDefault="00C95CE5"/>
    <w:p w14:paraId="4AF00685" w14:textId="77777777" w:rsidR="00E32275" w:rsidRDefault="00E32275" w:rsidP="00E32275">
      <w:pPr>
        <w:numPr>
          <w:ilvl w:val="0"/>
          <w:numId w:val="11"/>
        </w:numPr>
        <w:rPr>
          <w:ins w:id="8" w:author="Keenan,Mark" w:date="2013-12-19T21:38:00Z"/>
        </w:rPr>
      </w:pPr>
      <w:ins w:id="9" w:author="Keenan,Mark" w:date="2013-12-19T21:38:00Z">
        <w:r>
          <w:t>HV</w:t>
        </w:r>
      </w:ins>
      <w:ins w:id="10" w:author="Owner" w:date="2014-04-14T19:29:00Z">
        <w:r>
          <w:t>:</w:t>
        </w:r>
      </w:ins>
      <w:ins w:id="11" w:author="Owner" w:date="2014-04-14T19:28:00Z">
        <w:r>
          <w:t xml:space="preserve"> Hig</w:t>
        </w:r>
      </w:ins>
      <w:r>
        <w:t>h</w:t>
      </w:r>
      <w:ins w:id="12" w:author="Owner" w:date="2014-04-14T19:28:00Z">
        <w:r>
          <w:t xml:space="preserve"> Voltage</w:t>
        </w:r>
      </w:ins>
    </w:p>
    <w:p w14:paraId="75370224" w14:textId="77777777" w:rsidR="00E32275" w:rsidRDefault="00E32275" w:rsidP="00E32275">
      <w:pPr>
        <w:numPr>
          <w:ilvl w:val="0"/>
          <w:numId w:val="11"/>
        </w:numPr>
      </w:pPr>
      <w:ins w:id="13" w:author="Keenan,Mark" w:date="2013-12-19T21:38:00Z">
        <w:r>
          <w:t>GLV</w:t>
        </w:r>
      </w:ins>
      <w:ins w:id="14" w:author="Owner" w:date="2014-04-14T19:29:00Z">
        <w:r>
          <w:t>S:</w:t>
        </w:r>
      </w:ins>
      <w:ins w:id="15" w:author="Owner" w:date="2014-04-14T19:28:00Z">
        <w:r>
          <w:t xml:space="preserve"> Grounded Low Voltage System</w:t>
        </w:r>
      </w:ins>
    </w:p>
    <w:p w14:paraId="5A5A1982" w14:textId="77777777" w:rsidR="00E32275" w:rsidRDefault="00E32275" w:rsidP="00E32275">
      <w:pPr>
        <w:numPr>
          <w:ilvl w:val="0"/>
          <w:numId w:val="11"/>
        </w:numPr>
        <w:rPr>
          <w:ins w:id="16" w:author="Owner" w:date="2014-04-14T19:28:00Z"/>
        </w:rPr>
      </w:pPr>
      <w:ins w:id="17" w:author="Keenan,Mark" w:date="2013-12-19T21:44:00Z">
        <w:r>
          <w:t>BMS</w:t>
        </w:r>
      </w:ins>
      <w:ins w:id="18" w:author="Owner" w:date="2014-04-14T19:29:00Z">
        <w:r>
          <w:t>:</w:t>
        </w:r>
      </w:ins>
      <w:ins w:id="19" w:author="Owner" w:date="2014-04-14T19:28:00Z">
        <w:r>
          <w:t xml:space="preserve"> Battery Management System</w:t>
        </w:r>
      </w:ins>
    </w:p>
    <w:p w14:paraId="4D9188EF" w14:textId="77777777" w:rsidR="00E32275" w:rsidRDefault="00E32275" w:rsidP="00E32275">
      <w:pPr>
        <w:numPr>
          <w:ilvl w:val="0"/>
          <w:numId w:val="11"/>
        </w:numPr>
        <w:rPr>
          <w:ins w:id="20" w:author="Owner" w:date="2014-04-14T19:29:00Z"/>
        </w:rPr>
      </w:pPr>
      <w:ins w:id="21" w:author="Owner" w:date="2014-04-14T19:28:00Z">
        <w:r>
          <w:t>BMM</w:t>
        </w:r>
      </w:ins>
      <w:ins w:id="22" w:author="Owner" w:date="2014-04-14T19:29:00Z">
        <w:r>
          <w:t xml:space="preserve">: </w:t>
        </w:r>
      </w:ins>
      <w:ins w:id="23" w:author="Owner" w:date="2014-04-14T19:28:00Z">
        <w:r>
          <w:t xml:space="preserve"> Battery Management System Master</w:t>
        </w:r>
      </w:ins>
    </w:p>
    <w:p w14:paraId="633F2A90" w14:textId="77777777" w:rsidR="00E32275" w:rsidRDefault="00E32275" w:rsidP="00E32275">
      <w:pPr>
        <w:numPr>
          <w:ilvl w:val="0"/>
          <w:numId w:val="11"/>
        </w:numPr>
        <w:rPr>
          <w:ins w:id="24" w:author="Owner" w:date="2014-04-14T19:29:00Z"/>
        </w:rPr>
      </w:pPr>
      <w:ins w:id="25" w:author="Owner" w:date="2014-04-14T19:29:00Z">
        <w:r>
          <w:t>BM</w:t>
        </w:r>
      </w:ins>
      <w:r>
        <w:t>S</w:t>
      </w:r>
      <w:ins w:id="26" w:author="Owner" w:date="2014-04-14T19:29:00Z">
        <w:r>
          <w:t>S: Battery Management System Slave</w:t>
        </w:r>
      </w:ins>
      <w:r>
        <w:t xml:space="preserve"> (S)</w:t>
      </w:r>
    </w:p>
    <w:p w14:paraId="0950CC2E" w14:textId="77777777" w:rsidR="00E32275" w:rsidRDefault="00E32275" w:rsidP="00E32275">
      <w:pPr>
        <w:numPr>
          <w:ilvl w:val="0"/>
          <w:numId w:val="11"/>
        </w:numPr>
      </w:pPr>
      <w:r>
        <w:t>SAS: Sensor Acquision System</w:t>
      </w:r>
    </w:p>
    <w:p w14:paraId="7BB5A978" w14:textId="77777777" w:rsidR="00E32275" w:rsidRDefault="00E32275" w:rsidP="00E32275">
      <w:pPr>
        <w:numPr>
          <w:ilvl w:val="0"/>
          <w:numId w:val="11"/>
        </w:numPr>
      </w:pPr>
      <w:r>
        <w:t>MCS: Motor Controller System</w:t>
      </w:r>
    </w:p>
    <w:p w14:paraId="0333599B" w14:textId="77777777" w:rsidR="00E32275" w:rsidRDefault="00E32275" w:rsidP="00E32275">
      <w:pPr>
        <w:numPr>
          <w:ilvl w:val="0"/>
          <w:numId w:val="11"/>
        </w:numPr>
      </w:pPr>
      <w:r>
        <w:t>SS: Safety System</w:t>
      </w:r>
    </w:p>
    <w:p w14:paraId="64015045" w14:textId="77777777" w:rsidR="00E32275" w:rsidRDefault="00E32275" w:rsidP="00E32275">
      <w:pPr>
        <w:numPr>
          <w:ilvl w:val="0"/>
          <w:numId w:val="11"/>
        </w:numPr>
        <w:rPr>
          <w:ins w:id="27" w:author="Keenan,Mark" w:date="2013-12-19T21:44:00Z"/>
        </w:rPr>
      </w:pPr>
      <w:r>
        <w:t>DDS: Dasboard Display System</w:t>
      </w:r>
    </w:p>
    <w:p w14:paraId="5E82C56D" w14:textId="77777777" w:rsidR="00C95CE5" w:rsidRDefault="00C95CE5"/>
    <w:p w14:paraId="59DCBFFC" w14:textId="77777777" w:rsidR="00C95CE5" w:rsidRDefault="00C95CE5"/>
    <w:p w14:paraId="04BE1B24" w14:textId="77777777" w:rsidR="00C95CE5" w:rsidRDefault="00C95CE5">
      <w:pPr>
        <w:sectPr w:rsidR="00C95CE5" w:rsidSect="00567DF0">
          <w:headerReference w:type="even" r:id="rId30"/>
          <w:headerReference w:type="default" r:id="rId31"/>
          <w:footerReference w:type="even" r:id="rId32"/>
          <w:footerReference w:type="default" r:id="rId33"/>
          <w:headerReference w:type="first" r:id="rId34"/>
          <w:footerReference w:type="first" r:id="rId35"/>
          <w:type w:val="continuous"/>
          <w:pgSz w:w="12240" w:h="15840" w:code="1"/>
          <w:pgMar w:top="1296" w:right="1296" w:bottom="1008" w:left="1296" w:header="708" w:footer="708" w:gutter="0"/>
          <w:pgNumType w:fmt="lowerRoman"/>
          <w:cols w:space="720"/>
          <w:docGrid w:linePitch="360"/>
        </w:sectPr>
      </w:pPr>
    </w:p>
    <w:p w14:paraId="0C23D979" w14:textId="77777777" w:rsidR="00C95CE5" w:rsidRDefault="007E2521">
      <w:pPr>
        <w:pStyle w:val="Heading1"/>
      </w:pPr>
      <w:bookmarkStart w:id="28" w:name="_Ref261249217"/>
      <w:r>
        <w:lastRenderedPageBreak/>
        <w:br w:type="page"/>
      </w:r>
      <w:bookmarkStart w:id="29" w:name="_Toc440411832"/>
      <w:r w:rsidR="00C95CE5">
        <w:lastRenderedPageBreak/>
        <w:t>System</w:t>
      </w:r>
      <w:r w:rsidR="00C95CE5">
        <w:rPr>
          <w:rFonts w:eastAsia="Arial" w:cs="Arial"/>
        </w:rPr>
        <w:t xml:space="preserve"> </w:t>
      </w:r>
      <w:r w:rsidR="00C95CE5">
        <w:t>Overview</w:t>
      </w:r>
      <w:bookmarkEnd w:id="29"/>
    </w:p>
    <w:p w14:paraId="2A612057" w14:textId="77777777" w:rsidR="004212DA" w:rsidRDefault="004212DA" w:rsidP="000D6F37">
      <w:pPr>
        <w:pStyle w:val="ListParagraph1"/>
        <w:ind w:left="0" w:firstLine="450"/>
        <w:rPr>
          <w:rFonts w:eastAsia="Arial"/>
          <w:lang w:val="en-GB"/>
        </w:rPr>
      </w:pPr>
    </w:p>
    <w:p w14:paraId="7AC379A4" w14:textId="3128C97C" w:rsidR="007B5757" w:rsidRDefault="007B5757" w:rsidP="000D6F37">
      <w:pPr>
        <w:pStyle w:val="ListParagraph1"/>
        <w:ind w:left="0" w:firstLine="450"/>
        <w:rPr>
          <w:rFonts w:eastAsia="Arial"/>
          <w:lang w:val="en-GB"/>
        </w:rPr>
      </w:pPr>
      <w:r>
        <w:rPr>
          <w:rFonts w:eastAsia="Arial"/>
          <w:lang w:val="en-GB"/>
        </w:rPr>
        <w:t xml:space="preserve">The Zips Electric Racing 2016 car is a rear wheel drive electric </w:t>
      </w:r>
      <w:r w:rsidR="000D6F37">
        <w:rPr>
          <w:rFonts w:eastAsia="Arial"/>
          <w:lang w:val="en-GB"/>
        </w:rPr>
        <w:t>race car</w:t>
      </w:r>
      <w:r>
        <w:rPr>
          <w:rFonts w:eastAsia="Arial"/>
          <w:lang w:val="en-GB"/>
        </w:rPr>
        <w:t xml:space="preserve"> sporting a single 79kW motor and a </w:t>
      </w:r>
      <w:r w:rsidR="00F2272E">
        <w:rPr>
          <w:rFonts w:eastAsia="Arial"/>
          <w:lang w:val="en-GB"/>
        </w:rPr>
        <w:t>296 cell (72</w:t>
      </w:r>
      <w:r w:rsidR="003A2A4B">
        <w:rPr>
          <w:rFonts w:eastAsia="Arial"/>
          <w:lang w:val="en-GB"/>
        </w:rPr>
        <w:t xml:space="preserve"> series </w:t>
      </w:r>
      <w:r w:rsidR="00706B59">
        <w:rPr>
          <w:rFonts w:eastAsia="Arial"/>
          <w:lang w:val="en-GB"/>
        </w:rPr>
        <w:t>3</w:t>
      </w:r>
      <w:r w:rsidR="003A2A4B">
        <w:rPr>
          <w:rFonts w:eastAsia="Arial"/>
          <w:lang w:val="en-GB"/>
        </w:rPr>
        <w:t xml:space="preserve"> parallel) </w:t>
      </w:r>
      <w:r>
        <w:rPr>
          <w:rFonts w:eastAsia="Arial"/>
          <w:lang w:val="en-GB"/>
        </w:rPr>
        <w:t xml:space="preserve">lithium polymer battery pack. </w:t>
      </w:r>
      <w:r w:rsidR="000D6F37">
        <w:rPr>
          <w:rFonts w:eastAsia="Arial"/>
          <w:lang w:val="en-GB"/>
        </w:rPr>
        <w:t xml:space="preserve">The car is run and controlled by two </w:t>
      </w:r>
      <w:r w:rsidR="00212602">
        <w:rPr>
          <w:rFonts w:eastAsia="Arial"/>
          <w:lang w:val="en-GB"/>
        </w:rPr>
        <w:t>separate</w:t>
      </w:r>
      <w:r w:rsidR="000D6F37">
        <w:rPr>
          <w:rFonts w:eastAsia="Arial"/>
          <w:lang w:val="en-GB"/>
        </w:rPr>
        <w:t xml:space="preserve"> electrical systems, a high voltage (HV) tractive system and grounded low voltage (GLV) system. The tractive system consists of motors, motor controllers, accumulators, AIR’s main fusing, and battery management. The GLV</w:t>
      </w:r>
      <w:r w:rsidR="00212602">
        <w:rPr>
          <w:rFonts w:eastAsia="Arial"/>
          <w:lang w:val="en-GB"/>
        </w:rPr>
        <w:t xml:space="preserve"> system includes control systems, communications,</w:t>
      </w:r>
      <w:r w:rsidR="000D6F37">
        <w:rPr>
          <w:rFonts w:eastAsia="Arial"/>
          <w:lang w:val="en-GB"/>
        </w:rPr>
        <w:t xml:space="preserve"> sensors and a portion of the battery management system (BMS) </w:t>
      </w:r>
    </w:p>
    <w:p w14:paraId="07028118" w14:textId="23DE7AD5" w:rsidR="00D4745B" w:rsidRDefault="00D4745B" w:rsidP="00D4745B">
      <w:pPr>
        <w:pStyle w:val="ListParagraph1"/>
        <w:ind w:left="0"/>
      </w:pPr>
    </w:p>
    <w:p w14:paraId="100647BE" w14:textId="77777777" w:rsidR="00D4745B" w:rsidRDefault="00D4745B" w:rsidP="00D4745B">
      <w:pPr>
        <w:pStyle w:val="ListParagraph1"/>
        <w:keepNext/>
        <w:ind w:left="0"/>
      </w:pPr>
      <w:r w:rsidRPr="00D4745B">
        <w:rPr>
          <w:noProof/>
          <w:lang w:val="en-US" w:eastAsia="en-US"/>
        </w:rPr>
        <w:drawing>
          <wp:inline distT="0" distB="0" distL="0" distR="0" wp14:anchorId="14B25597" wp14:editId="3E45C68E">
            <wp:extent cx="6126480" cy="4084320"/>
            <wp:effectExtent l="0" t="3810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6705242" w14:textId="736546EA" w:rsidR="00C95CE5" w:rsidRPr="00D4745B" w:rsidRDefault="00D4745B" w:rsidP="00D4745B">
      <w:pPr>
        <w:pStyle w:val="Caption"/>
      </w:pPr>
      <w:bookmarkStart w:id="30" w:name="_Toc440411988"/>
      <w:r>
        <w:t xml:space="preserve">Figure </w:t>
      </w:r>
      <w:r>
        <w:fldChar w:fldCharType="begin"/>
      </w:r>
      <w:r>
        <w:instrText xml:space="preserve"> SEQ Figure \* ARABIC </w:instrText>
      </w:r>
      <w:r>
        <w:fldChar w:fldCharType="separate"/>
      </w:r>
      <w:r w:rsidR="00F760C9">
        <w:rPr>
          <w:noProof/>
        </w:rPr>
        <w:t>1</w:t>
      </w:r>
      <w:r>
        <w:fldChar w:fldCharType="end"/>
      </w:r>
      <w:r>
        <w:t>. High Level Electrical System Block Diagram</w:t>
      </w:r>
      <w:bookmarkEnd w:id="3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2D40083" w14:textId="77777777" w:rsidTr="00E76067">
        <w:tc>
          <w:tcPr>
            <w:tcW w:w="4536" w:type="dxa"/>
            <w:shd w:val="clear" w:color="auto" w:fill="auto"/>
          </w:tcPr>
          <w:p w14:paraId="3E10790E" w14:textId="77777777" w:rsidR="00C95CE5" w:rsidRDefault="00C95CE5" w:rsidP="00135B7A">
            <w:pPr>
              <w:pStyle w:val="TableContents"/>
              <w:keepNext/>
            </w:pPr>
            <w:r>
              <w:lastRenderedPageBreak/>
              <w:t>Maximum Tractive-system voltage:</w:t>
            </w:r>
          </w:p>
        </w:tc>
        <w:tc>
          <w:tcPr>
            <w:tcW w:w="4536" w:type="dxa"/>
            <w:shd w:val="clear" w:color="auto" w:fill="auto"/>
          </w:tcPr>
          <w:p w14:paraId="1900E814" w14:textId="4E195ED7" w:rsidR="00C95CE5" w:rsidRDefault="00E76067" w:rsidP="00E76067">
            <w:pPr>
              <w:pStyle w:val="TableContents"/>
              <w:keepNext/>
            </w:pPr>
            <w:r>
              <w:t>302.4</w:t>
            </w:r>
            <w:r w:rsidR="00C95CE5">
              <w:t>V</w:t>
            </w:r>
            <w:r w:rsidR="00C14655">
              <w:t>DC</w:t>
            </w:r>
          </w:p>
        </w:tc>
      </w:tr>
      <w:tr w:rsidR="004E5E32" w14:paraId="20C3B0ED" w14:textId="77777777" w:rsidTr="00E76067">
        <w:tc>
          <w:tcPr>
            <w:tcW w:w="4536" w:type="dxa"/>
            <w:shd w:val="clear" w:color="auto" w:fill="auto"/>
          </w:tcPr>
          <w:p w14:paraId="2A2472BD" w14:textId="77777777" w:rsidR="00C95CE5" w:rsidRDefault="00C95CE5" w:rsidP="00135B7A">
            <w:pPr>
              <w:pStyle w:val="TableContents"/>
              <w:keepNext/>
            </w:pPr>
            <w:r>
              <w:t>Nominal Tractive-system voltage:</w:t>
            </w:r>
          </w:p>
        </w:tc>
        <w:tc>
          <w:tcPr>
            <w:tcW w:w="4536" w:type="dxa"/>
            <w:shd w:val="clear" w:color="auto" w:fill="auto"/>
          </w:tcPr>
          <w:p w14:paraId="53528BA2" w14:textId="704A38B1" w:rsidR="00C95CE5" w:rsidRDefault="00E76067" w:rsidP="00135B7A">
            <w:pPr>
              <w:pStyle w:val="TableContents"/>
              <w:keepNext/>
            </w:pPr>
            <w:r>
              <w:t>295.2</w:t>
            </w:r>
            <w:r w:rsidR="004E5E32">
              <w:t>VDC</w:t>
            </w:r>
          </w:p>
        </w:tc>
      </w:tr>
      <w:tr w:rsidR="004E5E32" w14:paraId="3034B0B2" w14:textId="77777777" w:rsidTr="00E76067">
        <w:tc>
          <w:tcPr>
            <w:tcW w:w="4536" w:type="dxa"/>
            <w:shd w:val="clear" w:color="auto" w:fill="auto"/>
          </w:tcPr>
          <w:p w14:paraId="0E673D3B" w14:textId="77777777" w:rsidR="00C95CE5" w:rsidRDefault="00C95CE5" w:rsidP="00135B7A">
            <w:pPr>
              <w:pStyle w:val="TableContents"/>
              <w:keepNext/>
            </w:pPr>
            <w:r>
              <w:t>Control-system voltage:</w:t>
            </w:r>
          </w:p>
        </w:tc>
        <w:tc>
          <w:tcPr>
            <w:tcW w:w="4536" w:type="dxa"/>
            <w:shd w:val="clear" w:color="auto" w:fill="auto"/>
          </w:tcPr>
          <w:p w14:paraId="29A4BEB3" w14:textId="77777777" w:rsidR="00C95CE5" w:rsidRDefault="00C95CE5" w:rsidP="00135B7A">
            <w:pPr>
              <w:pStyle w:val="TableContents"/>
              <w:keepNext/>
            </w:pPr>
            <w:r>
              <w:t>24V</w:t>
            </w:r>
            <w:r w:rsidR="00C14655">
              <w:t>DC</w:t>
            </w:r>
          </w:p>
        </w:tc>
      </w:tr>
      <w:tr w:rsidR="004E5E32" w14:paraId="6847140E" w14:textId="77777777" w:rsidTr="00E76067">
        <w:tc>
          <w:tcPr>
            <w:tcW w:w="4536" w:type="dxa"/>
            <w:shd w:val="clear" w:color="auto" w:fill="auto"/>
          </w:tcPr>
          <w:p w14:paraId="706B6411" w14:textId="77777777" w:rsidR="00C95CE5" w:rsidRDefault="00C95CE5" w:rsidP="00135B7A">
            <w:pPr>
              <w:pStyle w:val="TableContents"/>
              <w:keepNext/>
            </w:pPr>
            <w:r>
              <w:t>Accumulator configuration:</w:t>
            </w:r>
          </w:p>
        </w:tc>
        <w:tc>
          <w:tcPr>
            <w:tcW w:w="4536" w:type="dxa"/>
            <w:shd w:val="clear" w:color="auto" w:fill="auto"/>
          </w:tcPr>
          <w:p w14:paraId="62EAE459" w14:textId="106E95AF" w:rsidR="00C95CE5" w:rsidRPr="00212602" w:rsidRDefault="00E32275" w:rsidP="00E76067">
            <w:pPr>
              <w:pStyle w:val="TableContents"/>
              <w:keepNext/>
              <w:rPr>
                <w:highlight w:val="yellow"/>
              </w:rPr>
            </w:pPr>
            <w:r w:rsidRPr="00E32275">
              <w:t>7</w:t>
            </w:r>
            <w:r w:rsidR="00E76067">
              <w:t>2</w:t>
            </w:r>
            <w:r w:rsidRPr="00E32275">
              <w:t>s3</w:t>
            </w:r>
            <w:r w:rsidR="00C95CE5" w:rsidRPr="00E32275">
              <w:t>p</w:t>
            </w:r>
          </w:p>
        </w:tc>
      </w:tr>
      <w:tr w:rsidR="004E5E32" w14:paraId="16491B73" w14:textId="77777777" w:rsidTr="00E76067">
        <w:tc>
          <w:tcPr>
            <w:tcW w:w="4536" w:type="dxa"/>
            <w:shd w:val="clear" w:color="auto" w:fill="auto"/>
          </w:tcPr>
          <w:p w14:paraId="09D9423E" w14:textId="77777777" w:rsidR="00C95CE5" w:rsidRDefault="00C14655" w:rsidP="00135B7A">
            <w:pPr>
              <w:pStyle w:val="TableContents"/>
              <w:keepNext/>
            </w:pPr>
            <w:r>
              <w:t xml:space="preserve">Total </w:t>
            </w:r>
            <w:r w:rsidR="00C95CE5">
              <w:t>Accumulator capacity:</w:t>
            </w:r>
          </w:p>
        </w:tc>
        <w:tc>
          <w:tcPr>
            <w:tcW w:w="4536" w:type="dxa"/>
            <w:shd w:val="clear" w:color="auto" w:fill="auto"/>
          </w:tcPr>
          <w:p w14:paraId="6ECF003D" w14:textId="78197F82" w:rsidR="00C95CE5" w:rsidRPr="00212602" w:rsidRDefault="00E32275" w:rsidP="005C42EE">
            <w:pPr>
              <w:pStyle w:val="TableContents"/>
              <w:keepNext/>
              <w:rPr>
                <w:highlight w:val="yellow"/>
              </w:rPr>
            </w:pPr>
            <w:r w:rsidRPr="005C42EE">
              <w:rPr>
                <w:color w:val="000000"/>
              </w:rPr>
              <w:t>21.15</w:t>
            </w:r>
            <w:r w:rsidR="004E5E32" w:rsidRPr="005C42EE">
              <w:rPr>
                <w:color w:val="000000"/>
              </w:rPr>
              <w:t>Ah</w:t>
            </w:r>
            <w:r w:rsidR="007B5757" w:rsidRPr="005C42EE">
              <w:rPr>
                <w:color w:val="000000"/>
              </w:rPr>
              <w:t xml:space="preserve"> </w:t>
            </w:r>
            <w:r w:rsidR="004E5E32" w:rsidRPr="005C42EE">
              <w:rPr>
                <w:color w:val="000000"/>
                <w:lang w:val="en-US"/>
              </w:rPr>
              <w:t>6.</w:t>
            </w:r>
            <w:r w:rsidR="005C42EE" w:rsidRPr="005C42EE">
              <w:rPr>
                <w:color w:val="000000"/>
                <w:lang w:val="en-US"/>
              </w:rPr>
              <w:t>24</w:t>
            </w:r>
            <w:r w:rsidR="00BE3FD4">
              <w:rPr>
                <w:color w:val="000000"/>
                <w:lang w:val="en-US"/>
              </w:rPr>
              <w:t xml:space="preserve"> kW</w:t>
            </w:r>
            <w:r w:rsidR="005C42EE" w:rsidRPr="005C42EE">
              <w:rPr>
                <w:color w:val="000000"/>
                <w:lang w:val="en-US"/>
              </w:rPr>
              <w:t>-hours; 22.4</w:t>
            </w:r>
            <w:r w:rsidR="005C42EE">
              <w:rPr>
                <w:color w:val="000000"/>
                <w:lang w:val="en-US"/>
              </w:rPr>
              <w:t>7</w:t>
            </w:r>
            <w:r w:rsidR="004E5E32" w:rsidRPr="005C42EE">
              <w:rPr>
                <w:color w:val="000000"/>
                <w:lang w:val="en-US"/>
              </w:rPr>
              <w:t>MJ</w:t>
            </w:r>
          </w:p>
        </w:tc>
      </w:tr>
      <w:tr w:rsidR="004E5E32" w14:paraId="3631514A" w14:textId="77777777" w:rsidTr="00E76067">
        <w:tc>
          <w:tcPr>
            <w:tcW w:w="4536" w:type="dxa"/>
            <w:shd w:val="clear" w:color="auto" w:fill="auto"/>
          </w:tcPr>
          <w:p w14:paraId="0DAEC4DA" w14:textId="77777777" w:rsidR="00C95CE5" w:rsidRDefault="00C95CE5" w:rsidP="00135B7A">
            <w:pPr>
              <w:pStyle w:val="TableContents"/>
              <w:keepNext/>
            </w:pPr>
            <w:r>
              <w:t>Motor type:</w:t>
            </w:r>
          </w:p>
        </w:tc>
        <w:tc>
          <w:tcPr>
            <w:tcW w:w="4536" w:type="dxa"/>
            <w:shd w:val="clear" w:color="auto" w:fill="auto"/>
          </w:tcPr>
          <w:p w14:paraId="04C289E9" w14:textId="77777777" w:rsidR="00C95CE5" w:rsidRDefault="00C95CE5" w:rsidP="00135B7A">
            <w:pPr>
              <w:pStyle w:val="TableContents"/>
              <w:keepNext/>
            </w:pPr>
            <w:r>
              <w:t>Perma</w:t>
            </w:r>
            <w:r w:rsidR="004E5E32">
              <w:t>nent Magnet Brushless AC</w:t>
            </w:r>
          </w:p>
        </w:tc>
      </w:tr>
      <w:tr w:rsidR="004E5E32" w14:paraId="102ED2F3" w14:textId="77777777" w:rsidTr="00E76067">
        <w:tc>
          <w:tcPr>
            <w:tcW w:w="4536" w:type="dxa"/>
            <w:shd w:val="clear" w:color="auto" w:fill="auto"/>
          </w:tcPr>
          <w:p w14:paraId="1D084CB7" w14:textId="77777777" w:rsidR="00C95CE5" w:rsidRDefault="00C95CE5" w:rsidP="00135B7A">
            <w:pPr>
              <w:pStyle w:val="TableContents"/>
              <w:keepNext/>
            </w:pPr>
            <w:r>
              <w:t>Number of motors:</w:t>
            </w:r>
          </w:p>
        </w:tc>
        <w:tc>
          <w:tcPr>
            <w:tcW w:w="4536" w:type="dxa"/>
            <w:shd w:val="clear" w:color="auto" w:fill="auto"/>
          </w:tcPr>
          <w:p w14:paraId="6273D13C" w14:textId="77777777" w:rsidR="00C95CE5" w:rsidRDefault="004E5E32" w:rsidP="004E5E32">
            <w:pPr>
              <w:pStyle w:val="TableContents"/>
              <w:keepNext/>
            </w:pPr>
            <w:r>
              <w:t>Total 1 with mechanical differential</w:t>
            </w:r>
          </w:p>
        </w:tc>
      </w:tr>
      <w:tr w:rsidR="004E5E32" w14:paraId="5CFF4183" w14:textId="77777777" w:rsidTr="00E76067">
        <w:tc>
          <w:tcPr>
            <w:tcW w:w="4536" w:type="dxa"/>
            <w:shd w:val="clear" w:color="auto" w:fill="auto"/>
          </w:tcPr>
          <w:p w14:paraId="6F5F7A2F"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14:paraId="3CDF48F9" w14:textId="77777777" w:rsidR="00C95CE5" w:rsidRDefault="004E5E32" w:rsidP="004E5E32">
            <w:pPr>
              <w:pStyle w:val="TableContents"/>
              <w:keepNext/>
            </w:pPr>
            <w:r>
              <w:t>79kW</w:t>
            </w:r>
          </w:p>
        </w:tc>
      </w:tr>
    </w:tbl>
    <w:p w14:paraId="47811C40" w14:textId="40ABBC77" w:rsidR="00C95CE5" w:rsidRDefault="00C95CE5">
      <w:pPr>
        <w:pStyle w:val="Table"/>
      </w:pPr>
      <w:bookmarkStart w:id="31" w:name="_Toc440412054"/>
      <w:r>
        <w:t xml:space="preserve">Table </w:t>
      </w:r>
      <w:r w:rsidR="00AD5018">
        <w:fldChar w:fldCharType="begin"/>
      </w:r>
      <w:r w:rsidR="00AD5018">
        <w:instrText xml:space="preserve"> STYLEREF 1 \s </w:instrText>
      </w:r>
      <w:r w:rsidR="00AD5018">
        <w:fldChar w:fldCharType="separate"/>
      </w:r>
      <w:r w:rsidR="00F760C9">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F760C9">
        <w:rPr>
          <w:noProof/>
        </w:rPr>
        <w:t>1</w:t>
      </w:r>
      <w:r w:rsidR="00AD5018">
        <w:fldChar w:fldCharType="end"/>
      </w:r>
      <w:r>
        <w:t xml:space="preserve"> General parameters</w:t>
      </w:r>
      <w:bookmarkEnd w:id="31"/>
    </w:p>
    <w:p w14:paraId="3F259F0A" w14:textId="77777777" w:rsidR="00C95CE5" w:rsidRDefault="00C95CE5">
      <w:pPr>
        <w:rPr>
          <w:lang w:val="en-US"/>
        </w:rPr>
      </w:pPr>
    </w:p>
    <w:p w14:paraId="1401C2EC" w14:textId="003DA2CE" w:rsidR="00D4745B" w:rsidRDefault="0020071B" w:rsidP="0020071B">
      <w:pPr>
        <w:keepNext/>
        <w:jc w:val="center"/>
      </w:pPr>
      <w:r>
        <w:rPr>
          <w:noProof/>
          <w:lang w:val="en-US" w:eastAsia="en-US"/>
        </w:rPr>
        <w:lastRenderedPageBreak/>
        <w:drawing>
          <wp:inline distT="0" distB="0" distL="0" distR="0" wp14:anchorId="579B7095" wp14:editId="0ED73E48">
            <wp:extent cx="4574156" cy="615292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971" cy="6154018"/>
                    </a:xfrm>
                    <a:prstGeom prst="rect">
                      <a:avLst/>
                    </a:prstGeom>
                  </pic:spPr>
                </pic:pic>
              </a:graphicData>
            </a:graphic>
          </wp:inline>
        </w:drawing>
      </w:r>
    </w:p>
    <w:p w14:paraId="229F9C72" w14:textId="4257D1B3" w:rsidR="00D4745B" w:rsidRPr="00F8103C" w:rsidRDefault="00D4745B" w:rsidP="00D4745B">
      <w:pPr>
        <w:pStyle w:val="Caption"/>
        <w:rPr>
          <w:color w:val="000000" w:themeColor="text1"/>
        </w:rPr>
        <w:sectPr w:rsidR="00D4745B" w:rsidRPr="00F8103C" w:rsidSect="00176B40">
          <w:headerReference w:type="even" r:id="rId42"/>
          <w:headerReference w:type="default" r:id="rId43"/>
          <w:footerReference w:type="even" r:id="rId44"/>
          <w:footerReference w:type="default" r:id="rId45"/>
          <w:headerReference w:type="first" r:id="rId46"/>
          <w:footerReference w:type="first" r:id="rId47"/>
          <w:type w:val="continuous"/>
          <w:pgSz w:w="12240" w:h="15840" w:code="1"/>
          <w:pgMar w:top="1296" w:right="1296" w:bottom="1008" w:left="1296" w:header="708" w:footer="708" w:gutter="0"/>
          <w:pgNumType w:start="1"/>
          <w:cols w:space="720"/>
          <w:docGrid w:linePitch="360"/>
        </w:sectPr>
      </w:pPr>
      <w:bookmarkStart w:id="32" w:name="_Toc422327068"/>
      <w:bookmarkStart w:id="33" w:name="_Toc440411989"/>
      <w:r>
        <w:t xml:space="preserve">Figure </w:t>
      </w:r>
      <w:r>
        <w:fldChar w:fldCharType="begin"/>
      </w:r>
      <w:r>
        <w:instrText xml:space="preserve"> SEQ Figure \* ARABIC </w:instrText>
      </w:r>
      <w:r>
        <w:fldChar w:fldCharType="separate"/>
      </w:r>
      <w:r w:rsidR="00F760C9">
        <w:rPr>
          <w:noProof/>
        </w:rPr>
        <w:t>2</w:t>
      </w:r>
      <w:r>
        <w:fldChar w:fldCharType="end"/>
      </w:r>
      <w:r w:rsidR="00212602">
        <w:t>.</w:t>
      </w:r>
      <w:r>
        <w:t xml:space="preserve"> High Level Tractive System Battery Layout</w:t>
      </w:r>
      <w:bookmarkEnd w:id="32"/>
      <w:bookmarkEnd w:id="33"/>
    </w:p>
    <w:p w14:paraId="215309AB" w14:textId="77777777" w:rsidR="00C95CE5" w:rsidRDefault="00C95CE5"/>
    <w:p w14:paraId="45A6BD4E" w14:textId="7E95C78A" w:rsidR="00D4745B" w:rsidRDefault="00D4745B">
      <w:pPr>
        <w:sectPr w:rsidR="00D4745B" w:rsidSect="00567DF0">
          <w:headerReference w:type="even" r:id="rId48"/>
          <w:headerReference w:type="default" r:id="rId49"/>
          <w:footerReference w:type="even" r:id="rId50"/>
          <w:footerReference w:type="default" r:id="rId51"/>
          <w:headerReference w:type="first" r:id="rId52"/>
          <w:footerReference w:type="first" r:id="rId53"/>
          <w:type w:val="continuous"/>
          <w:pgSz w:w="12240" w:h="15840" w:code="1"/>
          <w:pgMar w:top="1296" w:right="1296" w:bottom="1008" w:left="1296" w:header="708" w:footer="708" w:gutter="0"/>
          <w:pgNumType w:start="1"/>
          <w:cols w:space="720"/>
          <w:docGrid w:linePitch="360"/>
        </w:sectPr>
      </w:pPr>
    </w:p>
    <w:p w14:paraId="09A6A018" w14:textId="04F19EC0" w:rsidR="00C95CE5" w:rsidRDefault="00265567">
      <w:pPr>
        <w:pStyle w:val="Heading1"/>
      </w:pPr>
      <w:bookmarkStart w:id="34" w:name="_Toc440411833"/>
      <w:bookmarkStart w:id="35" w:name="_Ref261212617"/>
      <w:r>
        <w:lastRenderedPageBreak/>
        <w:t>Electrical</w:t>
      </w:r>
      <w:r w:rsidR="00C95CE5">
        <w:rPr>
          <w:rFonts w:eastAsia="Arial" w:cs="Arial"/>
        </w:rPr>
        <w:t xml:space="preserve"> </w:t>
      </w:r>
      <w:r w:rsidR="00C95CE5">
        <w:t>Systems</w:t>
      </w:r>
      <w:bookmarkEnd w:id="34"/>
    </w:p>
    <w:p w14:paraId="58586A52" w14:textId="77777777" w:rsidR="00C95CE5" w:rsidRDefault="00265567">
      <w:pPr>
        <w:pStyle w:val="Heading2"/>
        <w:rPr>
          <w:lang w:val="en-US"/>
        </w:rPr>
      </w:pPr>
      <w:bookmarkStart w:id="36" w:name="_Toc440411834"/>
      <w:r>
        <w:rPr>
          <w:lang w:val="en-US"/>
        </w:rPr>
        <w:t>Shutdown</w:t>
      </w:r>
      <w:r w:rsidR="00C95CE5">
        <w:rPr>
          <w:rFonts w:eastAsia="Arial" w:cs="Arial"/>
          <w:lang w:val="en-US"/>
        </w:rPr>
        <w:t xml:space="preserve"> </w:t>
      </w:r>
      <w:r w:rsidR="00C95CE5">
        <w:rPr>
          <w:lang w:val="en-US"/>
        </w:rPr>
        <w:t>Circuit</w:t>
      </w:r>
      <w:bookmarkEnd w:id="36"/>
    </w:p>
    <w:p w14:paraId="52F3AF11" w14:textId="77777777" w:rsidR="00C95CE5" w:rsidRDefault="00C95CE5">
      <w:pPr>
        <w:pStyle w:val="Heading3"/>
        <w:rPr>
          <w:lang w:val="en-US"/>
        </w:rPr>
      </w:pPr>
      <w:bookmarkStart w:id="37" w:name="_Ref439183079"/>
      <w:bookmarkStart w:id="38" w:name="_Ref439183088"/>
      <w:bookmarkStart w:id="39" w:name="_Toc440411835"/>
      <w:bookmarkStart w:id="40" w:name="_Ref399226466"/>
      <w:r>
        <w:rPr>
          <w:lang w:val="en-US"/>
        </w:rPr>
        <w:t>Description/concept</w:t>
      </w:r>
      <w:bookmarkEnd w:id="37"/>
      <w:bookmarkEnd w:id="38"/>
      <w:bookmarkEnd w:id="39"/>
    </w:p>
    <w:p w14:paraId="7D24A8CD" w14:textId="7CEB1CAC" w:rsidR="000F36A8" w:rsidRDefault="000F36A8" w:rsidP="00176B40">
      <w:pPr>
        <w:ind w:firstLine="708"/>
        <w:rPr>
          <w:lang w:val="en-US"/>
        </w:rPr>
      </w:pPr>
      <w:r>
        <w:rPr>
          <w:lang w:val="en-US"/>
        </w:rPr>
        <w:t>The shutdown circuit consists of a series loop with multiple switches that make or break the control line</w:t>
      </w:r>
      <w:r w:rsidR="00F01BFD">
        <w:rPr>
          <w:lang w:val="en-US"/>
        </w:rPr>
        <w:t xml:space="preserve"> (powered by the GLV</w:t>
      </w:r>
      <w:r w:rsidR="000B2A53">
        <w:rPr>
          <w:lang w:val="en-US"/>
        </w:rPr>
        <w:t>S custom battery pack)</w:t>
      </w:r>
      <w:r>
        <w:rPr>
          <w:lang w:val="en-US"/>
        </w:rPr>
        <w:t xml:space="preserve"> to the normally open Accumulator Isolation Relays (AIRs). If any individual switch breaks the loop, the </w:t>
      </w:r>
      <w:r w:rsidR="000A0F55">
        <w:rPr>
          <w:lang w:val="en-US"/>
        </w:rPr>
        <w:t>AIRs open and disconnect the accumulator, removing high voltage from the tractive system. System failures that automatically shut</w:t>
      </w:r>
      <w:r w:rsidR="007722B4">
        <w:rPr>
          <w:lang w:val="en-US"/>
        </w:rPr>
        <w:t xml:space="preserve"> </w:t>
      </w:r>
      <w:r w:rsidR="000A0F55">
        <w:rPr>
          <w:lang w:val="en-US"/>
        </w:rPr>
        <w:t xml:space="preserve">down the car include brake </w:t>
      </w:r>
      <w:r w:rsidR="006B01C4">
        <w:rPr>
          <w:lang w:val="en-US"/>
        </w:rPr>
        <w:t>over travel</w:t>
      </w:r>
      <w:r w:rsidR="000A0F55">
        <w:rPr>
          <w:lang w:val="en-US"/>
        </w:rPr>
        <w:t xml:space="preserve"> (caused by loss of brake pressure), BMS fault (battery over temp. etc.),</w:t>
      </w:r>
      <w:r w:rsidR="007722B4">
        <w:rPr>
          <w:lang w:val="en-US"/>
        </w:rPr>
        <w:t xml:space="preserve"> </w:t>
      </w:r>
      <w:r w:rsidR="000A0F55">
        <w:rPr>
          <w:lang w:val="en-US"/>
        </w:rPr>
        <w:t xml:space="preserve">IMD (loss of isolation), and brake plausibility. </w:t>
      </w:r>
    </w:p>
    <w:p w14:paraId="1A754BD7" w14:textId="6512CC9C" w:rsidR="003A61C5" w:rsidRDefault="003A61C5">
      <w:pPr>
        <w:rPr>
          <w:color w:val="000000" w:themeColor="text1"/>
          <w:lang w:val="en-US"/>
        </w:rPr>
      </w:pPr>
      <w:r>
        <w:rPr>
          <w:color w:val="000000" w:themeColor="text1"/>
          <w:lang w:val="en-US"/>
        </w:rPr>
        <w:t xml:space="preserve"> </w:t>
      </w:r>
      <w:r w:rsidR="007722B4">
        <w:rPr>
          <w:color w:val="000000" w:themeColor="text1"/>
          <w:lang w:val="en-US"/>
        </w:rPr>
        <w:tab/>
      </w:r>
      <w:r w:rsidRPr="00F8103C">
        <w:rPr>
          <w:color w:val="000000" w:themeColor="text1"/>
          <w:lang w:val="en-US"/>
        </w:rPr>
        <w:t xml:space="preserve">The ECU relay </w:t>
      </w:r>
      <w:r w:rsidR="00723CEE">
        <w:rPr>
          <w:color w:val="000000" w:themeColor="text1"/>
          <w:lang w:val="en-US"/>
        </w:rPr>
        <w:t xml:space="preserve">controls the car </w:t>
      </w:r>
      <w:proofErr w:type="spellStart"/>
      <w:r w:rsidR="00723CEE">
        <w:rPr>
          <w:color w:val="000000" w:themeColor="text1"/>
          <w:lang w:val="en-US"/>
        </w:rPr>
        <w:t>precharge</w:t>
      </w:r>
      <w:proofErr w:type="spellEnd"/>
      <w:r w:rsidR="00723CEE">
        <w:rPr>
          <w:color w:val="000000" w:themeColor="text1"/>
          <w:lang w:val="en-US"/>
        </w:rPr>
        <w:t xml:space="preserve"> </w:t>
      </w:r>
      <w:r w:rsidRPr="00F8103C">
        <w:rPr>
          <w:color w:val="000000" w:themeColor="text1"/>
          <w:lang w:val="en-US"/>
        </w:rPr>
        <w:t xml:space="preserve">(EX: the car in a non-ready-to-drive state) until the start button is hit and brake pedal is depressed. </w:t>
      </w:r>
      <w:r w:rsidR="0043135E">
        <w:rPr>
          <w:color w:val="000000" w:themeColor="text1"/>
          <w:lang w:val="en-US"/>
        </w:rPr>
        <w:t>The safety circuit and ECU relay prevent the</w:t>
      </w:r>
      <w:r w:rsidRPr="00F8103C">
        <w:rPr>
          <w:color w:val="000000" w:themeColor="text1"/>
          <w:lang w:val="en-US"/>
        </w:rPr>
        <w:t xml:space="preserve"> </w:t>
      </w:r>
      <w:r w:rsidR="0043135E">
        <w:rPr>
          <w:color w:val="000000" w:themeColor="text1"/>
          <w:lang w:val="en-US"/>
        </w:rPr>
        <w:t xml:space="preserve">car from entering </w:t>
      </w:r>
      <w:r w:rsidRPr="00F8103C">
        <w:rPr>
          <w:color w:val="000000" w:themeColor="text1"/>
          <w:lang w:val="en-US"/>
        </w:rPr>
        <w:t xml:space="preserve">ready to drive mode </w:t>
      </w:r>
      <w:r w:rsidR="0043135E">
        <w:rPr>
          <w:color w:val="000000" w:themeColor="text1"/>
          <w:lang w:val="en-US"/>
        </w:rPr>
        <w:t>if any</w:t>
      </w:r>
      <w:r w:rsidRPr="00F8103C">
        <w:rPr>
          <w:color w:val="000000" w:themeColor="text1"/>
          <w:lang w:val="en-US"/>
        </w:rPr>
        <w:t xml:space="preserve"> external faults are </w:t>
      </w:r>
      <w:r w:rsidR="0043135E">
        <w:rPr>
          <w:color w:val="000000" w:themeColor="text1"/>
          <w:lang w:val="en-US"/>
        </w:rPr>
        <w:t>present</w:t>
      </w:r>
      <w:r w:rsidRPr="00F8103C">
        <w:rPr>
          <w:color w:val="000000" w:themeColor="text1"/>
          <w:lang w:val="en-US"/>
        </w:rPr>
        <w:t xml:space="preserve">. </w:t>
      </w:r>
      <w:r w:rsidR="0043135E">
        <w:rPr>
          <w:color w:val="000000" w:themeColor="text1"/>
          <w:lang w:val="en-US"/>
        </w:rPr>
        <w:t>The ECU relay is used</w:t>
      </w:r>
      <w:r w:rsidRPr="00F8103C">
        <w:rPr>
          <w:color w:val="000000" w:themeColor="text1"/>
          <w:lang w:val="en-US"/>
        </w:rPr>
        <w:t xml:space="preserve"> to add hardware and software lockouts. The safety system faults are only cleared with a car power down</w:t>
      </w:r>
      <w:r w:rsidR="007722B4">
        <w:rPr>
          <w:color w:val="000000" w:themeColor="text1"/>
          <w:lang w:val="en-US"/>
        </w:rPr>
        <w:t xml:space="preserve"> (</w:t>
      </w:r>
      <w:proofErr w:type="gramStart"/>
      <w:r w:rsidR="007722B4">
        <w:rPr>
          <w:color w:val="000000" w:themeColor="text1"/>
          <w:lang w:val="en-US"/>
        </w:rPr>
        <w:t>AMS,IMD</w:t>
      </w:r>
      <w:proofErr w:type="gramEnd"/>
      <w:r w:rsidR="007722B4">
        <w:rPr>
          <w:color w:val="000000" w:themeColor="text1"/>
          <w:lang w:val="en-US"/>
        </w:rPr>
        <w:t>, BSPD)</w:t>
      </w:r>
      <w:r w:rsidR="0043135E">
        <w:rPr>
          <w:color w:val="000000" w:themeColor="text1"/>
          <w:lang w:val="en-US"/>
        </w:rPr>
        <w:t>, but continuously monitored when powered up again</w:t>
      </w:r>
      <w:r w:rsidRPr="00F8103C">
        <w:rPr>
          <w:color w:val="000000" w:themeColor="text1"/>
          <w:lang w:val="en-US"/>
        </w:rPr>
        <w:t xml:space="preserve">. The shutdown system also examines where the fault </w:t>
      </w:r>
      <w:r w:rsidR="0043135E">
        <w:rPr>
          <w:color w:val="000000" w:themeColor="text1"/>
          <w:lang w:val="en-US"/>
        </w:rPr>
        <w:t>occurred</w:t>
      </w:r>
      <w:r w:rsidRPr="00F8103C">
        <w:rPr>
          <w:color w:val="000000" w:themeColor="text1"/>
          <w:lang w:val="en-US"/>
        </w:rPr>
        <w:t xml:space="preserve"> to alert the </w:t>
      </w:r>
      <w:r w:rsidR="0043135E">
        <w:rPr>
          <w:color w:val="000000" w:themeColor="text1"/>
          <w:lang w:val="en-US"/>
        </w:rPr>
        <w:t>problem</w:t>
      </w:r>
      <w:r w:rsidRPr="00F8103C">
        <w:rPr>
          <w:color w:val="000000" w:themeColor="text1"/>
          <w:lang w:val="en-US"/>
        </w:rPr>
        <w:t>.</w:t>
      </w:r>
    </w:p>
    <w:p w14:paraId="35D8C94A" w14:textId="48D05CAF" w:rsidR="007722B4" w:rsidRDefault="007722B4">
      <w:pPr>
        <w:rPr>
          <w:lang w:val="en-US"/>
        </w:rPr>
      </w:pPr>
      <w:r>
        <w:rPr>
          <w:color w:val="000000" w:themeColor="text1"/>
          <w:lang w:val="en-US"/>
        </w:rPr>
        <w:tab/>
      </w:r>
      <w:r>
        <w:rPr>
          <w:lang w:val="en-US"/>
        </w:rPr>
        <w:t xml:space="preserve">The car may also be shut down or prevented from starting by </w:t>
      </w:r>
      <w:r w:rsidR="0025177E">
        <w:rPr>
          <w:lang w:val="en-US"/>
        </w:rPr>
        <w:fldChar w:fldCharType="begin"/>
      </w:r>
      <w:r w:rsidR="0025177E">
        <w:rPr>
          <w:lang w:val="en-US"/>
        </w:rPr>
        <w:instrText xml:space="preserve"> REF _Ref439183206 \h </w:instrText>
      </w:r>
      <w:r w:rsidR="0025177E">
        <w:rPr>
          <w:lang w:val="en-US"/>
        </w:rPr>
      </w:r>
      <w:r w:rsidR="0025177E">
        <w:rPr>
          <w:lang w:val="en-US"/>
        </w:rPr>
        <w:fldChar w:fldCharType="separate"/>
      </w:r>
      <w:r w:rsidR="00F760C9">
        <w:rPr>
          <w:lang w:val="en-US"/>
        </w:rPr>
        <w:t>E-Stop Switches</w:t>
      </w:r>
      <w:r w:rsidR="0025177E">
        <w:rPr>
          <w:lang w:val="en-US"/>
        </w:rPr>
        <w:fldChar w:fldCharType="end"/>
      </w:r>
      <w:r w:rsidR="0025177E">
        <w:rPr>
          <w:lang w:val="en-US"/>
        </w:rPr>
        <w:t xml:space="preserve"> </w:t>
      </w:r>
      <w:r>
        <w:rPr>
          <w:lang w:val="en-US"/>
        </w:rPr>
        <w:t xml:space="preserve">and the </w:t>
      </w:r>
      <w:r w:rsidR="00F01BFD">
        <w:rPr>
          <w:lang w:val="en-US"/>
        </w:rPr>
        <w:fldChar w:fldCharType="begin"/>
      </w:r>
      <w:r w:rsidR="00F01BFD">
        <w:rPr>
          <w:lang w:val="en-US"/>
        </w:rPr>
        <w:instrText xml:space="preserve"> REF _Ref439184354 \h </w:instrText>
      </w:r>
      <w:r w:rsidR="00F01BFD">
        <w:rPr>
          <w:lang w:val="en-US"/>
        </w:rPr>
      </w:r>
      <w:r w:rsidR="00F01BFD">
        <w:rPr>
          <w:lang w:val="en-US"/>
        </w:rPr>
        <w:fldChar w:fldCharType="separate"/>
      </w:r>
      <w:r w:rsidR="00F760C9">
        <w:rPr>
          <w:lang w:val="en-US"/>
        </w:rPr>
        <w:t>Tractive System Master Switch</w:t>
      </w:r>
      <w:r w:rsidR="00F01BFD">
        <w:rPr>
          <w:lang w:val="en-US"/>
        </w:rPr>
        <w:fldChar w:fldCharType="end"/>
      </w:r>
      <w:r w:rsidR="00F01BFD">
        <w:rPr>
          <w:lang w:val="en-US"/>
        </w:rPr>
        <w:t xml:space="preserve"> </w:t>
      </w:r>
      <w:r>
        <w:rPr>
          <w:lang w:val="en-US"/>
        </w:rPr>
        <w:t xml:space="preserve">(TSMS), and </w:t>
      </w:r>
      <w:r w:rsidR="00F01BFD">
        <w:rPr>
          <w:lang w:val="en-US"/>
        </w:rPr>
        <w:fldChar w:fldCharType="begin"/>
      </w:r>
      <w:r w:rsidR="00F01BFD">
        <w:rPr>
          <w:lang w:val="en-US"/>
        </w:rPr>
        <w:instrText xml:space="preserve"> REF _Ref439184376 \h </w:instrText>
      </w:r>
      <w:r w:rsidR="00F01BFD">
        <w:rPr>
          <w:lang w:val="en-US"/>
        </w:rPr>
      </w:r>
      <w:r w:rsidR="00F01BFD">
        <w:rPr>
          <w:lang w:val="en-US"/>
        </w:rPr>
        <w:fldChar w:fldCharType="separate"/>
      </w:r>
      <w:r w:rsidR="00F760C9">
        <w:rPr>
          <w:lang w:val="en-US"/>
        </w:rPr>
        <w:t>High Voltage Disconnect</w:t>
      </w:r>
      <w:r w:rsidR="00F01BFD">
        <w:rPr>
          <w:lang w:val="en-US"/>
        </w:rPr>
        <w:fldChar w:fldCharType="end"/>
      </w:r>
      <w:r w:rsidR="00F01BFD">
        <w:rPr>
          <w:lang w:val="en-US"/>
        </w:rPr>
        <w:t xml:space="preserve"> </w:t>
      </w:r>
      <w:r>
        <w:rPr>
          <w:lang w:val="en-US"/>
        </w:rPr>
        <w:t>(HVD). The TSMS shown in below is operated by a red key which the safety officer controls. This ensures that the car cannot be started without the safety officer present.</w:t>
      </w:r>
    </w:p>
    <w:p w14:paraId="5A1ED735" w14:textId="77777777" w:rsidR="007722B4" w:rsidRDefault="007722B4" w:rsidP="007722B4">
      <w:pPr>
        <w:keepNext/>
        <w:jc w:val="center"/>
      </w:pPr>
      <w:r>
        <w:rPr>
          <w:noProof/>
          <w:lang w:val="en-US" w:eastAsia="en-US"/>
        </w:rPr>
        <w:drawing>
          <wp:inline distT="0" distB="0" distL="0" distR="0" wp14:anchorId="5B751512" wp14:editId="35B62A9B">
            <wp:extent cx="401955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82" t="4741" r="4160" b="6184"/>
                    <a:stretch/>
                  </pic:blipFill>
                  <pic:spPr bwMode="auto">
                    <a:xfrm>
                      <a:off x="0" y="0"/>
                      <a:ext cx="4040511" cy="1617481"/>
                    </a:xfrm>
                    <a:prstGeom prst="rect">
                      <a:avLst/>
                    </a:prstGeom>
                    <a:ln>
                      <a:noFill/>
                    </a:ln>
                    <a:extLst>
                      <a:ext uri="{53640926-AAD7-44D8-BBD7-CCE9431645EC}">
                        <a14:shadowObscured xmlns:a14="http://schemas.microsoft.com/office/drawing/2010/main"/>
                      </a:ext>
                    </a:extLst>
                  </pic:spPr>
                </pic:pic>
              </a:graphicData>
            </a:graphic>
          </wp:inline>
        </w:drawing>
      </w:r>
    </w:p>
    <w:p w14:paraId="7870CBBA" w14:textId="689D8CFB" w:rsidR="007722B4" w:rsidRDefault="007722B4" w:rsidP="007722B4">
      <w:pPr>
        <w:pStyle w:val="Caption"/>
      </w:pPr>
      <w:bookmarkStart w:id="41" w:name="_Toc440411990"/>
      <w:r>
        <w:t xml:space="preserve">Figure </w:t>
      </w:r>
      <w:r>
        <w:fldChar w:fldCharType="begin"/>
      </w:r>
      <w:r>
        <w:instrText xml:space="preserve"> SEQ Figure \* ARABIC </w:instrText>
      </w:r>
      <w:r>
        <w:fldChar w:fldCharType="separate"/>
      </w:r>
      <w:r w:rsidR="00F760C9">
        <w:rPr>
          <w:noProof/>
        </w:rPr>
        <w:t>3</w:t>
      </w:r>
      <w:r>
        <w:fldChar w:fldCharType="end"/>
      </w:r>
      <w:r>
        <w:t>. Tractive System Master Switch and Key</w:t>
      </w:r>
      <w:bookmarkEnd w:id="41"/>
    </w:p>
    <w:p w14:paraId="38B2A6F4" w14:textId="77777777" w:rsidR="003A1802" w:rsidRDefault="003A1802" w:rsidP="003A1802">
      <w:pPr>
        <w:keepNext/>
        <w:jc w:val="center"/>
      </w:pPr>
      <w:r w:rsidRPr="00F8103C">
        <w:rPr>
          <w:noProof/>
          <w:color w:val="000000" w:themeColor="text1"/>
          <w:lang w:val="en-US" w:eastAsia="en-US"/>
        </w:rPr>
        <w:lastRenderedPageBreak/>
        <w:drawing>
          <wp:inline distT="0" distB="0" distL="0" distR="0" wp14:anchorId="0956FA71" wp14:editId="0437A937">
            <wp:extent cx="4314825" cy="3002241"/>
            <wp:effectExtent l="0" t="0" r="0" b="8255"/>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6719" cy="3010517"/>
                    </a:xfrm>
                    <a:prstGeom prst="rect">
                      <a:avLst/>
                    </a:prstGeom>
                    <a:noFill/>
                    <a:ln>
                      <a:noFill/>
                    </a:ln>
                  </pic:spPr>
                </pic:pic>
              </a:graphicData>
            </a:graphic>
          </wp:inline>
        </w:drawing>
      </w:r>
    </w:p>
    <w:p w14:paraId="38BBB928" w14:textId="78BAD921" w:rsidR="003A1802" w:rsidRDefault="003A1802" w:rsidP="003A1802">
      <w:pPr>
        <w:pStyle w:val="Caption"/>
      </w:pPr>
      <w:bookmarkStart w:id="42" w:name="_Toc422327070"/>
      <w:bookmarkStart w:id="43" w:name="_Toc440411991"/>
      <w:r>
        <w:t xml:space="preserve">Figure </w:t>
      </w:r>
      <w:r>
        <w:fldChar w:fldCharType="begin"/>
      </w:r>
      <w:r>
        <w:instrText xml:space="preserve"> SEQ Figure \* ARABIC </w:instrText>
      </w:r>
      <w:r>
        <w:fldChar w:fldCharType="separate"/>
      </w:r>
      <w:r w:rsidR="00F760C9">
        <w:rPr>
          <w:noProof/>
        </w:rPr>
        <w:t>4</w:t>
      </w:r>
      <w:r>
        <w:fldChar w:fldCharType="end"/>
      </w:r>
      <w:r>
        <w:t xml:space="preserve"> </w:t>
      </w:r>
      <w:r w:rsidRPr="00073226">
        <w:t>TSM</w:t>
      </w:r>
      <w:r>
        <w:t>S and GLVMS in the OFF position</w:t>
      </w:r>
      <w:bookmarkEnd w:id="42"/>
      <w:bookmarkEnd w:id="43"/>
    </w:p>
    <w:p w14:paraId="63A9ED76" w14:textId="72F5E57C" w:rsidR="003A1802" w:rsidRPr="003A1802" w:rsidRDefault="003A1802" w:rsidP="003A1802">
      <w:pPr>
        <w:suppressAutoHyphens w:val="0"/>
        <w:spacing w:after="0" w:line="240" w:lineRule="auto"/>
        <w:jc w:val="center"/>
        <w:rPr>
          <w:rFonts w:cs="Lohit Hindi"/>
          <w:i/>
          <w:iCs/>
          <w:sz w:val="24"/>
          <w:szCs w:val="24"/>
        </w:rPr>
      </w:pPr>
      <w:r w:rsidRPr="00F8103C">
        <w:rPr>
          <w:noProof/>
          <w:color w:val="000000" w:themeColor="text1"/>
          <w:lang w:val="en-US" w:eastAsia="en-US"/>
        </w:rPr>
        <w:drawing>
          <wp:inline distT="0" distB="0" distL="0" distR="0" wp14:anchorId="6BADBDA5" wp14:editId="77BA33EF">
            <wp:extent cx="4313106" cy="290312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9009" cy="2920556"/>
                    </a:xfrm>
                    <a:prstGeom prst="rect">
                      <a:avLst/>
                    </a:prstGeom>
                  </pic:spPr>
                </pic:pic>
              </a:graphicData>
            </a:graphic>
          </wp:inline>
        </w:drawing>
      </w:r>
    </w:p>
    <w:p w14:paraId="0907BFD5" w14:textId="48D8DCC4" w:rsidR="003A1802" w:rsidRPr="00F8103C" w:rsidRDefault="003A1802" w:rsidP="003A1802">
      <w:pPr>
        <w:pStyle w:val="Caption"/>
        <w:rPr>
          <w:color w:val="000000" w:themeColor="text1"/>
          <w:lang w:val="en-US"/>
        </w:rPr>
      </w:pPr>
      <w:bookmarkStart w:id="44" w:name="_Toc422327071"/>
      <w:bookmarkStart w:id="45" w:name="_Toc440411992"/>
      <w:r>
        <w:t xml:space="preserve">Figure </w:t>
      </w:r>
      <w:r>
        <w:fldChar w:fldCharType="begin"/>
      </w:r>
      <w:r>
        <w:instrText xml:space="preserve"> SEQ Figure \* ARABIC </w:instrText>
      </w:r>
      <w:r>
        <w:fldChar w:fldCharType="separate"/>
      </w:r>
      <w:r w:rsidR="00F760C9">
        <w:rPr>
          <w:noProof/>
        </w:rPr>
        <w:t>5</w:t>
      </w:r>
      <w:r>
        <w:fldChar w:fldCharType="end"/>
      </w:r>
      <w:r>
        <w:t xml:space="preserve"> </w:t>
      </w:r>
      <w:r w:rsidRPr="00CE43EC">
        <w:t>TS</w:t>
      </w:r>
      <w:r>
        <w:t>MS and GLVMS in the ON position</w:t>
      </w:r>
      <w:bookmarkEnd w:id="44"/>
      <w:bookmarkEnd w:id="45"/>
    </w:p>
    <w:p w14:paraId="649163E8" w14:textId="77777777" w:rsidR="003A1802" w:rsidRDefault="003A1802" w:rsidP="007722B4">
      <w:pPr>
        <w:pStyle w:val="Caption"/>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D517558" w14:textId="77777777" w:rsidTr="00DB7941">
        <w:tc>
          <w:tcPr>
            <w:tcW w:w="4536" w:type="dxa"/>
            <w:shd w:val="clear" w:color="auto" w:fill="auto"/>
          </w:tcPr>
          <w:p w14:paraId="7D97B94A" w14:textId="77777777" w:rsidR="00C95CE5" w:rsidRDefault="00C95CE5" w:rsidP="00135B7A">
            <w:pPr>
              <w:pStyle w:val="TableContents"/>
              <w:keepNext/>
            </w:pPr>
            <w:r>
              <w:lastRenderedPageBreak/>
              <w:t>Part</w:t>
            </w:r>
          </w:p>
        </w:tc>
        <w:tc>
          <w:tcPr>
            <w:tcW w:w="4536" w:type="dxa"/>
            <w:shd w:val="clear" w:color="auto" w:fill="auto"/>
          </w:tcPr>
          <w:p w14:paraId="40AC4EA2" w14:textId="77777777" w:rsidR="00C95CE5" w:rsidRDefault="00C95CE5" w:rsidP="00135B7A">
            <w:pPr>
              <w:pStyle w:val="TableContents"/>
              <w:keepNext/>
            </w:pPr>
            <w:r>
              <w:t>Function</w:t>
            </w:r>
          </w:p>
        </w:tc>
      </w:tr>
      <w:tr w:rsidR="004E5E32" w14:paraId="42043168" w14:textId="77777777" w:rsidTr="00DB7941">
        <w:tc>
          <w:tcPr>
            <w:tcW w:w="4536" w:type="dxa"/>
            <w:shd w:val="clear" w:color="auto" w:fill="auto"/>
          </w:tcPr>
          <w:p w14:paraId="290F784D" w14:textId="77777777" w:rsidR="00C95CE5" w:rsidRPr="00894D66" w:rsidRDefault="00C95CE5" w:rsidP="00135B7A">
            <w:pPr>
              <w:pStyle w:val="TableContents"/>
              <w:keepNext/>
            </w:pPr>
            <w:r w:rsidRPr="00894D66">
              <w:t>Main Switch (for control and tractive-system; CSMS, TSMS)</w:t>
            </w:r>
          </w:p>
        </w:tc>
        <w:tc>
          <w:tcPr>
            <w:tcW w:w="4536" w:type="dxa"/>
            <w:shd w:val="clear" w:color="auto" w:fill="auto"/>
          </w:tcPr>
          <w:p w14:paraId="5186F8D0" w14:textId="77777777" w:rsidR="00C95CE5" w:rsidRDefault="00C95CE5" w:rsidP="00135B7A">
            <w:pPr>
              <w:pStyle w:val="TableContents"/>
              <w:keepNext/>
            </w:pPr>
            <w:r>
              <w:t>Normally open</w:t>
            </w:r>
          </w:p>
        </w:tc>
      </w:tr>
      <w:tr w:rsidR="004E5E32" w14:paraId="57B6ECC0" w14:textId="77777777" w:rsidTr="00DB7941">
        <w:tc>
          <w:tcPr>
            <w:tcW w:w="4536" w:type="dxa"/>
            <w:shd w:val="clear" w:color="auto" w:fill="auto"/>
          </w:tcPr>
          <w:p w14:paraId="35E84790" w14:textId="77777777" w:rsidR="00C95CE5" w:rsidRPr="00894D66" w:rsidRDefault="00C95CE5" w:rsidP="00135B7A">
            <w:pPr>
              <w:pStyle w:val="TableContents"/>
              <w:keepNext/>
            </w:pPr>
            <w:r w:rsidRPr="00894D66">
              <w:t>Brake over travel switch (BOTS)</w:t>
            </w:r>
          </w:p>
        </w:tc>
        <w:tc>
          <w:tcPr>
            <w:tcW w:w="4536" w:type="dxa"/>
            <w:shd w:val="clear" w:color="auto" w:fill="auto"/>
          </w:tcPr>
          <w:p w14:paraId="2B0E1E8E" w14:textId="77777777" w:rsidR="00C95CE5" w:rsidRDefault="00C95CE5" w:rsidP="00135B7A">
            <w:pPr>
              <w:pStyle w:val="TableContents"/>
              <w:keepNext/>
            </w:pPr>
            <w:r>
              <w:t>Normally closed</w:t>
            </w:r>
          </w:p>
        </w:tc>
      </w:tr>
      <w:tr w:rsidR="004E5E32" w14:paraId="2F45008C" w14:textId="77777777" w:rsidTr="00DB7941">
        <w:tc>
          <w:tcPr>
            <w:tcW w:w="4536" w:type="dxa"/>
            <w:shd w:val="clear" w:color="auto" w:fill="auto"/>
          </w:tcPr>
          <w:p w14:paraId="1FA56050" w14:textId="77777777" w:rsidR="00C95CE5" w:rsidRDefault="00C95CE5" w:rsidP="00135B7A">
            <w:pPr>
              <w:pStyle w:val="TableContents"/>
              <w:keepNext/>
            </w:pPr>
            <w:r>
              <w:t>Shutdown buttons (SDB)</w:t>
            </w:r>
          </w:p>
        </w:tc>
        <w:tc>
          <w:tcPr>
            <w:tcW w:w="4536" w:type="dxa"/>
            <w:shd w:val="clear" w:color="auto" w:fill="auto"/>
          </w:tcPr>
          <w:p w14:paraId="266C9962" w14:textId="77777777" w:rsidR="00C95CE5" w:rsidRDefault="00C95CE5" w:rsidP="00135B7A">
            <w:pPr>
              <w:pStyle w:val="TableContents"/>
              <w:keepNext/>
            </w:pPr>
            <w:r>
              <w:t>Normally closed</w:t>
            </w:r>
          </w:p>
        </w:tc>
      </w:tr>
      <w:tr w:rsidR="004E5E32" w14:paraId="01811AE8" w14:textId="77777777" w:rsidTr="00DB7941">
        <w:tc>
          <w:tcPr>
            <w:tcW w:w="4536" w:type="dxa"/>
            <w:shd w:val="clear" w:color="auto" w:fill="auto"/>
          </w:tcPr>
          <w:p w14:paraId="0532BA54" w14:textId="77777777" w:rsidR="00C95CE5" w:rsidRDefault="00C95CE5" w:rsidP="00135B7A">
            <w:pPr>
              <w:pStyle w:val="TableContents"/>
              <w:keepNext/>
            </w:pPr>
            <w:r>
              <w:t>Insulation Monitoring Device (IMD)</w:t>
            </w:r>
          </w:p>
        </w:tc>
        <w:tc>
          <w:tcPr>
            <w:tcW w:w="4536" w:type="dxa"/>
            <w:shd w:val="clear" w:color="auto" w:fill="auto"/>
          </w:tcPr>
          <w:p w14:paraId="0622D63A" w14:textId="1BA759DE" w:rsidR="00C95CE5" w:rsidRDefault="00B743F4" w:rsidP="00135B7A">
            <w:pPr>
              <w:pStyle w:val="TableContents"/>
              <w:keepNext/>
            </w:pPr>
            <w:r>
              <w:t>Normally closed</w:t>
            </w:r>
          </w:p>
        </w:tc>
      </w:tr>
      <w:tr w:rsidR="004E5E32" w14:paraId="79AC5F1D" w14:textId="77777777" w:rsidTr="00DB7941">
        <w:tc>
          <w:tcPr>
            <w:tcW w:w="4536" w:type="dxa"/>
            <w:shd w:val="clear" w:color="auto" w:fill="auto"/>
          </w:tcPr>
          <w:p w14:paraId="50F1F3B9" w14:textId="77777777" w:rsidR="00C95CE5" w:rsidRDefault="00C95CE5" w:rsidP="00135B7A">
            <w:pPr>
              <w:pStyle w:val="TableContents"/>
              <w:keepNext/>
            </w:pPr>
            <w:r>
              <w:t>Battery Management System (BMS)</w:t>
            </w:r>
          </w:p>
        </w:tc>
        <w:tc>
          <w:tcPr>
            <w:tcW w:w="4536" w:type="dxa"/>
            <w:shd w:val="clear" w:color="auto" w:fill="auto"/>
          </w:tcPr>
          <w:p w14:paraId="6D1FD7F2" w14:textId="44C093FC" w:rsidR="00C95CE5" w:rsidRDefault="00C95CE5" w:rsidP="00212602">
            <w:pPr>
              <w:pStyle w:val="TableContents"/>
              <w:keepNext/>
            </w:pPr>
            <w:r>
              <w:t xml:space="preserve">Normally </w:t>
            </w:r>
            <w:r w:rsidR="00212602">
              <w:t>closed</w:t>
            </w:r>
          </w:p>
        </w:tc>
      </w:tr>
      <w:tr w:rsidR="00C95CE5" w14:paraId="1CDDD0F3" w14:textId="77777777" w:rsidTr="00DB7941">
        <w:tc>
          <w:tcPr>
            <w:tcW w:w="4536" w:type="dxa"/>
            <w:shd w:val="clear" w:color="auto" w:fill="auto"/>
          </w:tcPr>
          <w:p w14:paraId="64C9D3A5" w14:textId="77777777" w:rsidR="00C95CE5" w:rsidRDefault="00C95CE5" w:rsidP="00135B7A">
            <w:pPr>
              <w:pStyle w:val="TableContents"/>
              <w:keepNext/>
            </w:pPr>
            <w:r>
              <w:t>Inertia Switch</w:t>
            </w:r>
          </w:p>
        </w:tc>
        <w:tc>
          <w:tcPr>
            <w:tcW w:w="4536" w:type="dxa"/>
            <w:shd w:val="clear" w:color="auto" w:fill="auto"/>
          </w:tcPr>
          <w:p w14:paraId="2DC94160" w14:textId="77777777" w:rsidR="00C95CE5" w:rsidRDefault="00C95CE5" w:rsidP="00135B7A">
            <w:pPr>
              <w:pStyle w:val="TableContents"/>
              <w:keepNext/>
            </w:pPr>
            <w:r>
              <w:t>Normally closed</w:t>
            </w:r>
          </w:p>
        </w:tc>
      </w:tr>
      <w:tr w:rsidR="00724AD7" w:rsidRPr="00AD5018" w14:paraId="3C8DCC74" w14:textId="77777777" w:rsidTr="00DB7941">
        <w:tc>
          <w:tcPr>
            <w:tcW w:w="4536" w:type="dxa"/>
            <w:shd w:val="clear" w:color="auto" w:fill="auto"/>
          </w:tcPr>
          <w:p w14:paraId="04A5C24A" w14:textId="77777777" w:rsidR="00724AD7" w:rsidRDefault="00724AD7" w:rsidP="00135B7A">
            <w:pPr>
              <w:pStyle w:val="TableContents"/>
              <w:keepNext/>
            </w:pPr>
            <w:r>
              <w:t>Interlocks</w:t>
            </w:r>
          </w:p>
        </w:tc>
        <w:tc>
          <w:tcPr>
            <w:tcW w:w="4536" w:type="dxa"/>
            <w:shd w:val="clear" w:color="auto" w:fill="auto"/>
          </w:tcPr>
          <w:p w14:paraId="661B3359" w14:textId="168A9D69" w:rsidR="00724AD7" w:rsidRPr="00AD5018" w:rsidRDefault="00724AD7" w:rsidP="00FF0D95">
            <w:pPr>
              <w:pStyle w:val="TableContents"/>
              <w:keepNext/>
              <w:rPr>
                <w:lang w:val="en-US"/>
              </w:rPr>
            </w:pPr>
            <w:r w:rsidRPr="00AD5018">
              <w:rPr>
                <w:lang w:val="en-US"/>
              </w:rPr>
              <w:t xml:space="preserve">Closed when </w:t>
            </w:r>
            <w:r w:rsidR="00FF0D95">
              <w:rPr>
                <w:lang w:val="en-US"/>
              </w:rPr>
              <w:t>connectors</w:t>
            </w:r>
            <w:r w:rsidRPr="00AD5018">
              <w:rPr>
                <w:lang w:val="en-US"/>
              </w:rPr>
              <w:t xml:space="preserve"> are </w:t>
            </w:r>
            <w:r w:rsidR="00FF0D95">
              <w:rPr>
                <w:lang w:val="en-US"/>
              </w:rPr>
              <w:t>closed</w:t>
            </w:r>
          </w:p>
        </w:tc>
      </w:tr>
      <w:tr w:rsidR="008A47C2" w14:paraId="6DF9290B" w14:textId="77777777" w:rsidTr="00DB7941">
        <w:tc>
          <w:tcPr>
            <w:tcW w:w="4536" w:type="dxa"/>
            <w:shd w:val="clear" w:color="auto" w:fill="auto"/>
          </w:tcPr>
          <w:p w14:paraId="26E93FEE" w14:textId="77777777" w:rsidR="008A47C2" w:rsidRDefault="008A47C2" w:rsidP="00135B7A">
            <w:pPr>
              <w:pStyle w:val="TableContents"/>
              <w:keepNext/>
            </w:pPr>
            <w:r>
              <w:t xml:space="preserve">Brake </w:t>
            </w:r>
            <w:r w:rsidR="00135B7A">
              <w:t>System Plausibility Device</w:t>
            </w:r>
          </w:p>
        </w:tc>
        <w:tc>
          <w:tcPr>
            <w:tcW w:w="4536" w:type="dxa"/>
            <w:shd w:val="clear" w:color="auto" w:fill="auto"/>
          </w:tcPr>
          <w:p w14:paraId="5D46535E" w14:textId="54F456B9" w:rsidR="00212602" w:rsidRDefault="008A47C2" w:rsidP="00135B7A">
            <w:pPr>
              <w:pStyle w:val="TableContents"/>
              <w:keepNext/>
            </w:pPr>
            <w:r>
              <w:t>Normally Closed</w:t>
            </w:r>
          </w:p>
        </w:tc>
      </w:tr>
      <w:tr w:rsidR="00212602" w14:paraId="72516BC8" w14:textId="77777777" w:rsidTr="00DB7941">
        <w:tc>
          <w:tcPr>
            <w:tcW w:w="4536" w:type="dxa"/>
            <w:shd w:val="clear" w:color="auto" w:fill="auto"/>
          </w:tcPr>
          <w:p w14:paraId="4FF5B08B" w14:textId="3004F8CE" w:rsidR="00212602" w:rsidRDefault="00212602" w:rsidP="00135B7A">
            <w:pPr>
              <w:pStyle w:val="TableContents"/>
              <w:keepNext/>
            </w:pPr>
            <w:r>
              <w:t>Software System (ECU)</w:t>
            </w:r>
          </w:p>
        </w:tc>
        <w:tc>
          <w:tcPr>
            <w:tcW w:w="4536" w:type="dxa"/>
            <w:shd w:val="clear" w:color="auto" w:fill="auto"/>
          </w:tcPr>
          <w:p w14:paraId="1F82A71B" w14:textId="49C9BD0B" w:rsidR="00212602" w:rsidRDefault="00212602" w:rsidP="00135B7A">
            <w:pPr>
              <w:pStyle w:val="TableContents"/>
              <w:keepNext/>
            </w:pPr>
            <w:r>
              <w:t>Normally Closed</w:t>
            </w:r>
          </w:p>
        </w:tc>
      </w:tr>
    </w:tbl>
    <w:p w14:paraId="0AA87A6B" w14:textId="0AF11CE9" w:rsidR="003A1802" w:rsidRDefault="00C95CE5">
      <w:pPr>
        <w:pStyle w:val="Table"/>
        <w:rPr>
          <w:lang w:val="en-US"/>
        </w:rPr>
      </w:pPr>
      <w:bookmarkStart w:id="46" w:name="_Toc440412055"/>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F760C9">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F760C9">
        <w:rPr>
          <w:noProof/>
          <w:lang w:val="en-US"/>
        </w:rPr>
        <w:t>1</w:t>
      </w:r>
      <w:r w:rsidR="00AD5018">
        <w:rPr>
          <w:lang w:val="en-US"/>
        </w:rPr>
        <w:fldChar w:fldCharType="end"/>
      </w:r>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46"/>
    </w:p>
    <w:p w14:paraId="2606E7A6" w14:textId="77777777" w:rsidR="003A1802" w:rsidRDefault="003A1802">
      <w:pPr>
        <w:suppressAutoHyphens w:val="0"/>
        <w:spacing w:after="0" w:line="240" w:lineRule="auto"/>
        <w:rPr>
          <w:lang w:val="en-US"/>
        </w:rPr>
        <w:sectPr w:rsidR="003A1802" w:rsidSect="00567DF0">
          <w:headerReference w:type="even" r:id="rId57"/>
          <w:headerReference w:type="default" r:id="rId58"/>
          <w:footerReference w:type="even" r:id="rId59"/>
          <w:footerReference w:type="default" r:id="rId60"/>
          <w:headerReference w:type="first" r:id="rId61"/>
          <w:footerReference w:type="first" r:id="rId62"/>
          <w:type w:val="continuous"/>
          <w:pgSz w:w="12240" w:h="15840" w:code="1"/>
          <w:pgMar w:top="1296" w:right="1296" w:bottom="1008" w:left="1296" w:header="708" w:footer="708" w:gutter="0"/>
          <w:cols w:space="720"/>
          <w:docGrid w:linePitch="360"/>
        </w:sectPr>
      </w:pPr>
      <w:r>
        <w:rPr>
          <w:lang w:val="en-US"/>
        </w:rPr>
        <w:br w:type="page"/>
      </w:r>
    </w:p>
    <w:p w14:paraId="24E1C68C" w14:textId="7D89AEE1" w:rsidR="003A1802" w:rsidRDefault="003A1802">
      <w:pPr>
        <w:suppressAutoHyphens w:val="0"/>
        <w:spacing w:after="0" w:line="240" w:lineRule="auto"/>
        <w:rPr>
          <w:rFonts w:cs="Lohit Hindi"/>
          <w:i/>
          <w:iCs/>
          <w:sz w:val="24"/>
          <w:szCs w:val="24"/>
          <w:lang w:val="en-US"/>
        </w:rPr>
      </w:pPr>
    </w:p>
    <w:p w14:paraId="33122618" w14:textId="650C7D13" w:rsidR="0091414D" w:rsidRPr="0091414D" w:rsidRDefault="00C95CE5" w:rsidP="0091414D">
      <w:pPr>
        <w:pStyle w:val="Heading3"/>
        <w:rPr>
          <w:lang w:val="en-US"/>
        </w:rPr>
      </w:pPr>
      <w:bookmarkStart w:id="47" w:name="_Toc440411836"/>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47"/>
    </w:p>
    <w:p w14:paraId="1BB36248" w14:textId="20626C7B" w:rsidR="003A1802" w:rsidRDefault="003A1802" w:rsidP="003A1802">
      <w:pPr>
        <w:keepNext/>
        <w:jc w:val="center"/>
      </w:pPr>
      <w:r>
        <w:rPr>
          <w:noProof/>
          <w:lang w:val="en-US" w:eastAsia="en-US"/>
        </w:rPr>
        <w:drawing>
          <wp:inline distT="0" distB="0" distL="0" distR="0" wp14:anchorId="3EAF3988" wp14:editId="41B8A250">
            <wp:extent cx="8596687" cy="361603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96687" cy="3616037"/>
                    </a:xfrm>
                    <a:prstGeom prst="rect">
                      <a:avLst/>
                    </a:prstGeom>
                  </pic:spPr>
                </pic:pic>
              </a:graphicData>
            </a:graphic>
          </wp:inline>
        </w:drawing>
      </w:r>
    </w:p>
    <w:p w14:paraId="4BCE26B1" w14:textId="77AD5878" w:rsidR="003A1802" w:rsidRPr="00F8103C" w:rsidRDefault="003A1802" w:rsidP="003A1802">
      <w:pPr>
        <w:pStyle w:val="Caption"/>
        <w:rPr>
          <w:color w:val="000000" w:themeColor="text1"/>
          <w:lang w:val="en-US"/>
        </w:rPr>
      </w:pPr>
      <w:bookmarkStart w:id="48" w:name="_Toc422327072"/>
      <w:bookmarkStart w:id="49" w:name="_Toc440411993"/>
      <w:r>
        <w:t xml:space="preserve">Figure </w:t>
      </w:r>
      <w:r>
        <w:fldChar w:fldCharType="begin"/>
      </w:r>
      <w:r>
        <w:instrText xml:space="preserve"> SEQ Figure \* ARABIC </w:instrText>
      </w:r>
      <w:r>
        <w:fldChar w:fldCharType="separate"/>
      </w:r>
      <w:r w:rsidR="00F760C9">
        <w:rPr>
          <w:noProof/>
        </w:rPr>
        <w:t>6</w:t>
      </w:r>
      <w:r>
        <w:fldChar w:fldCharType="end"/>
      </w:r>
      <w:r>
        <w:t xml:space="preserve"> Safety Circuit Layout</w:t>
      </w:r>
      <w:bookmarkEnd w:id="48"/>
      <w:bookmarkEnd w:id="49"/>
    </w:p>
    <w:p w14:paraId="7ED9312F" w14:textId="77777777" w:rsidR="00176B40" w:rsidRDefault="00176B40">
      <w:pPr>
        <w:rPr>
          <w:lang w:val="en-US"/>
        </w:rPr>
      </w:pPr>
    </w:p>
    <w:p w14:paraId="62C10837" w14:textId="1A33F1A9" w:rsidR="003A1802" w:rsidRDefault="003A1802">
      <w:pPr>
        <w:suppressAutoHyphens w:val="0"/>
        <w:spacing w:after="0" w:line="240" w:lineRule="auto"/>
        <w:rPr>
          <w:lang w:val="en-US"/>
        </w:rPr>
      </w:pPr>
      <w:r>
        <w:rPr>
          <w:lang w:val="en-US"/>
        </w:rPr>
        <w:br w:type="page"/>
      </w:r>
    </w:p>
    <w:p w14:paraId="1A38EB1F" w14:textId="77777777" w:rsidR="003A1802" w:rsidRDefault="003A1802">
      <w:pPr>
        <w:rPr>
          <w:lang w:val="en-US"/>
        </w:rPr>
        <w:sectPr w:rsidR="003A1802" w:rsidSect="003A1802">
          <w:pgSz w:w="15840" w:h="12240" w:orient="landscape" w:code="1"/>
          <w:pgMar w:top="1296" w:right="1296" w:bottom="1296" w:left="1008" w:header="708" w:footer="708" w:gutter="0"/>
          <w:cols w:space="720"/>
          <w:docGrid w:linePitch="360"/>
        </w:sectPr>
      </w:pPr>
    </w:p>
    <w:p w14:paraId="502CC7BC" w14:textId="10B64F68" w:rsidR="007B44C6" w:rsidRPr="00F8103C" w:rsidRDefault="007B44C6" w:rsidP="007B44C6">
      <w:pPr>
        <w:jc w:val="center"/>
        <w:rPr>
          <w:color w:val="000000" w:themeColor="text1"/>
          <w:lang w:val="en-US"/>
        </w:rPr>
      </w:pPr>
      <w:r w:rsidRPr="00F8103C">
        <w:rPr>
          <w:color w:val="000000" w:themeColor="text1"/>
          <w:lang w:val="en-US"/>
        </w:rPr>
        <w:lastRenderedPageBreak/>
        <w:t xml:space="preserve">Main and Pre+ are outputs of the pre charge control circuitry. </w:t>
      </w:r>
    </w:p>
    <w:p w14:paraId="60F754E1" w14:textId="22A5BD96" w:rsidR="007B44C6" w:rsidRDefault="007B44C6" w:rsidP="007B44C6">
      <w:pPr>
        <w:keepNext/>
        <w:jc w:val="center"/>
      </w:pPr>
      <w:r w:rsidRPr="00F8103C">
        <w:rPr>
          <w:noProof/>
          <w:color w:val="000000" w:themeColor="text1"/>
          <w:lang w:val="en-US" w:eastAsia="en-US"/>
        </w:rPr>
        <w:drawing>
          <wp:inline distT="0" distB="0" distL="0" distR="0" wp14:anchorId="6EAAD7BA" wp14:editId="46BB9273">
            <wp:extent cx="4859394" cy="233702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6610" cy="2345302"/>
                    </a:xfrm>
                    <a:prstGeom prst="rect">
                      <a:avLst/>
                    </a:prstGeom>
                  </pic:spPr>
                </pic:pic>
              </a:graphicData>
            </a:graphic>
          </wp:inline>
        </w:drawing>
      </w:r>
    </w:p>
    <w:p w14:paraId="0B8036ED" w14:textId="67BF7AF4" w:rsidR="007B44C6" w:rsidRPr="00F8103C" w:rsidRDefault="007B44C6" w:rsidP="007B44C6">
      <w:pPr>
        <w:pStyle w:val="Caption"/>
        <w:rPr>
          <w:color w:val="000000" w:themeColor="text1"/>
          <w:lang w:val="en-US"/>
        </w:rPr>
      </w:pPr>
      <w:bookmarkStart w:id="50" w:name="_Toc422327073"/>
      <w:bookmarkStart w:id="51" w:name="_Toc440411994"/>
      <w:r>
        <w:t xml:space="preserve">Figure </w:t>
      </w:r>
      <w:r>
        <w:fldChar w:fldCharType="begin"/>
      </w:r>
      <w:r>
        <w:instrText xml:space="preserve"> SEQ Figure \* ARABIC </w:instrText>
      </w:r>
      <w:r>
        <w:fldChar w:fldCharType="separate"/>
      </w:r>
      <w:r w:rsidR="00F760C9">
        <w:rPr>
          <w:noProof/>
        </w:rPr>
        <w:t>7</w:t>
      </w:r>
      <w:r>
        <w:fldChar w:fldCharType="end"/>
      </w:r>
      <w:r>
        <w:t xml:space="preserve"> AIR Controller</w:t>
      </w:r>
      <w:bookmarkEnd w:id="50"/>
      <w:bookmarkEnd w:id="51"/>
    </w:p>
    <w:p w14:paraId="1B25D36D" w14:textId="15675216" w:rsidR="007B44C6" w:rsidRDefault="00E17F77" w:rsidP="007B44C6">
      <w:pPr>
        <w:keepNext/>
      </w:pPr>
      <w:r>
        <w:rPr>
          <w:noProof/>
          <w:lang w:val="en-US" w:eastAsia="en-US"/>
        </w:rPr>
        <mc:AlternateContent>
          <mc:Choice Requires="wps">
            <w:drawing>
              <wp:anchor distT="45720" distB="45720" distL="114300" distR="114300" simplePos="0" relativeHeight="251664384" behindDoc="0" locked="0" layoutInCell="1" allowOverlap="1" wp14:anchorId="37C4CF03" wp14:editId="2EBF0190">
                <wp:simplePos x="0" y="0"/>
                <wp:positionH relativeFrom="column">
                  <wp:posOffset>561785</wp:posOffset>
                </wp:positionH>
                <wp:positionV relativeFrom="paragraph">
                  <wp:posOffset>1165822</wp:posOffset>
                </wp:positionV>
                <wp:extent cx="798394" cy="279779"/>
                <wp:effectExtent l="0" t="0" r="20955" b="254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394" cy="279779"/>
                        </a:xfrm>
                        <a:prstGeom prst="rect">
                          <a:avLst/>
                        </a:prstGeom>
                        <a:solidFill>
                          <a:srgbClr val="FFFFFF"/>
                        </a:solidFill>
                        <a:ln w="9525">
                          <a:solidFill>
                            <a:srgbClr val="000000"/>
                          </a:solidFill>
                          <a:miter lim="800000"/>
                          <a:headEnd/>
                          <a:tailEnd/>
                        </a:ln>
                      </wps:spPr>
                      <wps:txbx>
                        <w:txbxContent>
                          <w:p w14:paraId="4D380F5B" w14:textId="447A3268" w:rsidR="0091414D" w:rsidRDefault="0091414D" w:rsidP="00E17F77">
                            <w:r>
                              <w:t>Discharge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4CF03" id="_x0000_t202" coordsize="21600,21600" o:spt="202" path="m,l,21600r21600,l21600,xe">
                <v:stroke joinstyle="miter"/>
                <v:path gradientshapeok="t" o:connecttype="rect"/>
              </v:shapetype>
              <v:shape id="Text Box 2" o:spid="_x0000_s1026" type="#_x0000_t202" style="position:absolute;margin-left:44.25pt;margin-top:91.8pt;width:62.85pt;height:22.0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">
                <v:textbox>
                  <w:txbxContent>
                    <w:p w14:paraId="4D380F5B" w14:textId="447A3268" w:rsidR="0091414D" w:rsidRDefault="0091414D" w:rsidP="00E17F77">
                      <w:r>
                        <w:t>Discharge</w:t>
                      </w:r>
                    </w:p>
                  </w:txbxContent>
                </v:textbox>
              </v:shape>
            </w:pict>
          </mc:Fallback>
        </mc:AlternateContent>
      </w:r>
      <w:r>
        <w:rPr>
          <w:noProof/>
          <w:lang w:val="en-US" w:eastAsia="en-US"/>
        </w:rPr>
        <mc:AlternateContent>
          <mc:Choice Requires="wps">
            <w:drawing>
              <wp:anchor distT="45720" distB="45720" distL="114300" distR="114300" simplePos="0" relativeHeight="251657216" behindDoc="0" locked="0" layoutInCell="1" allowOverlap="1" wp14:anchorId="0A68B9C2" wp14:editId="20AB530F">
                <wp:simplePos x="0" y="0"/>
                <wp:positionH relativeFrom="column">
                  <wp:posOffset>2663531</wp:posOffset>
                </wp:positionH>
                <wp:positionV relativeFrom="paragraph">
                  <wp:posOffset>5573</wp:posOffset>
                </wp:positionV>
                <wp:extent cx="948519" cy="279779"/>
                <wp:effectExtent l="0" t="0" r="2349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519" cy="279779"/>
                        </a:xfrm>
                        <a:prstGeom prst="rect">
                          <a:avLst/>
                        </a:prstGeom>
                        <a:solidFill>
                          <a:srgbClr val="FFFFFF"/>
                        </a:solidFill>
                        <a:ln w="9525">
                          <a:solidFill>
                            <a:srgbClr val="000000"/>
                          </a:solidFill>
                          <a:miter lim="800000"/>
                          <a:headEnd/>
                          <a:tailEnd/>
                        </a:ln>
                      </wps:spPr>
                      <wps:txbx>
                        <w:txbxContent>
                          <w:p w14:paraId="6816CB1A" w14:textId="3C66DF7A" w:rsidR="0091414D" w:rsidRDefault="0091414D">
                            <w:r>
                              <w:t>Precharge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8B9C2" id="_x0000_s1027" type="#_x0000_t202" style="position:absolute;margin-left:209.75pt;margin-top:.45pt;width:74.7pt;height:22.0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1zJQIAAEw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">
                <v:textbox>
                  <w:txbxContent>
                    <w:p w14:paraId="6816CB1A" w14:textId="3C66DF7A" w:rsidR="0091414D" w:rsidRDefault="0091414D">
                      <w:r>
                        <w:t>Precharge</w:t>
                      </w:r>
                    </w:p>
                  </w:txbxContent>
                </v:textbox>
              </v:shape>
            </w:pict>
          </mc:Fallback>
        </mc:AlternateContent>
      </w:r>
      <w:r w:rsidR="00233068">
        <w:rPr>
          <w:noProof/>
          <w:lang w:val="en-US" w:eastAsia="en-US"/>
        </w:rPr>
        <mc:AlternateContent>
          <mc:Choice Requires="wps">
            <w:drawing>
              <wp:anchor distT="0" distB="0" distL="114300" distR="114300" simplePos="0" relativeHeight="251652096" behindDoc="0" locked="0" layoutInCell="1" allowOverlap="1" wp14:anchorId="6206243A" wp14:editId="3AFD3484">
                <wp:simplePos x="0" y="0"/>
                <wp:positionH relativeFrom="column">
                  <wp:posOffset>1312706</wp:posOffset>
                </wp:positionH>
                <wp:positionV relativeFrom="paragraph">
                  <wp:posOffset>1049626</wp:posOffset>
                </wp:positionV>
                <wp:extent cx="1385247" cy="1569284"/>
                <wp:effectExtent l="0" t="0" r="24765" b="12065"/>
                <wp:wrapNone/>
                <wp:docPr id="99" name="Oval 99"/>
                <wp:cNvGraphicFramePr/>
                <a:graphic xmlns:a="http://schemas.openxmlformats.org/drawingml/2006/main">
                  <a:graphicData uri="http://schemas.microsoft.com/office/word/2010/wordprocessingShape">
                    <wps:wsp>
                      <wps:cNvSpPr/>
                      <wps:spPr>
                        <a:xfrm>
                          <a:off x="0" y="0"/>
                          <a:ext cx="1385247" cy="15692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35DBB" id="Oval 99" o:spid="_x0000_s1026" style="position:absolute;margin-left:103.35pt;margin-top:82.65pt;width:109.05pt;height:123.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" filled="f" strokecolor="red" strokeweight="1pt">
                <v:stroke joinstyle="miter"/>
              </v:oval>
            </w:pict>
          </mc:Fallback>
        </mc:AlternateContent>
      </w:r>
      <w:r w:rsidR="00233068">
        <w:rPr>
          <w:noProof/>
          <w:lang w:val="en-US" w:eastAsia="en-US"/>
        </w:rPr>
        <mc:AlternateContent>
          <mc:Choice Requires="wps">
            <w:drawing>
              <wp:anchor distT="0" distB="0" distL="114300" distR="114300" simplePos="0" relativeHeight="251660288" behindDoc="0" locked="0" layoutInCell="1" allowOverlap="1" wp14:anchorId="58D1611F" wp14:editId="7E1372E1">
                <wp:simplePos x="0" y="0"/>
                <wp:positionH relativeFrom="column">
                  <wp:posOffset>2895628</wp:posOffset>
                </wp:positionH>
                <wp:positionV relativeFrom="paragraph">
                  <wp:posOffset>189515</wp:posOffset>
                </wp:positionV>
                <wp:extent cx="2463421" cy="1596579"/>
                <wp:effectExtent l="0" t="0" r="13335" b="22860"/>
                <wp:wrapNone/>
                <wp:docPr id="100" name="Oval 100"/>
                <wp:cNvGraphicFramePr/>
                <a:graphic xmlns:a="http://schemas.openxmlformats.org/drawingml/2006/main">
                  <a:graphicData uri="http://schemas.microsoft.com/office/word/2010/wordprocessingShape">
                    <wps:wsp>
                      <wps:cNvSpPr/>
                      <wps:spPr>
                        <a:xfrm>
                          <a:off x="0" y="0"/>
                          <a:ext cx="2463421" cy="15965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2B48E" id="Oval 100" o:spid="_x0000_s1026" style="position:absolute;margin-left:228pt;margin-top:14.9pt;width:193.95pt;height:12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" filled="f" strokecolor="red" strokeweight="1pt">
                <v:stroke joinstyle="miter"/>
              </v:oval>
            </w:pict>
          </mc:Fallback>
        </mc:AlternateContent>
      </w:r>
      <w:r w:rsidR="00AE1699">
        <w:rPr>
          <w:noProof/>
          <w:lang w:val="en-US" w:eastAsia="en-US"/>
        </w:rPr>
        <w:drawing>
          <wp:inline distT="0" distB="0" distL="0" distR="0" wp14:anchorId="4BAD3AC8" wp14:editId="7114B363">
            <wp:extent cx="6126480" cy="362331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152CB1BA" w14:textId="397BA5A7" w:rsidR="007B44C6" w:rsidRPr="00F8103C" w:rsidRDefault="007B44C6" w:rsidP="007B44C6">
      <w:pPr>
        <w:pStyle w:val="Caption"/>
        <w:rPr>
          <w:color w:val="000000" w:themeColor="text1"/>
          <w:lang w:val="en-US"/>
        </w:rPr>
      </w:pPr>
      <w:bookmarkStart w:id="52" w:name="_Toc422327074"/>
      <w:bookmarkStart w:id="53" w:name="_Toc440411995"/>
      <w:r>
        <w:t xml:space="preserve">Figure </w:t>
      </w:r>
      <w:r>
        <w:fldChar w:fldCharType="begin"/>
      </w:r>
      <w:r>
        <w:instrText xml:space="preserve"> SEQ Figure \* ARABIC </w:instrText>
      </w:r>
      <w:r>
        <w:fldChar w:fldCharType="separate"/>
      </w:r>
      <w:r w:rsidR="00F760C9">
        <w:rPr>
          <w:noProof/>
        </w:rPr>
        <w:t>8</w:t>
      </w:r>
      <w:r>
        <w:fldChar w:fldCharType="end"/>
      </w:r>
      <w:r>
        <w:rPr>
          <w:noProof/>
        </w:rPr>
        <w:t xml:space="preserve"> Pre-Charge/Discharge Circuit</w:t>
      </w:r>
      <w:bookmarkEnd w:id="52"/>
      <w:bookmarkEnd w:id="53"/>
    </w:p>
    <w:p w14:paraId="5BA76D26" w14:textId="34F0F021"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7FE3AD5" w14:textId="77777777" w:rsidTr="002236ED">
        <w:tc>
          <w:tcPr>
            <w:tcW w:w="4536" w:type="dxa"/>
            <w:shd w:val="clear" w:color="auto" w:fill="auto"/>
          </w:tcPr>
          <w:p w14:paraId="226515B3" w14:textId="77777777" w:rsidR="00C95CE5" w:rsidRPr="00F01BFD" w:rsidRDefault="00C14655" w:rsidP="00135B7A">
            <w:pPr>
              <w:pStyle w:val="TableContents"/>
              <w:keepNext/>
            </w:pPr>
            <w:r w:rsidRPr="00F01BFD">
              <w:lastRenderedPageBreak/>
              <w:t xml:space="preserve">Total </w:t>
            </w:r>
            <w:r w:rsidR="00C95CE5" w:rsidRPr="00F01BFD">
              <w:t>Number of AIRs:</w:t>
            </w:r>
          </w:p>
        </w:tc>
        <w:tc>
          <w:tcPr>
            <w:tcW w:w="4536" w:type="dxa"/>
            <w:shd w:val="clear" w:color="auto" w:fill="auto"/>
          </w:tcPr>
          <w:p w14:paraId="1AFE4733" w14:textId="7734AE92" w:rsidR="00C95CE5" w:rsidRPr="00F01BFD" w:rsidRDefault="00780E12" w:rsidP="00135B7A">
            <w:pPr>
              <w:pStyle w:val="TableContents"/>
              <w:keepNext/>
            </w:pPr>
            <w:r>
              <w:t>2</w:t>
            </w:r>
          </w:p>
        </w:tc>
      </w:tr>
      <w:tr w:rsidR="004E5E32" w14:paraId="281B531A" w14:textId="77777777" w:rsidTr="002236ED">
        <w:tc>
          <w:tcPr>
            <w:tcW w:w="4536" w:type="dxa"/>
            <w:shd w:val="clear" w:color="auto" w:fill="auto"/>
          </w:tcPr>
          <w:p w14:paraId="5F23C5E8" w14:textId="77777777" w:rsidR="00C95CE5" w:rsidRPr="00F01BFD" w:rsidRDefault="00C95CE5" w:rsidP="00135B7A">
            <w:pPr>
              <w:pStyle w:val="TableContents"/>
              <w:keepNext/>
            </w:pPr>
            <w:r w:rsidRPr="00F01BFD">
              <w:t>Current per AIR:</w:t>
            </w:r>
          </w:p>
        </w:tc>
        <w:tc>
          <w:tcPr>
            <w:tcW w:w="4536" w:type="dxa"/>
            <w:shd w:val="clear" w:color="auto" w:fill="auto"/>
          </w:tcPr>
          <w:p w14:paraId="7A6C4EE3" w14:textId="77777777" w:rsidR="00C95CE5" w:rsidRPr="00F01BFD" w:rsidRDefault="00C95CE5" w:rsidP="00135B7A">
            <w:pPr>
              <w:pStyle w:val="TableContents"/>
              <w:keepNext/>
            </w:pPr>
            <w:r w:rsidRPr="00F01BFD">
              <w:t>0.5A</w:t>
            </w:r>
          </w:p>
        </w:tc>
      </w:tr>
      <w:tr w:rsidR="004E5E32" w14:paraId="4BEDC83E" w14:textId="77777777" w:rsidTr="002236ED">
        <w:tc>
          <w:tcPr>
            <w:tcW w:w="4536" w:type="dxa"/>
            <w:shd w:val="clear" w:color="auto" w:fill="auto"/>
          </w:tcPr>
          <w:p w14:paraId="3B4FD101" w14:textId="77777777" w:rsidR="00C95CE5" w:rsidRPr="00F01BFD" w:rsidRDefault="00C95CE5" w:rsidP="00135B7A">
            <w:pPr>
              <w:pStyle w:val="TableContents"/>
              <w:keepNext/>
              <w:rPr>
                <w:lang w:val="en-US"/>
              </w:rPr>
            </w:pPr>
            <w:r w:rsidRPr="00F01BFD">
              <w:rPr>
                <w:lang w:val="en-US"/>
              </w:rPr>
              <w:t xml:space="preserve">Additional parts consumption within the </w:t>
            </w:r>
            <w:r w:rsidR="00265567" w:rsidRPr="00F01BFD">
              <w:rPr>
                <w:lang w:val="en-US"/>
              </w:rPr>
              <w:t>shutdown</w:t>
            </w:r>
            <w:r w:rsidRPr="00F01BFD">
              <w:rPr>
                <w:lang w:val="en-US"/>
              </w:rPr>
              <w:t xml:space="preserve"> circuit:</w:t>
            </w:r>
          </w:p>
        </w:tc>
        <w:tc>
          <w:tcPr>
            <w:tcW w:w="4536" w:type="dxa"/>
            <w:shd w:val="clear" w:color="auto" w:fill="auto"/>
          </w:tcPr>
          <w:p w14:paraId="0011F4ED" w14:textId="6FD59B7B" w:rsidR="00C95CE5" w:rsidRPr="00F01BFD" w:rsidRDefault="00780E12" w:rsidP="00135B7A">
            <w:pPr>
              <w:pStyle w:val="TableContents"/>
              <w:keepNext/>
            </w:pPr>
            <w:r>
              <w:t>1</w:t>
            </w:r>
            <w:r w:rsidR="00C95CE5" w:rsidRPr="00F01BFD">
              <w:t>A</w:t>
            </w:r>
          </w:p>
        </w:tc>
      </w:tr>
      <w:tr w:rsidR="004E5E32" w14:paraId="32A8B1B2" w14:textId="77777777" w:rsidTr="002236ED">
        <w:tc>
          <w:tcPr>
            <w:tcW w:w="4536" w:type="dxa"/>
            <w:shd w:val="clear" w:color="auto" w:fill="auto"/>
          </w:tcPr>
          <w:p w14:paraId="7C27C970" w14:textId="77777777" w:rsidR="00C95CE5" w:rsidRPr="00F01BFD" w:rsidRDefault="00C95CE5" w:rsidP="00135B7A">
            <w:pPr>
              <w:pStyle w:val="TableContents"/>
              <w:keepNext/>
            </w:pPr>
            <w:r w:rsidRPr="00F01BFD">
              <w:t>Total current:</w:t>
            </w:r>
          </w:p>
        </w:tc>
        <w:tc>
          <w:tcPr>
            <w:tcW w:w="4536" w:type="dxa"/>
            <w:shd w:val="clear" w:color="auto" w:fill="auto"/>
          </w:tcPr>
          <w:p w14:paraId="1D67D024" w14:textId="42C0D114" w:rsidR="00C95CE5" w:rsidRPr="00F01BFD" w:rsidRDefault="00780E12" w:rsidP="00135B7A">
            <w:pPr>
              <w:pStyle w:val="TableContents"/>
              <w:keepNext/>
            </w:pPr>
            <w:r>
              <w:t>2</w:t>
            </w:r>
            <w:r w:rsidR="00C95CE5" w:rsidRPr="00F01BFD">
              <w:t>A</w:t>
            </w:r>
          </w:p>
        </w:tc>
      </w:tr>
      <w:tr w:rsidR="004E5E32" w14:paraId="3E8FAF1D" w14:textId="77777777" w:rsidTr="002236ED">
        <w:tc>
          <w:tcPr>
            <w:tcW w:w="4536" w:type="dxa"/>
            <w:shd w:val="clear" w:color="auto" w:fill="auto"/>
          </w:tcPr>
          <w:p w14:paraId="0CB5D17C"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shd w:val="clear" w:color="auto" w:fill="auto"/>
          </w:tcPr>
          <w:p w14:paraId="36323107" w14:textId="77777777" w:rsidR="00C95CE5" w:rsidRDefault="00C95CE5" w:rsidP="00135B7A">
            <w:pPr>
              <w:pStyle w:val="TableContents"/>
              <w:keepNext/>
            </w:pPr>
            <w:r>
              <w:t>0.205 mm²</w:t>
            </w:r>
          </w:p>
        </w:tc>
      </w:tr>
    </w:tbl>
    <w:p w14:paraId="293DAFA6" w14:textId="73994B1A" w:rsidR="00C95CE5" w:rsidRDefault="00C95CE5">
      <w:pPr>
        <w:pStyle w:val="Table"/>
      </w:pPr>
      <w:bookmarkStart w:id="54" w:name="_Toc440412056"/>
      <w:r>
        <w:t xml:space="preserve">Table </w:t>
      </w:r>
      <w:r w:rsidR="00AD5018">
        <w:fldChar w:fldCharType="begin"/>
      </w:r>
      <w:r w:rsidR="00AD5018">
        <w:instrText xml:space="preserve"> STYLEREF 1 \s </w:instrText>
      </w:r>
      <w:r w:rsidR="00AD5018">
        <w:fldChar w:fldCharType="separate"/>
      </w:r>
      <w:r w:rsidR="00F760C9">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F760C9">
        <w:rPr>
          <w:noProof/>
        </w:rPr>
        <w:t>2</w:t>
      </w:r>
      <w:r w:rsidR="00AD5018">
        <w:fldChar w:fldCharType="end"/>
      </w:r>
      <w:r>
        <w:t xml:space="preserve"> Wiring – </w:t>
      </w:r>
      <w:r w:rsidR="00265567">
        <w:t>Shutdown</w:t>
      </w:r>
      <w:r>
        <w:t xml:space="preserve"> circuit</w:t>
      </w:r>
      <w:bookmarkEnd w:id="54"/>
    </w:p>
    <w:p w14:paraId="3E882B0D" w14:textId="77777777" w:rsidR="00C95CE5" w:rsidRDefault="00C95CE5">
      <w:pPr>
        <w:pStyle w:val="Heading3"/>
        <w:rPr>
          <w:lang w:val="en-US"/>
        </w:rPr>
      </w:pPr>
      <w:bookmarkStart w:id="55" w:name="_Toc44041183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5"/>
    </w:p>
    <w:p w14:paraId="11C714FC" w14:textId="77777777" w:rsidR="007B44C6" w:rsidRDefault="007B44C6" w:rsidP="007B44C6">
      <w:pPr>
        <w:rPr>
          <w:color w:val="000000" w:themeColor="text1"/>
          <w:lang w:val="en-US"/>
        </w:rPr>
      </w:pPr>
    </w:p>
    <w:p w14:paraId="1294B13D" w14:textId="77777777" w:rsidR="007B44C6" w:rsidRPr="00F8103C" w:rsidRDefault="007B44C6" w:rsidP="007B44C6">
      <w:pPr>
        <w:rPr>
          <w:color w:val="000000" w:themeColor="text1"/>
          <w:lang w:val="en-US"/>
        </w:rPr>
      </w:pPr>
      <w:r w:rsidRPr="00F8103C">
        <w:rPr>
          <w:color w:val="000000" w:themeColor="text1"/>
          <w:lang w:val="en-US"/>
        </w:rPr>
        <w:t>Disconnect, driver e-stop, and left e-stop:</w:t>
      </w:r>
    </w:p>
    <w:p w14:paraId="6D601B6B" w14:textId="77777777" w:rsidR="007B44C6" w:rsidRDefault="007B44C6" w:rsidP="007B44C6">
      <w:pPr>
        <w:keepNext/>
      </w:pPr>
      <w:r>
        <w:rPr>
          <w:noProof/>
          <w:lang w:val="en-US" w:eastAsia="en-US"/>
        </w:rPr>
        <w:drawing>
          <wp:inline distT="0" distB="0" distL="0" distR="0" wp14:anchorId="3A25C761" wp14:editId="565EA1B7">
            <wp:extent cx="6126480" cy="423608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6480" cy="4236085"/>
                    </a:xfrm>
                    <a:prstGeom prst="rect">
                      <a:avLst/>
                    </a:prstGeom>
                  </pic:spPr>
                </pic:pic>
              </a:graphicData>
            </a:graphic>
          </wp:inline>
        </w:drawing>
      </w:r>
    </w:p>
    <w:p w14:paraId="1B08C2CC" w14:textId="255677A6" w:rsidR="007B44C6" w:rsidRPr="00F8103C" w:rsidRDefault="007B44C6" w:rsidP="007B44C6">
      <w:pPr>
        <w:pStyle w:val="Caption"/>
        <w:rPr>
          <w:color w:val="000000" w:themeColor="text1"/>
          <w:lang w:val="en-US"/>
        </w:rPr>
      </w:pPr>
      <w:bookmarkStart w:id="56" w:name="_Toc422327075"/>
      <w:bookmarkStart w:id="57" w:name="_Toc440411996"/>
      <w:r>
        <w:t xml:space="preserve">Figure </w:t>
      </w:r>
      <w:r>
        <w:fldChar w:fldCharType="begin"/>
      </w:r>
      <w:r>
        <w:instrText xml:space="preserve"> SEQ Figure \* ARABIC </w:instrText>
      </w:r>
      <w:r>
        <w:fldChar w:fldCharType="separate"/>
      </w:r>
      <w:r w:rsidR="00F760C9">
        <w:rPr>
          <w:noProof/>
        </w:rPr>
        <w:t>9</w:t>
      </w:r>
      <w:r>
        <w:fldChar w:fldCharType="end"/>
      </w:r>
      <w:r>
        <w:t xml:space="preserve"> E-Stop Placement</w:t>
      </w:r>
      <w:bookmarkEnd w:id="56"/>
      <w:bookmarkEnd w:id="57"/>
    </w:p>
    <w:p w14:paraId="4A544353" w14:textId="77777777" w:rsidR="007B44C6" w:rsidRPr="00F8103C" w:rsidRDefault="007B44C6" w:rsidP="007B44C6">
      <w:pPr>
        <w:rPr>
          <w:color w:val="000000" w:themeColor="text1"/>
          <w:lang w:val="en-US"/>
        </w:rPr>
      </w:pPr>
      <w:r w:rsidRPr="00F8103C">
        <w:rPr>
          <w:color w:val="000000" w:themeColor="text1"/>
          <w:lang w:val="en-US"/>
        </w:rPr>
        <w:lastRenderedPageBreak/>
        <w:t>Driver e-stop, right e-stop and left e-stop:</w:t>
      </w:r>
    </w:p>
    <w:p w14:paraId="1DA79501" w14:textId="77777777" w:rsidR="007B44C6" w:rsidRDefault="007B44C6" w:rsidP="007B44C6">
      <w:pPr>
        <w:keepNext/>
        <w:jc w:val="center"/>
      </w:pPr>
      <w:r>
        <w:rPr>
          <w:noProof/>
          <w:lang w:val="en-US" w:eastAsia="en-US"/>
        </w:rPr>
        <w:drawing>
          <wp:inline distT="0" distB="0" distL="0" distR="0" wp14:anchorId="1680B720" wp14:editId="62FE0856">
            <wp:extent cx="4480560" cy="2461260"/>
            <wp:effectExtent l="0" t="0" r="0" b="0"/>
            <wp:docPr id="62" name="Picture 6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0560" cy="2461260"/>
                    </a:xfrm>
                    <a:prstGeom prst="rect">
                      <a:avLst/>
                    </a:prstGeom>
                    <a:noFill/>
                    <a:ln>
                      <a:noFill/>
                    </a:ln>
                  </pic:spPr>
                </pic:pic>
              </a:graphicData>
            </a:graphic>
          </wp:inline>
        </w:drawing>
      </w:r>
    </w:p>
    <w:p w14:paraId="410C16A3" w14:textId="4C97F4B7" w:rsidR="007B44C6" w:rsidRPr="00F8103C" w:rsidRDefault="007B44C6" w:rsidP="007B44C6">
      <w:pPr>
        <w:pStyle w:val="Caption"/>
        <w:rPr>
          <w:color w:val="000000" w:themeColor="text1"/>
          <w:lang w:val="en-US"/>
        </w:rPr>
      </w:pPr>
      <w:bookmarkStart w:id="58" w:name="_Toc422327076"/>
      <w:bookmarkStart w:id="59" w:name="_Toc440411997"/>
      <w:r>
        <w:t xml:space="preserve">Figure </w:t>
      </w:r>
      <w:r>
        <w:fldChar w:fldCharType="begin"/>
      </w:r>
      <w:r>
        <w:instrText xml:space="preserve"> SEQ Figure \* ARABIC </w:instrText>
      </w:r>
      <w:r>
        <w:fldChar w:fldCharType="separate"/>
      </w:r>
      <w:r w:rsidR="00F760C9">
        <w:rPr>
          <w:noProof/>
        </w:rPr>
        <w:t>10</w:t>
      </w:r>
      <w:r>
        <w:fldChar w:fldCharType="end"/>
      </w:r>
      <w:r>
        <w:t xml:space="preserve"> E-Stop Placement</w:t>
      </w:r>
      <w:bookmarkEnd w:id="58"/>
      <w:bookmarkEnd w:id="59"/>
    </w:p>
    <w:p w14:paraId="07CD4BCD" w14:textId="77777777" w:rsidR="007B44C6" w:rsidRPr="00F8103C" w:rsidRDefault="007B44C6" w:rsidP="007B44C6">
      <w:pPr>
        <w:rPr>
          <w:color w:val="000000" w:themeColor="text1"/>
          <w:lang w:val="en-US"/>
        </w:rPr>
      </w:pPr>
      <w:r w:rsidRPr="00F8103C">
        <w:rPr>
          <w:color w:val="000000" w:themeColor="text1"/>
          <w:lang w:val="en-US"/>
        </w:rPr>
        <w:t>BOTS:</w:t>
      </w:r>
    </w:p>
    <w:p w14:paraId="69E1B01E" w14:textId="77777777" w:rsidR="007B44C6" w:rsidRDefault="007B44C6" w:rsidP="007B44C6">
      <w:pPr>
        <w:keepNext/>
        <w:jc w:val="center"/>
      </w:pPr>
      <w:r>
        <w:rPr>
          <w:noProof/>
          <w:color w:val="000000" w:themeColor="text1"/>
          <w:lang w:val="en-US" w:eastAsia="en-US"/>
        </w:rPr>
        <w:drawing>
          <wp:inline distT="0" distB="0" distL="0" distR="0" wp14:anchorId="4692B08C" wp14:editId="048BB485">
            <wp:extent cx="4777740" cy="2324100"/>
            <wp:effectExtent l="0" t="0" r="3810" b="0"/>
            <wp:docPr id="61" name="Picture 61"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7740" cy="2324100"/>
                    </a:xfrm>
                    <a:prstGeom prst="rect">
                      <a:avLst/>
                    </a:prstGeom>
                    <a:noFill/>
                    <a:ln>
                      <a:noFill/>
                    </a:ln>
                  </pic:spPr>
                </pic:pic>
              </a:graphicData>
            </a:graphic>
          </wp:inline>
        </w:drawing>
      </w:r>
    </w:p>
    <w:p w14:paraId="122E5507" w14:textId="551DD00C" w:rsidR="007B44C6" w:rsidRPr="00F8103C" w:rsidRDefault="007B44C6" w:rsidP="007B44C6">
      <w:pPr>
        <w:pStyle w:val="Caption"/>
        <w:rPr>
          <w:color w:val="000000" w:themeColor="text1"/>
          <w:lang w:val="en-US"/>
        </w:rPr>
      </w:pPr>
      <w:bookmarkStart w:id="60" w:name="_Toc422327077"/>
      <w:bookmarkStart w:id="61" w:name="_Toc440411998"/>
      <w:r>
        <w:t xml:space="preserve">Figure </w:t>
      </w:r>
      <w:r>
        <w:fldChar w:fldCharType="begin"/>
      </w:r>
      <w:r>
        <w:instrText xml:space="preserve"> SEQ Figure \* ARABIC </w:instrText>
      </w:r>
      <w:r>
        <w:fldChar w:fldCharType="separate"/>
      </w:r>
      <w:r w:rsidR="00F760C9">
        <w:rPr>
          <w:noProof/>
        </w:rPr>
        <w:t>11</w:t>
      </w:r>
      <w:r>
        <w:fldChar w:fldCharType="end"/>
      </w:r>
      <w:r w:rsidR="001536EF">
        <w:t xml:space="preserve"> </w:t>
      </w:r>
      <w:r w:rsidR="001536EF" w:rsidRPr="001536EF">
        <w:rPr>
          <w:color w:val="FF0000"/>
        </w:rPr>
        <w:t>BOTS</w:t>
      </w:r>
      <w:r w:rsidR="001536EF">
        <w:t xml:space="preserve"> </w:t>
      </w:r>
      <w:r>
        <w:t>Switch Placement</w:t>
      </w:r>
      <w:bookmarkEnd w:id="60"/>
      <w:bookmarkEnd w:id="61"/>
    </w:p>
    <w:p w14:paraId="2C13DC91" w14:textId="77777777" w:rsidR="007B44C6" w:rsidRPr="00F8103C" w:rsidRDefault="007B44C6" w:rsidP="007B44C6">
      <w:pPr>
        <w:jc w:val="center"/>
        <w:rPr>
          <w:color w:val="000000" w:themeColor="text1"/>
          <w:lang w:val="en-US"/>
        </w:rPr>
      </w:pPr>
      <w:r w:rsidRPr="00F8103C">
        <w:rPr>
          <w:color w:val="000000" w:themeColor="text1"/>
          <w:lang w:val="en-US"/>
        </w:rPr>
        <w:t>Inertia Switch:</w:t>
      </w:r>
    </w:p>
    <w:p w14:paraId="11017D12" w14:textId="77777777" w:rsidR="007B44C6" w:rsidRDefault="007B44C6" w:rsidP="007B44C6">
      <w:pPr>
        <w:keepNext/>
        <w:jc w:val="center"/>
      </w:pPr>
      <w:r>
        <w:rPr>
          <w:noProof/>
          <w:color w:val="000000" w:themeColor="text1"/>
          <w:lang w:val="en-US" w:eastAsia="en-US"/>
        </w:rPr>
        <w:lastRenderedPageBreak/>
        <w:drawing>
          <wp:inline distT="0" distB="0" distL="0" distR="0" wp14:anchorId="71B8E18B" wp14:editId="5CB174DA">
            <wp:extent cx="3444240" cy="2240280"/>
            <wp:effectExtent l="0" t="0" r="3810" b="762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4240" cy="2240280"/>
                    </a:xfrm>
                    <a:prstGeom prst="rect">
                      <a:avLst/>
                    </a:prstGeom>
                    <a:noFill/>
                    <a:ln>
                      <a:noFill/>
                    </a:ln>
                  </pic:spPr>
                </pic:pic>
              </a:graphicData>
            </a:graphic>
          </wp:inline>
        </w:drawing>
      </w:r>
    </w:p>
    <w:p w14:paraId="0127DF94" w14:textId="6E6F5D8B" w:rsidR="007B44C6" w:rsidRPr="00F8103C" w:rsidRDefault="007B44C6" w:rsidP="007B44C6">
      <w:pPr>
        <w:pStyle w:val="Caption"/>
        <w:rPr>
          <w:color w:val="000000" w:themeColor="text1"/>
          <w:lang w:val="en-US"/>
        </w:rPr>
      </w:pPr>
      <w:bookmarkStart w:id="62" w:name="_Toc422327078"/>
      <w:bookmarkStart w:id="63" w:name="_Toc440411999"/>
      <w:r>
        <w:t xml:space="preserve">Figure </w:t>
      </w:r>
      <w:r>
        <w:fldChar w:fldCharType="begin"/>
      </w:r>
      <w:r>
        <w:instrText xml:space="preserve"> SEQ Figure \* ARABIC </w:instrText>
      </w:r>
      <w:r>
        <w:fldChar w:fldCharType="separate"/>
      </w:r>
      <w:r w:rsidR="00F760C9">
        <w:rPr>
          <w:noProof/>
        </w:rPr>
        <w:t>12</w:t>
      </w:r>
      <w:r>
        <w:fldChar w:fldCharType="end"/>
      </w:r>
      <w:r>
        <w:t xml:space="preserve"> Crash Sensor Placement</w:t>
      </w:r>
      <w:bookmarkEnd w:id="62"/>
      <w:bookmarkEnd w:id="63"/>
    </w:p>
    <w:p w14:paraId="0A41E3E9" w14:textId="77777777" w:rsidR="007B44C6" w:rsidRDefault="007B44C6">
      <w:pPr>
        <w:rPr>
          <w:lang w:val="en-US"/>
        </w:rPr>
      </w:pPr>
    </w:p>
    <w:p w14:paraId="58423BAC" w14:textId="77777777" w:rsidR="00C95CE5" w:rsidRDefault="00C95CE5">
      <w:pPr>
        <w:pStyle w:val="Heading2"/>
        <w:rPr>
          <w:lang w:val="en-US"/>
        </w:rPr>
      </w:pPr>
      <w:bookmarkStart w:id="64" w:name="_Ref439183317"/>
      <w:bookmarkStart w:id="65" w:name="_Toc440411838"/>
      <w:r>
        <w:rPr>
          <w:lang w:val="en-US"/>
        </w:rPr>
        <w:t>IMD</w:t>
      </w:r>
      <w:bookmarkEnd w:id="64"/>
      <w:bookmarkEnd w:id="65"/>
    </w:p>
    <w:p w14:paraId="7FF8190F" w14:textId="77777777" w:rsidR="00C95CE5" w:rsidRDefault="00C95CE5">
      <w:pPr>
        <w:pStyle w:val="Heading3"/>
        <w:rPr>
          <w:lang w:val="en-US"/>
        </w:rPr>
      </w:pPr>
      <w:bookmarkStart w:id="66" w:name="_Toc440411839"/>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66"/>
    </w:p>
    <w:p w14:paraId="178ECFA1" w14:textId="782189D6" w:rsidR="007B44C6" w:rsidRPr="00F8103C" w:rsidRDefault="00B578E1" w:rsidP="007B44C6">
      <w:pPr>
        <w:pStyle w:val="TableContents"/>
        <w:keepNext/>
        <w:ind w:firstLine="708"/>
        <w:rPr>
          <w:color w:val="000000" w:themeColor="text1"/>
          <w:lang w:val="en-US"/>
        </w:rPr>
      </w:pPr>
      <w:r>
        <w:rPr>
          <w:color w:val="000000" w:themeColor="text1"/>
          <w:lang w:val="en-US"/>
        </w:rPr>
        <w:fldChar w:fldCharType="begin"/>
      </w:r>
      <w:r>
        <w:rPr>
          <w:color w:val="000000" w:themeColor="text1"/>
          <w:lang w:val="en-US"/>
        </w:rPr>
        <w:instrText xml:space="preserve"> REF _Ref439174853 \h </w:instrText>
      </w:r>
      <w:r>
        <w:rPr>
          <w:color w:val="000000" w:themeColor="text1"/>
          <w:lang w:val="en-US"/>
        </w:rPr>
      </w:r>
      <w:r>
        <w:rPr>
          <w:color w:val="000000" w:themeColor="text1"/>
          <w:lang w:val="en-US"/>
        </w:rPr>
        <w:fldChar w:fldCharType="separate"/>
      </w:r>
      <w:r w:rsidR="00F760C9">
        <w:rPr>
          <w:lang w:val="en-US"/>
        </w:rPr>
        <w:t>Bender IR155-3203 IMD</w:t>
      </w:r>
      <w:r>
        <w:rPr>
          <w:color w:val="000000" w:themeColor="text1"/>
          <w:lang w:val="en-US"/>
        </w:rPr>
        <w:fldChar w:fldCharType="end"/>
      </w:r>
      <w:r w:rsidR="007B44C6" w:rsidRPr="00F8103C">
        <w:rPr>
          <w:color w:val="000000" w:themeColor="text1"/>
          <w:lang w:val="en-US"/>
        </w:rPr>
        <w:t xml:space="preserve">, Automatic Device Self-test and Continuous measurement of insulation resistance. The indicator is wired to the front dash. The LED is lit by software cue from the safety system (SS) to the Dashboard Display System DDS controller warning the driver. The system is not able to be reset unless there is a GLVMS power cycle. </w:t>
      </w:r>
      <w:r w:rsidR="001536EF" w:rsidRPr="001536EF">
        <w:rPr>
          <w:color w:val="FF0000"/>
          <w:lang w:val="en-US"/>
        </w:rPr>
        <w:t>We use a Latching relay to allow for a lockout condition</w:t>
      </w:r>
      <w:r w:rsidR="001536EF">
        <w:rPr>
          <w:color w:val="000000" w:themeColor="text1"/>
          <w:lang w:val="en-US"/>
        </w:rPr>
        <w:t xml:space="preserve">. </w:t>
      </w:r>
    </w:p>
    <w:p w14:paraId="5CC007C9" w14:textId="77777777" w:rsidR="007B44C6" w:rsidRDefault="007B44C6" w:rsidP="007B44C6">
      <w:pPr>
        <w:pStyle w:val="TableContents"/>
        <w:keepNext/>
        <w:ind w:firstLine="708"/>
        <w:jc w:val="center"/>
      </w:pPr>
      <w:r>
        <w:rPr>
          <w:noProof/>
          <w:color w:val="000000" w:themeColor="text1"/>
          <w:lang w:val="en-US" w:eastAsia="en-US"/>
        </w:rPr>
        <w:drawing>
          <wp:inline distT="0" distB="0" distL="0" distR="0" wp14:anchorId="300DEC9B" wp14:editId="213AC8A8">
            <wp:extent cx="2667000" cy="2103120"/>
            <wp:effectExtent l="0" t="0" r="0" b="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7000" cy="2103120"/>
                    </a:xfrm>
                    <a:prstGeom prst="rect">
                      <a:avLst/>
                    </a:prstGeom>
                    <a:noFill/>
                    <a:ln>
                      <a:noFill/>
                    </a:ln>
                  </pic:spPr>
                </pic:pic>
              </a:graphicData>
            </a:graphic>
          </wp:inline>
        </w:drawing>
      </w:r>
    </w:p>
    <w:p w14:paraId="4DF7A1FB" w14:textId="11DD2F67" w:rsidR="007B44C6" w:rsidRPr="00F8103C" w:rsidRDefault="007B44C6" w:rsidP="007B44C6">
      <w:pPr>
        <w:pStyle w:val="Caption"/>
        <w:rPr>
          <w:color w:val="000000" w:themeColor="text1"/>
          <w:lang w:val="en-US"/>
        </w:rPr>
      </w:pPr>
      <w:bookmarkStart w:id="67" w:name="_Toc422327079"/>
      <w:bookmarkStart w:id="68" w:name="_Toc440412000"/>
      <w:r>
        <w:t xml:space="preserve">Figure </w:t>
      </w:r>
      <w:r>
        <w:fldChar w:fldCharType="begin"/>
      </w:r>
      <w:r>
        <w:instrText xml:space="preserve"> SEQ Figure \* ARABIC </w:instrText>
      </w:r>
      <w:r>
        <w:fldChar w:fldCharType="separate"/>
      </w:r>
      <w:r w:rsidR="00F760C9">
        <w:rPr>
          <w:noProof/>
        </w:rPr>
        <w:t>13</w:t>
      </w:r>
      <w:r>
        <w:fldChar w:fldCharType="end"/>
      </w:r>
      <w:r>
        <w:t xml:space="preserve"> BMS &amp; IMD Indicator Lights</w:t>
      </w:r>
      <w:bookmarkEnd w:id="67"/>
      <w:bookmarkEnd w:id="68"/>
    </w:p>
    <w:p w14:paraId="0097A1D5" w14:textId="5E191A6D"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30E1880A" w14:textId="77777777" w:rsidTr="00BC0CA0">
        <w:tc>
          <w:tcPr>
            <w:tcW w:w="4536" w:type="dxa"/>
            <w:shd w:val="clear" w:color="auto" w:fill="auto"/>
          </w:tcPr>
          <w:p w14:paraId="54281AA8" w14:textId="77777777" w:rsidR="00C95CE5" w:rsidRDefault="00C95CE5" w:rsidP="00135B7A">
            <w:pPr>
              <w:pStyle w:val="TableContents"/>
              <w:keepNext/>
            </w:pPr>
            <w:r>
              <w:lastRenderedPageBreak/>
              <w:t>Supply voltage range:</w:t>
            </w:r>
          </w:p>
        </w:tc>
        <w:tc>
          <w:tcPr>
            <w:tcW w:w="4536" w:type="dxa"/>
            <w:shd w:val="clear" w:color="auto" w:fill="auto"/>
          </w:tcPr>
          <w:p w14:paraId="2193744E" w14:textId="77777777" w:rsidR="00C95CE5" w:rsidRDefault="00C95CE5" w:rsidP="00135B7A">
            <w:pPr>
              <w:pStyle w:val="TableContents"/>
              <w:keepNext/>
            </w:pPr>
            <w:r>
              <w:t>10..36V</w:t>
            </w:r>
            <w:r w:rsidR="00C14655">
              <w:t>DC</w:t>
            </w:r>
          </w:p>
        </w:tc>
      </w:tr>
      <w:tr w:rsidR="004E5E32" w14:paraId="37045346" w14:textId="77777777" w:rsidTr="00BC0CA0">
        <w:tc>
          <w:tcPr>
            <w:tcW w:w="4536" w:type="dxa"/>
            <w:shd w:val="clear" w:color="auto" w:fill="auto"/>
          </w:tcPr>
          <w:p w14:paraId="572CA7D8" w14:textId="77777777" w:rsidR="00C14655" w:rsidRDefault="00C14655" w:rsidP="00135B7A">
            <w:pPr>
              <w:pStyle w:val="TableContents"/>
              <w:keepNext/>
            </w:pPr>
            <w:r>
              <w:t>Supply voltage</w:t>
            </w:r>
          </w:p>
        </w:tc>
        <w:tc>
          <w:tcPr>
            <w:tcW w:w="4536" w:type="dxa"/>
            <w:shd w:val="clear" w:color="auto" w:fill="auto"/>
          </w:tcPr>
          <w:p w14:paraId="672FFCDB" w14:textId="77777777" w:rsidR="00C14655" w:rsidRDefault="00C14655" w:rsidP="00135B7A">
            <w:pPr>
              <w:pStyle w:val="TableContents"/>
              <w:keepNext/>
            </w:pPr>
            <w:r>
              <w:t>24VDC</w:t>
            </w:r>
          </w:p>
        </w:tc>
      </w:tr>
      <w:tr w:rsidR="004E5E32" w14:paraId="70808C05" w14:textId="77777777" w:rsidTr="00BC0CA0">
        <w:tc>
          <w:tcPr>
            <w:tcW w:w="4536" w:type="dxa"/>
            <w:shd w:val="clear" w:color="auto" w:fill="auto"/>
          </w:tcPr>
          <w:p w14:paraId="3BFB659E" w14:textId="77777777" w:rsidR="00C95CE5" w:rsidRDefault="00C95CE5" w:rsidP="00135B7A">
            <w:pPr>
              <w:pStyle w:val="TableContents"/>
              <w:keepNext/>
            </w:pPr>
            <w:r>
              <w:t>Environmental temperature range:</w:t>
            </w:r>
          </w:p>
        </w:tc>
        <w:tc>
          <w:tcPr>
            <w:tcW w:w="4536" w:type="dxa"/>
            <w:shd w:val="clear" w:color="auto" w:fill="auto"/>
          </w:tcPr>
          <w:p w14:paraId="3676394A"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4E5E32" w14:paraId="62676A89" w14:textId="77777777" w:rsidTr="00BC0CA0">
        <w:tc>
          <w:tcPr>
            <w:tcW w:w="4536" w:type="dxa"/>
            <w:shd w:val="clear" w:color="auto" w:fill="auto"/>
          </w:tcPr>
          <w:p w14:paraId="0E88883E" w14:textId="77777777" w:rsidR="00C95CE5" w:rsidRDefault="00C95CE5" w:rsidP="00135B7A">
            <w:pPr>
              <w:pStyle w:val="TableContents"/>
              <w:keepNext/>
            </w:pPr>
            <w:r>
              <w:t>Selftest interval:</w:t>
            </w:r>
          </w:p>
        </w:tc>
        <w:tc>
          <w:tcPr>
            <w:tcW w:w="4536" w:type="dxa"/>
            <w:shd w:val="clear" w:color="auto" w:fill="auto"/>
          </w:tcPr>
          <w:p w14:paraId="26DF5FB5" w14:textId="77777777" w:rsidR="00C95CE5" w:rsidRPr="002F736A" w:rsidRDefault="00C95CE5" w:rsidP="00135B7A">
            <w:pPr>
              <w:pStyle w:val="TableContents"/>
              <w:keepNext/>
              <w:rPr>
                <w:lang w:val="en-US"/>
              </w:rPr>
            </w:pPr>
            <w:r w:rsidRPr="002F736A">
              <w:rPr>
                <w:lang w:val="en-US"/>
              </w:rPr>
              <w:t>Always at startup, then every 20 minutes</w:t>
            </w:r>
          </w:p>
        </w:tc>
      </w:tr>
      <w:tr w:rsidR="004E5E32" w14:paraId="51F9E9B4" w14:textId="77777777" w:rsidTr="00BC0CA0">
        <w:tc>
          <w:tcPr>
            <w:tcW w:w="4536" w:type="dxa"/>
            <w:shd w:val="clear" w:color="auto" w:fill="auto"/>
          </w:tcPr>
          <w:p w14:paraId="346EE40F" w14:textId="77777777" w:rsidR="00C95CE5" w:rsidRDefault="00C95CE5" w:rsidP="00135B7A">
            <w:pPr>
              <w:pStyle w:val="TableContents"/>
              <w:keepNext/>
            </w:pPr>
            <w:r>
              <w:t>High voltage range:</w:t>
            </w:r>
          </w:p>
        </w:tc>
        <w:tc>
          <w:tcPr>
            <w:tcW w:w="4536" w:type="dxa"/>
            <w:shd w:val="clear" w:color="auto" w:fill="auto"/>
          </w:tcPr>
          <w:p w14:paraId="1D2FE892" w14:textId="77777777" w:rsidR="00C95CE5" w:rsidRDefault="00C95CE5" w:rsidP="00135B7A">
            <w:pPr>
              <w:pStyle w:val="TableContents"/>
              <w:keepNext/>
            </w:pPr>
            <w:r>
              <w:t>DC 0..1000V</w:t>
            </w:r>
          </w:p>
        </w:tc>
      </w:tr>
      <w:tr w:rsidR="004E5E32" w14:paraId="5998CDF0" w14:textId="77777777" w:rsidTr="00BC0CA0">
        <w:tc>
          <w:tcPr>
            <w:tcW w:w="4536" w:type="dxa"/>
            <w:shd w:val="clear" w:color="auto" w:fill="auto"/>
          </w:tcPr>
          <w:p w14:paraId="7B876EDC" w14:textId="77777777" w:rsidR="00C95CE5" w:rsidRDefault="00C14655" w:rsidP="00135B7A">
            <w:pPr>
              <w:pStyle w:val="TableContents"/>
              <w:keepNext/>
            </w:pPr>
            <w:r>
              <w:t>Set r</w:t>
            </w:r>
            <w:r w:rsidR="00C95CE5">
              <w:t>esponse value:</w:t>
            </w:r>
          </w:p>
        </w:tc>
        <w:tc>
          <w:tcPr>
            <w:tcW w:w="4536" w:type="dxa"/>
            <w:shd w:val="clear" w:color="auto" w:fill="auto"/>
          </w:tcPr>
          <w:p w14:paraId="15B4F146" w14:textId="3B677B1B" w:rsidR="00C95CE5" w:rsidRPr="00C14655" w:rsidRDefault="001536EF" w:rsidP="00135B7A">
            <w:pPr>
              <w:pStyle w:val="TableContents"/>
              <w:keepNext/>
              <w:rPr>
                <w:rFonts w:eastAsia="Arial"/>
                <w:sz w:val="24"/>
                <w:szCs w:val="24"/>
                <w:lang w:val="en-US"/>
              </w:rPr>
            </w:pPr>
            <w:r w:rsidRPr="00FB6B0B">
              <w:rPr>
                <w:color w:val="FF0000"/>
                <w:lang w:val="en-US"/>
              </w:rPr>
              <w:t>147</w:t>
            </w:r>
            <w:r w:rsidR="00C95CE5" w:rsidRPr="00C14655">
              <w:rPr>
                <w:rFonts w:eastAsia="Arial"/>
                <w:sz w:val="24"/>
                <w:szCs w:val="24"/>
                <w:lang w:val="en-US"/>
              </w:rPr>
              <w:t>kΩ (500Ω/Volt)</w:t>
            </w:r>
          </w:p>
        </w:tc>
      </w:tr>
      <w:tr w:rsidR="004E5E32" w14:paraId="12893C87" w14:textId="77777777" w:rsidTr="00BC0CA0">
        <w:tc>
          <w:tcPr>
            <w:tcW w:w="4536" w:type="dxa"/>
            <w:shd w:val="clear" w:color="auto" w:fill="auto"/>
          </w:tcPr>
          <w:p w14:paraId="56216347" w14:textId="77777777"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14:paraId="59EA74A1" w14:textId="77777777" w:rsidR="00C95CE5" w:rsidRPr="00C14655" w:rsidRDefault="00C95CE5" w:rsidP="00135B7A">
            <w:pPr>
              <w:pStyle w:val="TableContents"/>
              <w:keepNext/>
              <w:rPr>
                <w:lang w:val="en-US"/>
              </w:rPr>
            </w:pPr>
            <w:r w:rsidRPr="00C14655">
              <w:rPr>
                <w:lang w:val="en-US"/>
              </w:rPr>
              <w:t>500mA</w:t>
            </w:r>
          </w:p>
        </w:tc>
      </w:tr>
      <w:tr w:rsidR="004E5E32" w14:paraId="72EAB4F4" w14:textId="77777777" w:rsidTr="00BC0CA0">
        <w:tc>
          <w:tcPr>
            <w:tcW w:w="4536" w:type="dxa"/>
            <w:shd w:val="clear" w:color="auto" w:fill="auto"/>
          </w:tcPr>
          <w:p w14:paraId="35E3BA12"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14:paraId="7C6612C3" w14:textId="77777777" w:rsidR="00C95CE5" w:rsidRPr="00C14655" w:rsidRDefault="00C95CE5" w:rsidP="00135B7A">
            <w:pPr>
              <w:pStyle w:val="TableContents"/>
              <w:keepNext/>
              <w:rPr>
                <w:lang w:val="en-US"/>
              </w:rPr>
            </w:pPr>
            <w:r w:rsidRPr="00C14655">
              <w:rPr>
                <w:lang w:val="en-US"/>
              </w:rPr>
              <w:t>27s</w:t>
            </w:r>
          </w:p>
        </w:tc>
      </w:tr>
    </w:tbl>
    <w:p w14:paraId="312CE70F" w14:textId="3482DFEB" w:rsidR="00C95CE5" w:rsidRPr="00B075B4" w:rsidRDefault="00C95CE5">
      <w:pPr>
        <w:pStyle w:val="Table"/>
        <w:rPr>
          <w:lang w:val="en-US"/>
        </w:rPr>
      </w:pPr>
      <w:bookmarkStart w:id="69" w:name="_Toc440412057"/>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F760C9">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F760C9">
        <w:rPr>
          <w:noProof/>
          <w:lang w:val="en-US"/>
        </w:rPr>
        <w:t>3</w:t>
      </w:r>
      <w:r w:rsidR="00AD5018">
        <w:rPr>
          <w:lang w:val="en-US"/>
        </w:rPr>
        <w:fldChar w:fldCharType="end"/>
      </w:r>
      <w:r w:rsidRPr="00B075B4">
        <w:rPr>
          <w:lang w:val="en-US"/>
        </w:rPr>
        <w:t xml:space="preserve"> Parameters of the IMD</w:t>
      </w:r>
      <w:bookmarkEnd w:id="69"/>
    </w:p>
    <w:p w14:paraId="22A8EC03" w14:textId="77777777" w:rsidR="00C95CE5" w:rsidRDefault="00C95CE5">
      <w:pPr>
        <w:pStyle w:val="Heading3"/>
        <w:rPr>
          <w:lang w:val="en-US"/>
        </w:rPr>
      </w:pPr>
      <w:bookmarkStart w:id="70" w:name="_Ref439180515"/>
      <w:bookmarkStart w:id="71" w:name="_Ref439180523"/>
      <w:bookmarkStart w:id="72" w:name="_Ref439180529"/>
      <w:bookmarkStart w:id="73" w:name="_Toc440411840"/>
      <w:r>
        <w:rPr>
          <w:lang w:val="en-US"/>
        </w:rPr>
        <w:t>Wiring/cables/connectors/</w:t>
      </w:r>
      <w:bookmarkEnd w:id="70"/>
      <w:bookmarkEnd w:id="71"/>
      <w:bookmarkEnd w:id="72"/>
      <w:bookmarkEnd w:id="73"/>
    </w:p>
    <w:p w14:paraId="5F9FCF56" w14:textId="698E1E90" w:rsidR="002F4F86" w:rsidRPr="00F8103C" w:rsidRDefault="002F4F86" w:rsidP="002F4F86">
      <w:pPr>
        <w:rPr>
          <w:color w:val="000000" w:themeColor="text1"/>
          <w:lang w:val="en-US"/>
        </w:rPr>
      </w:pPr>
      <w:r w:rsidRPr="00F8103C">
        <w:rPr>
          <w:color w:val="000000" w:themeColor="text1"/>
          <w:lang w:val="en-US"/>
        </w:rPr>
        <w:t xml:space="preserve">The IMD requires </w:t>
      </w:r>
      <w:r w:rsidR="000E0D23">
        <w:rPr>
          <w:color w:val="000000" w:themeColor="text1"/>
          <w:lang w:val="en-US"/>
        </w:rPr>
        <w:fldChar w:fldCharType="begin"/>
      </w:r>
      <w:r w:rsidR="000E0D23">
        <w:rPr>
          <w:color w:val="000000" w:themeColor="text1"/>
          <w:lang w:val="en-US"/>
        </w:rPr>
        <w:instrText xml:space="preserve"> REF _Ref439180462 \r \h </w:instrText>
      </w:r>
      <w:r w:rsidR="000E0D23">
        <w:rPr>
          <w:color w:val="000000" w:themeColor="text1"/>
          <w:lang w:val="en-US"/>
        </w:rPr>
      </w:r>
      <w:r w:rsidR="000E0D23">
        <w:rPr>
          <w:color w:val="000000" w:themeColor="text1"/>
          <w:lang w:val="en-US"/>
        </w:rPr>
        <w:fldChar w:fldCharType="separate"/>
      </w:r>
      <w:r w:rsidR="00F760C9">
        <w:rPr>
          <w:color w:val="000000" w:themeColor="text1"/>
          <w:lang w:val="en-US"/>
        </w:rPr>
        <w:t>11.1.2</w:t>
      </w:r>
      <w:r w:rsidR="000E0D23">
        <w:rPr>
          <w:color w:val="000000" w:themeColor="text1"/>
          <w:lang w:val="en-US"/>
        </w:rPr>
        <w:fldChar w:fldCharType="end"/>
      </w:r>
      <w:r w:rsidR="000E0D23">
        <w:rPr>
          <w:color w:val="000000" w:themeColor="text1"/>
          <w:lang w:val="en-US"/>
        </w:rPr>
        <w:fldChar w:fldCharType="begin"/>
      </w:r>
      <w:r w:rsidR="000E0D23">
        <w:rPr>
          <w:color w:val="000000" w:themeColor="text1"/>
          <w:lang w:val="en-US"/>
        </w:rPr>
        <w:instrText xml:space="preserve"> REF _Ref439180462 \h </w:instrText>
      </w:r>
      <w:r w:rsidR="000E0D23">
        <w:rPr>
          <w:color w:val="000000" w:themeColor="text1"/>
          <w:lang w:val="en-US"/>
        </w:rPr>
      </w:r>
      <w:r w:rsidR="000E0D23">
        <w:rPr>
          <w:color w:val="000000" w:themeColor="text1"/>
          <w:lang w:val="en-US"/>
        </w:rPr>
        <w:fldChar w:fldCharType="separate"/>
      </w:r>
      <w:r w:rsidR="00F760C9">
        <w:rPr>
          <w:lang w:val="en-US"/>
        </w:rPr>
        <w:t>24 AWG PVC Insulated Hookup Wire</w:t>
      </w:r>
      <w:r w:rsidR="000E0D23">
        <w:rPr>
          <w:color w:val="000000" w:themeColor="text1"/>
          <w:lang w:val="en-US"/>
        </w:rPr>
        <w:fldChar w:fldCharType="end"/>
      </w:r>
      <w:r w:rsidR="000E0D23">
        <w:rPr>
          <w:color w:val="000000" w:themeColor="text1"/>
          <w:lang w:val="en-US"/>
        </w:rPr>
        <w:t xml:space="preserve"> </w:t>
      </w:r>
      <w:r w:rsidRPr="00F8103C">
        <w:rPr>
          <w:color w:val="000000" w:themeColor="text1"/>
          <w:lang w:val="en-US"/>
        </w:rPr>
        <w:t xml:space="preserve">with a 300v and 105C rating. </w:t>
      </w:r>
      <w:r w:rsidR="00FB6B0B" w:rsidRPr="00FB6B0B">
        <w:rPr>
          <w:color w:val="FF0000"/>
          <w:lang w:val="en-US"/>
        </w:rPr>
        <w:t xml:space="preserve">We have 500mA fast blow fuses on the HV+ and -. </w:t>
      </w:r>
    </w:p>
    <w:p w14:paraId="10E1F1F5" w14:textId="77777777" w:rsidR="002F4F86" w:rsidRDefault="002F4F86" w:rsidP="002F4F86">
      <w:pPr>
        <w:keepNext/>
      </w:pPr>
      <w:r w:rsidRPr="00F8103C">
        <w:rPr>
          <w:noProof/>
          <w:color w:val="000000" w:themeColor="text1"/>
          <w:lang w:val="en-US" w:eastAsia="en-US"/>
        </w:rPr>
        <w:drawing>
          <wp:inline distT="0" distB="0" distL="0" distR="0" wp14:anchorId="3304E5A1" wp14:editId="5DEA2914">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14:paraId="470C0411" w14:textId="7A4E0767" w:rsidR="002F4F86" w:rsidRDefault="002F4F86" w:rsidP="002F4F86">
      <w:pPr>
        <w:pStyle w:val="Caption"/>
      </w:pPr>
      <w:bookmarkStart w:id="74" w:name="_Toc422327080"/>
      <w:bookmarkStart w:id="75" w:name="_Toc440412001"/>
      <w:r>
        <w:t xml:space="preserve">Figure </w:t>
      </w:r>
      <w:r>
        <w:fldChar w:fldCharType="begin"/>
      </w:r>
      <w:r>
        <w:instrText xml:space="preserve"> SEQ Figure \* ARABIC </w:instrText>
      </w:r>
      <w:r>
        <w:fldChar w:fldCharType="separate"/>
      </w:r>
      <w:r w:rsidR="00F760C9">
        <w:rPr>
          <w:noProof/>
        </w:rPr>
        <w:t>14</w:t>
      </w:r>
      <w:r>
        <w:fldChar w:fldCharType="end"/>
      </w:r>
      <w:r>
        <w:t xml:space="preserve"> IMD Wiring Diagram</w:t>
      </w:r>
      <w:bookmarkEnd w:id="74"/>
      <w:bookmarkEnd w:id="75"/>
    </w:p>
    <w:p w14:paraId="3F060BAA" w14:textId="77777777" w:rsidR="001536EF" w:rsidRDefault="001536EF" w:rsidP="002F4F86">
      <w:pPr>
        <w:pStyle w:val="Caption"/>
      </w:pPr>
    </w:p>
    <w:p w14:paraId="65FA4BB4" w14:textId="77777777" w:rsidR="001536EF" w:rsidRDefault="001536EF" w:rsidP="002F4F86">
      <w:pPr>
        <w:pStyle w:val="Caption"/>
      </w:pPr>
    </w:p>
    <w:p w14:paraId="4E371527" w14:textId="77777777" w:rsidR="001536EF" w:rsidRDefault="001536EF" w:rsidP="002F4F86">
      <w:pPr>
        <w:pStyle w:val="Caption"/>
      </w:pPr>
    </w:p>
    <w:p w14:paraId="32334E10" w14:textId="46448973" w:rsidR="001536EF" w:rsidRDefault="001536EF" w:rsidP="002F4F86">
      <w:pPr>
        <w:pStyle w:val="Caption"/>
      </w:pPr>
      <w:r>
        <w:rPr>
          <w:noProof/>
          <w:lang w:val="en-US" w:eastAsia="en-US"/>
        </w:rPr>
        <w:drawing>
          <wp:inline distT="0" distB="0" distL="0" distR="0" wp14:anchorId="4E59DD03" wp14:editId="593C0957">
            <wp:extent cx="5438775" cy="24431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D_CIrcui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1715" cy="2448978"/>
                    </a:xfrm>
                    <a:prstGeom prst="rect">
                      <a:avLst/>
                    </a:prstGeom>
                  </pic:spPr>
                </pic:pic>
              </a:graphicData>
            </a:graphic>
          </wp:inline>
        </w:drawing>
      </w:r>
    </w:p>
    <w:p w14:paraId="4E8F730A" w14:textId="77777777" w:rsidR="001536EF" w:rsidRDefault="001536EF" w:rsidP="002F4F86">
      <w:pPr>
        <w:pStyle w:val="Caption"/>
      </w:pPr>
    </w:p>
    <w:p w14:paraId="1300BD56" w14:textId="1089156A" w:rsidR="001536EF" w:rsidRPr="001536EF" w:rsidRDefault="001536EF" w:rsidP="002F4F86">
      <w:pPr>
        <w:pStyle w:val="Caption"/>
      </w:pPr>
      <w:r>
        <w:rPr>
          <w:noProof/>
          <w:lang w:val="en-US" w:eastAsia="en-US"/>
        </w:rPr>
        <w:drawing>
          <wp:inline distT="0" distB="0" distL="0" distR="0" wp14:anchorId="2C3D7B4E" wp14:editId="2DFF558C">
            <wp:extent cx="5657850" cy="3007785"/>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D_CIrcuit_Relay.PNG"/>
                    <pic:cNvPicPr/>
                  </pic:nvPicPr>
                  <pic:blipFill>
                    <a:blip r:embed="rId73">
                      <a:extLst>
                        <a:ext uri="{28A0092B-C50C-407E-A947-70E740481C1C}">
                          <a14:useLocalDpi xmlns:a14="http://schemas.microsoft.com/office/drawing/2010/main" val="0"/>
                        </a:ext>
                      </a:extLst>
                    </a:blip>
                    <a:stretch>
                      <a:fillRect/>
                    </a:stretch>
                  </pic:blipFill>
                  <pic:spPr>
                    <a:xfrm>
                      <a:off x="0" y="0"/>
                      <a:ext cx="5680526" cy="3019840"/>
                    </a:xfrm>
                    <a:prstGeom prst="rect">
                      <a:avLst/>
                    </a:prstGeom>
                  </pic:spPr>
                </pic:pic>
              </a:graphicData>
            </a:graphic>
          </wp:inline>
        </w:drawing>
      </w:r>
    </w:p>
    <w:p w14:paraId="68CB8866" w14:textId="77777777" w:rsidR="00C95CE5" w:rsidRDefault="00C95CE5">
      <w:pPr>
        <w:pStyle w:val="Heading3"/>
        <w:rPr>
          <w:lang w:val="en-US"/>
        </w:rPr>
      </w:pPr>
      <w:bookmarkStart w:id="76" w:name="_Toc44041184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76"/>
    </w:p>
    <w:p w14:paraId="229F2AEA" w14:textId="6376EF12" w:rsidR="002F4F86" w:rsidRDefault="00F76C1E" w:rsidP="002F4F86">
      <w:pPr>
        <w:keepNext/>
      </w:pPr>
      <w:r>
        <w:rPr>
          <w:noProof/>
          <w:lang w:val="en-US" w:eastAsia="en-US"/>
        </w:rPr>
        <mc:AlternateContent>
          <mc:Choice Requires="wpc">
            <w:drawing>
              <wp:inline distT="0" distB="0" distL="0" distR="0" wp14:anchorId="64BE73AF" wp14:editId="2079C75B">
                <wp:extent cx="5486400" cy="2547668"/>
                <wp:effectExtent l="0" t="0" r="0" b="5080"/>
                <wp:docPr id="245" name="Canvas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Picture 159"/>
                          <pic:cNvPicPr/>
                        </pic:nvPicPr>
                        <pic:blipFill>
                          <a:blip r:embed="rId74"/>
                          <a:stretch>
                            <a:fillRect/>
                          </a:stretch>
                        </pic:blipFill>
                        <pic:spPr>
                          <a:xfrm>
                            <a:off x="0" y="0"/>
                            <a:ext cx="5486400" cy="2511669"/>
                          </a:xfrm>
                          <a:prstGeom prst="rect">
                            <a:avLst/>
                          </a:prstGeom>
                        </pic:spPr>
                      </pic:pic>
                      <wps:wsp>
                        <wps:cNvPr id="246" name="Oval 246"/>
                        <wps:cNvSpPr/>
                        <wps:spPr>
                          <a:xfrm>
                            <a:off x="3022600" y="1758950"/>
                            <a:ext cx="3175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2CDC2" id="Canvas 245"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476;visibility:visible;mso-wrap-style:square">
                  <v:fill o:detectmouseclick="t"/>
                  <v:path o:connecttype="none"/>
                </v:shape>
                <v:shape id="Picture 159"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Wd2/CAAAA3AAAAA8AAABkcnMvZG93bnJldi54bWxET01rwkAQvRf8D8sIvdWNQlIbXUXEQqGn&#10;qhdvw+40G8zOhuyaRH99t1DobR7vc9bb0TWipy7UnhXMZxkIYu1NzZWC8+n9ZQkiRGSDjWdScKcA&#10;283kaY2l8QN/UX+MlUghHEpUYGNsSymDtuQwzHxLnLhv3zmMCXaVNB0OKdw1cpFlhXRYc2qw2NLe&#10;kr4eb07Bqzkdsk9/yO24vyweodKF2WmlnqfjbgUi0hj/xX/uD5Pm52/w+0y6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lndvwgAAANwAAAAPAAAAAAAAAAAAAAAAAJ8C&#10;AABkcnMvZG93bnJldi54bWxQSwUGAAAAAAQABAD3AAAAjgMAAAAA&#10;">
                  <v:imagedata r:id="rId75" o:title=""/>
                </v:shape>
                <v:oval id="Oval 246" o:spid="_x0000_s1029" style="position:absolute;left:30226;top:17589;width:3175;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6oMQA&#10;AADcAAAADwAAAGRycy9kb3ducmV2LnhtbESPT2sCMRTE7wW/Q3hCbzXrKqJbo/iHUutN7aHHR/K6&#10;Wd28LJtU129vCoUeh5n5DTNfdq4WV2pD5VnBcJCBINbeVFwq+Dy9vUxBhIhssPZMCu4UYLnoPc2x&#10;MP7GB7oeYykShEOBCmyMTSFl0JYchoFviJP37VuHMcm2lKbFW4K7WuZZNpEOK04LFhvaWNKX449T&#10;YL70+3Z2yD/seTTa6zhErNao1HO/W72CiNTF//Bfe2cU5OMJ/J5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qDEAAAA3AAAAA8AAAAAAAAAAAAAAAAAmAIAAGRycy9k&#10;b3ducmV2LnhtbFBLBQYAAAAABAAEAPUAAACJAwAAAAA=&#10;" filled="f" strokecolor="red" strokeweight="3pt">
                  <v:stroke joinstyle="miter"/>
                </v:oval>
                <w10:anchorlock/>
              </v:group>
            </w:pict>
          </mc:Fallback>
        </mc:AlternateContent>
      </w:r>
    </w:p>
    <w:p w14:paraId="4F3E0702" w14:textId="346D3DA8" w:rsidR="002F4F86" w:rsidRPr="00F8103C" w:rsidRDefault="002F4F86" w:rsidP="002F4F86">
      <w:pPr>
        <w:pStyle w:val="Caption"/>
        <w:rPr>
          <w:color w:val="000000" w:themeColor="text1"/>
          <w:lang w:val="en-US"/>
        </w:rPr>
      </w:pPr>
      <w:bookmarkStart w:id="77" w:name="_Toc422327081"/>
      <w:bookmarkStart w:id="78" w:name="_Toc440412002"/>
      <w:r>
        <w:t xml:space="preserve">Figure </w:t>
      </w:r>
      <w:r>
        <w:fldChar w:fldCharType="begin"/>
      </w:r>
      <w:r>
        <w:instrText xml:space="preserve"> SEQ Figure \* ARABIC </w:instrText>
      </w:r>
      <w:r>
        <w:fldChar w:fldCharType="separate"/>
      </w:r>
      <w:r w:rsidR="00F760C9">
        <w:rPr>
          <w:noProof/>
        </w:rPr>
        <w:t>15</w:t>
      </w:r>
      <w:r>
        <w:fldChar w:fldCharType="end"/>
      </w:r>
      <w:r>
        <w:t xml:space="preserve"> IMD Placement in Accumulator</w:t>
      </w:r>
      <w:bookmarkEnd w:id="77"/>
      <w:bookmarkEnd w:id="78"/>
    </w:p>
    <w:p w14:paraId="14D74C84" w14:textId="77777777" w:rsidR="002F4F86" w:rsidRPr="002F4F86" w:rsidRDefault="002F4F86" w:rsidP="002F4F86">
      <w:pPr>
        <w:rPr>
          <w:lang w:val="en-US"/>
        </w:rPr>
      </w:pPr>
    </w:p>
    <w:p w14:paraId="27BA018F" w14:textId="69642DD1" w:rsidR="00F948EA" w:rsidRDefault="00F948EA" w:rsidP="00F948EA">
      <w:pPr>
        <w:pStyle w:val="Heading2"/>
        <w:rPr>
          <w:lang w:val="en-US"/>
        </w:rPr>
      </w:pPr>
      <w:bookmarkStart w:id="79" w:name="_Ref439175064"/>
      <w:bookmarkStart w:id="80" w:name="_Ref439175070"/>
      <w:bookmarkStart w:id="81" w:name="_Toc440411842"/>
      <w:r>
        <w:rPr>
          <w:lang w:val="en-US"/>
        </w:rPr>
        <w:t>Inertia Switch</w:t>
      </w:r>
      <w:bookmarkEnd w:id="79"/>
      <w:bookmarkEnd w:id="80"/>
      <w:bookmarkEnd w:id="81"/>
    </w:p>
    <w:p w14:paraId="1157C3D4" w14:textId="77777777" w:rsidR="00F760C9" w:rsidRDefault="00F948EA" w:rsidP="00F760C9">
      <w:pPr>
        <w:pStyle w:val="Heading3"/>
        <w:rPr>
          <w:b w:val="0"/>
          <w:bCs w:val="0"/>
          <w:lang w:val="en-US"/>
        </w:rPr>
      </w:pPr>
      <w:bookmarkStart w:id="82" w:name="_Ref439178523"/>
      <w:bookmarkStart w:id="83" w:name="_Toc44041184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82"/>
      <w:bookmarkEnd w:id="83"/>
      <w:r w:rsidR="009A0C46" w:rsidRPr="00FB6B0B">
        <w:rPr>
          <w:b w:val="0"/>
          <w:color w:val="000000" w:themeColor="text1"/>
          <w:lang w:val="en-US"/>
        </w:rPr>
        <w:fldChar w:fldCharType="begin"/>
      </w:r>
      <w:r w:rsidR="009A0C46" w:rsidRPr="00FB6B0B">
        <w:rPr>
          <w:b w:val="0"/>
          <w:color w:val="000000" w:themeColor="text1"/>
          <w:lang w:val="en-US"/>
        </w:rPr>
        <w:instrText xml:space="preserve"> REF _Ref439174993 \h </w:instrText>
      </w:r>
      <w:r w:rsidR="00FB6B0B">
        <w:rPr>
          <w:b w:val="0"/>
          <w:lang w:val="en-US"/>
        </w:rPr>
        <w:instrText xml:space="preserve"> \* MERGEFORMAT </w:instrText>
      </w:r>
      <w:r w:rsidR="009A0C46" w:rsidRPr="00FB6B0B">
        <w:rPr>
          <w:b w:val="0"/>
          <w:color w:val="000000" w:themeColor="text1"/>
          <w:lang w:val="en-US"/>
        </w:rPr>
      </w:r>
      <w:r w:rsidR="009A0C46" w:rsidRPr="00FB6B0B">
        <w:rPr>
          <w:b w:val="0"/>
          <w:color w:val="000000" w:themeColor="text1"/>
          <w:lang w:val="en-US"/>
        </w:rPr>
        <w:fldChar w:fldCharType="separate"/>
      </w:r>
      <w:r w:rsidR="00F760C9" w:rsidRPr="00F760C9">
        <w:rPr>
          <w:b w:val="0"/>
          <w:lang w:val="en-US"/>
        </w:rPr>
        <w:br w:type="page"/>
      </w:r>
    </w:p>
    <w:p w14:paraId="6F004440" w14:textId="77777777" w:rsidR="00F760C9" w:rsidRPr="00F760C9" w:rsidRDefault="00F760C9" w:rsidP="00F760C9">
      <w:pPr>
        <w:pStyle w:val="Heading3"/>
        <w:numPr>
          <w:ilvl w:val="0"/>
          <w:numId w:val="0"/>
        </w:numPr>
        <w:ind w:left="720" w:firstLine="696"/>
        <w:rPr>
          <w:b w:val="0"/>
          <w:lang w:val="en-US"/>
        </w:rPr>
      </w:pPr>
      <w:r w:rsidRPr="00F760C9">
        <w:rPr>
          <w:b w:val="0"/>
          <w:lang w:val="en-US"/>
        </w:rPr>
        <w:lastRenderedPageBreak/>
        <w:t>Crash Sensor</w:t>
      </w:r>
    </w:p>
    <w:p w14:paraId="59498264" w14:textId="5F82F134" w:rsidR="00F948EA" w:rsidRPr="00FB6B0B" w:rsidRDefault="00F760C9" w:rsidP="00FB6B0B">
      <w:pPr>
        <w:pStyle w:val="Heading3"/>
        <w:numPr>
          <w:ilvl w:val="0"/>
          <w:numId w:val="0"/>
        </w:numPr>
        <w:ind w:left="720" w:firstLine="696"/>
        <w:rPr>
          <w:b w:val="0"/>
          <w:lang w:val="en-US"/>
        </w:rPr>
      </w:pPr>
      <w:proofErr w:type="spellStart"/>
      <w:r w:rsidRPr="00F760C9">
        <w:rPr>
          <w:b w:val="0"/>
          <w:lang w:val="en-US"/>
        </w:rPr>
        <w:t>Sensata</w:t>
      </w:r>
      <w:proofErr w:type="spellEnd"/>
      <w:r w:rsidRPr="00F760C9">
        <w:rPr>
          <w:b w:val="0"/>
          <w:lang w:val="en-US"/>
        </w:rPr>
        <w:t xml:space="preserve"> resettable</w:t>
      </w:r>
      <w:r>
        <w:rPr>
          <w:lang w:val="en-US"/>
        </w:rPr>
        <w:t xml:space="preserve"> inertial switch</w:t>
      </w:r>
      <w:r w:rsidR="009A0C46" w:rsidRPr="00FB6B0B">
        <w:rPr>
          <w:b w:val="0"/>
          <w:color w:val="000000" w:themeColor="text1"/>
          <w:lang w:val="en-US"/>
        </w:rPr>
        <w:fldChar w:fldCharType="end"/>
      </w:r>
      <w:r w:rsidR="002F4F86" w:rsidRPr="00FB6B0B">
        <w:rPr>
          <w:b w:val="0"/>
          <w:color w:val="000000" w:themeColor="text1"/>
          <w:lang w:val="en-US"/>
        </w:rPr>
        <w:t xml:space="preserve">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w:t>
      </w:r>
      <w:proofErr w:type="spellStart"/>
      <w:r w:rsidR="002F4F86" w:rsidRPr="00FB6B0B">
        <w:rPr>
          <w:b w:val="0"/>
          <w:color w:val="000000" w:themeColor="text1"/>
          <w:lang w:val="en-US"/>
        </w:rPr>
        <w:t>Sensata</w:t>
      </w:r>
      <w:proofErr w:type="spellEnd"/>
      <w:r w:rsidR="002F4F86" w:rsidRPr="00FB6B0B">
        <w:rPr>
          <w:b w:val="0"/>
          <w:color w:val="000000" w:themeColor="text1"/>
          <w:lang w:val="en-US"/>
        </w:rPr>
        <w:t xml:space="preserve"> crash sensor to reset it. The crash sensor is removable </w:t>
      </w:r>
      <w:r w:rsidR="00D97D66" w:rsidRPr="00FB6B0B">
        <w:rPr>
          <w:b w:val="0"/>
          <w:color w:val="000000" w:themeColor="text1"/>
          <w:lang w:val="en-US"/>
        </w:rPr>
        <w:t>from</w:t>
      </w:r>
      <w:r w:rsidR="002F4F86" w:rsidRPr="00FB6B0B">
        <w:rPr>
          <w:b w:val="0"/>
          <w:color w:val="000000" w:themeColor="text1"/>
          <w:lang w:val="en-US"/>
        </w:rPr>
        <w:t xml:space="preserve"> the dashboard with two screws and an electrical connector to</w:t>
      </w:r>
      <w:r w:rsidR="00D97D66" w:rsidRPr="00FB6B0B">
        <w:rPr>
          <w:b w:val="0"/>
          <w:color w:val="000000" w:themeColor="text1"/>
          <w:lang w:val="en-US"/>
        </w:rPr>
        <w:t xml:space="preserve"> allow for testing</w:t>
      </w:r>
      <w:r w:rsidR="002F4F86" w:rsidRPr="00FB6B0B">
        <w:rPr>
          <w:b w:val="0"/>
          <w:color w:val="000000" w:themeColor="text1"/>
          <w:lang w:val="en-US"/>
        </w:rPr>
        <w:t xml:space="preserve"> the device at competition.</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7FBA559" w14:textId="77777777" w:rsidTr="00612DD4">
        <w:tc>
          <w:tcPr>
            <w:tcW w:w="4536" w:type="dxa"/>
            <w:shd w:val="clear" w:color="auto" w:fill="auto"/>
          </w:tcPr>
          <w:p w14:paraId="741C1077" w14:textId="77777777" w:rsidR="00C63753" w:rsidRDefault="00C63753" w:rsidP="00491016">
            <w:pPr>
              <w:pStyle w:val="TableContents"/>
              <w:keepNext/>
            </w:pPr>
            <w:r>
              <w:t>Inertia Switch type:</w:t>
            </w:r>
          </w:p>
        </w:tc>
        <w:tc>
          <w:tcPr>
            <w:tcW w:w="4536" w:type="dxa"/>
            <w:shd w:val="clear" w:color="auto" w:fill="auto"/>
          </w:tcPr>
          <w:p w14:paraId="73B092C6" w14:textId="5D0AE4A8" w:rsidR="00C63753" w:rsidRDefault="00E71AE0" w:rsidP="00491016">
            <w:pPr>
              <w:pStyle w:val="TableContents"/>
              <w:keepNext/>
            </w:pPr>
            <w:r>
              <w:fldChar w:fldCharType="begin"/>
            </w:r>
            <w:r>
              <w:instrText xml:space="preserve"> REF _Ref439181843 \h </w:instrText>
            </w:r>
            <w:r>
              <w:fldChar w:fldCharType="separate"/>
            </w:r>
            <w:proofErr w:type="spellStart"/>
            <w:r w:rsidR="00F760C9">
              <w:rPr>
                <w:lang w:val="en-US"/>
              </w:rPr>
              <w:t>Sensata</w:t>
            </w:r>
            <w:proofErr w:type="spellEnd"/>
            <w:r w:rsidR="00F760C9">
              <w:rPr>
                <w:lang w:val="en-US"/>
              </w:rPr>
              <w:t xml:space="preserve"> resettable inertial switch</w:t>
            </w:r>
            <w:r>
              <w:fldChar w:fldCharType="end"/>
            </w:r>
            <w:r>
              <w:t xml:space="preserve"> </w:t>
            </w:r>
            <w:r w:rsidR="00C63753">
              <w:t>XYZ</w:t>
            </w:r>
          </w:p>
        </w:tc>
      </w:tr>
      <w:tr w:rsidR="004E5E32" w14:paraId="75E896E2" w14:textId="77777777" w:rsidTr="00612DD4">
        <w:tc>
          <w:tcPr>
            <w:tcW w:w="4536" w:type="dxa"/>
            <w:shd w:val="clear" w:color="auto" w:fill="auto"/>
          </w:tcPr>
          <w:p w14:paraId="6C032511" w14:textId="77777777" w:rsidR="00F948EA" w:rsidRDefault="00F948EA" w:rsidP="00491016">
            <w:pPr>
              <w:pStyle w:val="TableContents"/>
              <w:keepNext/>
            </w:pPr>
            <w:r>
              <w:t>Supply voltage range:</w:t>
            </w:r>
          </w:p>
        </w:tc>
        <w:tc>
          <w:tcPr>
            <w:tcW w:w="4536" w:type="dxa"/>
            <w:shd w:val="clear" w:color="auto" w:fill="auto"/>
          </w:tcPr>
          <w:p w14:paraId="4FB1DFEE" w14:textId="77777777" w:rsidR="00F948EA" w:rsidRDefault="00F948EA" w:rsidP="00491016">
            <w:pPr>
              <w:pStyle w:val="TableContents"/>
              <w:keepNext/>
            </w:pPr>
            <w:r>
              <w:t>10..36VDC</w:t>
            </w:r>
          </w:p>
        </w:tc>
      </w:tr>
      <w:tr w:rsidR="004E5E32" w14:paraId="1BE9F219" w14:textId="77777777" w:rsidTr="00612DD4">
        <w:tc>
          <w:tcPr>
            <w:tcW w:w="4536" w:type="dxa"/>
            <w:shd w:val="clear" w:color="auto" w:fill="auto"/>
          </w:tcPr>
          <w:p w14:paraId="76F14BBE" w14:textId="77777777" w:rsidR="00F948EA" w:rsidRDefault="00F948EA" w:rsidP="00491016">
            <w:pPr>
              <w:pStyle w:val="TableContents"/>
              <w:keepNext/>
            </w:pPr>
            <w:r>
              <w:t>Supply voltage</w:t>
            </w:r>
            <w:r w:rsidR="00C63753">
              <w:t>:</w:t>
            </w:r>
          </w:p>
        </w:tc>
        <w:tc>
          <w:tcPr>
            <w:tcW w:w="4536" w:type="dxa"/>
            <w:shd w:val="clear" w:color="auto" w:fill="auto"/>
          </w:tcPr>
          <w:p w14:paraId="21F3AABE" w14:textId="6440EB1F" w:rsidR="00F948EA" w:rsidRDefault="007529CF" w:rsidP="00491016">
            <w:pPr>
              <w:pStyle w:val="TableContents"/>
              <w:keepNext/>
            </w:pPr>
            <w:r>
              <w:t>24</w:t>
            </w:r>
            <w:r w:rsidR="00F948EA">
              <w:t>VDC</w:t>
            </w:r>
          </w:p>
        </w:tc>
      </w:tr>
      <w:tr w:rsidR="004E5E32" w14:paraId="55E1EDE8" w14:textId="77777777" w:rsidTr="00612DD4">
        <w:tc>
          <w:tcPr>
            <w:tcW w:w="4536" w:type="dxa"/>
            <w:shd w:val="clear" w:color="auto" w:fill="auto"/>
          </w:tcPr>
          <w:p w14:paraId="78F96FF6" w14:textId="77777777" w:rsidR="00F948EA" w:rsidRDefault="00F948EA" w:rsidP="00491016">
            <w:pPr>
              <w:pStyle w:val="TableContents"/>
              <w:keepNext/>
            </w:pPr>
            <w:r>
              <w:t>Environmental temperature range:</w:t>
            </w:r>
          </w:p>
        </w:tc>
        <w:tc>
          <w:tcPr>
            <w:tcW w:w="4536" w:type="dxa"/>
            <w:shd w:val="clear" w:color="auto" w:fill="auto"/>
          </w:tcPr>
          <w:p w14:paraId="14492A21"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4E5E32" w14:paraId="7723AA5C" w14:textId="77777777" w:rsidTr="00612DD4">
        <w:tc>
          <w:tcPr>
            <w:tcW w:w="4536" w:type="dxa"/>
            <w:shd w:val="clear" w:color="auto" w:fill="auto"/>
          </w:tcPr>
          <w:p w14:paraId="5770C6C7" w14:textId="77777777"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14:paraId="1C86B6E8" w14:textId="04C89C96" w:rsidR="00F948EA" w:rsidRPr="00C14655" w:rsidRDefault="007529CF" w:rsidP="00491016">
            <w:pPr>
              <w:pStyle w:val="TableContents"/>
              <w:keepNext/>
              <w:rPr>
                <w:lang w:val="en-US"/>
              </w:rPr>
            </w:pPr>
            <w:r>
              <w:rPr>
                <w:lang w:val="en-US"/>
              </w:rPr>
              <w:t>10</w:t>
            </w:r>
            <w:r w:rsidR="00F948EA" w:rsidRPr="00C14655">
              <w:rPr>
                <w:lang w:val="en-US"/>
              </w:rPr>
              <w:t>A</w:t>
            </w:r>
          </w:p>
        </w:tc>
      </w:tr>
      <w:tr w:rsidR="004E5E32" w14:paraId="08C1C006" w14:textId="77777777" w:rsidTr="00612DD4">
        <w:tc>
          <w:tcPr>
            <w:tcW w:w="4536" w:type="dxa"/>
            <w:shd w:val="clear" w:color="auto" w:fill="auto"/>
          </w:tcPr>
          <w:p w14:paraId="2E4B8196" w14:textId="77777777"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14:paraId="21B71C34" w14:textId="77777777" w:rsidR="00F948EA" w:rsidRPr="00C14655" w:rsidRDefault="00B22844" w:rsidP="00491016">
            <w:pPr>
              <w:pStyle w:val="TableContents"/>
              <w:keepNext/>
              <w:rPr>
                <w:lang w:val="en-US"/>
              </w:rPr>
            </w:pPr>
            <w:r>
              <w:rPr>
                <w:lang w:val="en-US"/>
              </w:rPr>
              <w:t>6g for 50ms / 11g for 15ms</w:t>
            </w:r>
          </w:p>
        </w:tc>
      </w:tr>
    </w:tbl>
    <w:p w14:paraId="0BF06473" w14:textId="45DF3E30" w:rsidR="00F948EA" w:rsidRPr="00F948EA" w:rsidRDefault="00F948EA" w:rsidP="00F948EA">
      <w:pPr>
        <w:pStyle w:val="Table"/>
        <w:rPr>
          <w:lang w:val="en-US"/>
        </w:rPr>
      </w:pPr>
      <w:bookmarkStart w:id="84" w:name="_Toc440412058"/>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F760C9">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F760C9">
        <w:rPr>
          <w:noProof/>
          <w:lang w:val="en-US"/>
        </w:rPr>
        <w:t>4</w:t>
      </w:r>
      <w:r w:rsidR="00AD5018">
        <w:rPr>
          <w:lang w:val="en-US"/>
        </w:rPr>
        <w:fldChar w:fldCharType="end"/>
      </w:r>
      <w:r w:rsidRPr="00F948EA">
        <w:rPr>
          <w:lang w:val="en-US"/>
        </w:rPr>
        <w:t xml:space="preserve"> Parameters of the Inertia Switch</w:t>
      </w:r>
      <w:bookmarkEnd w:id="84"/>
    </w:p>
    <w:p w14:paraId="204A4115" w14:textId="77777777" w:rsidR="00F948EA" w:rsidRDefault="00F948EA" w:rsidP="00F948EA">
      <w:pPr>
        <w:rPr>
          <w:lang w:val="en-US"/>
        </w:rPr>
      </w:pPr>
    </w:p>
    <w:p w14:paraId="5BAF8A09" w14:textId="77777777" w:rsidR="00F948EA" w:rsidRDefault="00F948EA" w:rsidP="00F948EA">
      <w:pPr>
        <w:pStyle w:val="Heading3"/>
        <w:rPr>
          <w:lang w:val="en-US"/>
        </w:rPr>
      </w:pPr>
      <w:bookmarkStart w:id="85" w:name="_Ref439180616"/>
      <w:bookmarkStart w:id="86" w:name="_Ref439180617"/>
      <w:bookmarkStart w:id="87" w:name="_Ref439180622"/>
      <w:bookmarkStart w:id="88" w:name="_Toc440411845"/>
      <w:r>
        <w:rPr>
          <w:lang w:val="en-US"/>
        </w:rPr>
        <w:t>Wiring/cables/connectors/</w:t>
      </w:r>
      <w:bookmarkEnd w:id="85"/>
      <w:bookmarkEnd w:id="86"/>
      <w:bookmarkEnd w:id="87"/>
      <w:bookmarkEnd w:id="88"/>
    </w:p>
    <w:p w14:paraId="2CBBCAF7" w14:textId="4AF29A35" w:rsidR="007529CF" w:rsidRPr="00F8103C" w:rsidRDefault="007529CF" w:rsidP="007529CF">
      <w:pPr>
        <w:ind w:firstLine="708"/>
        <w:rPr>
          <w:color w:val="000000" w:themeColor="text1"/>
          <w:lang w:val="en-US"/>
        </w:rPr>
      </w:pPr>
      <w:r w:rsidRPr="00F8103C">
        <w:rPr>
          <w:color w:val="000000" w:themeColor="text1"/>
          <w:lang w:val="en-US"/>
        </w:rPr>
        <w:t xml:space="preserve">The crash sensor will be rigidly mounted to the frame of the car near the bottom to ensure that it receives the full force of any vibration or impact using a mating connector and </w:t>
      </w:r>
      <w:r w:rsidR="000E0D23" w:rsidRPr="00750F0D">
        <w:rPr>
          <w:color w:val="000000" w:themeColor="text1"/>
          <w:lang w:val="en-US"/>
        </w:rPr>
        <w:fldChar w:fldCharType="begin"/>
      </w:r>
      <w:r w:rsidR="000E0D23" w:rsidRPr="00750F0D">
        <w:rPr>
          <w:color w:val="000000" w:themeColor="text1"/>
          <w:lang w:val="en-US"/>
        </w:rPr>
        <w:instrText xml:space="preserve"> REF _Ref439180588 \h </w:instrText>
      </w:r>
      <w:r w:rsidR="00750F0D">
        <w:rPr>
          <w:color w:val="000000" w:themeColor="text1"/>
          <w:lang w:val="en-US"/>
        </w:rPr>
        <w:instrText xml:space="preserve"> \* MERGEFORMAT </w:instrText>
      </w:r>
      <w:r w:rsidR="000E0D23" w:rsidRPr="00750F0D">
        <w:rPr>
          <w:color w:val="000000" w:themeColor="text1"/>
          <w:lang w:val="en-US"/>
        </w:rPr>
      </w:r>
      <w:r w:rsidR="000E0D23" w:rsidRPr="00750F0D">
        <w:rPr>
          <w:color w:val="000000" w:themeColor="text1"/>
          <w:lang w:val="en-US"/>
        </w:rPr>
        <w:fldChar w:fldCharType="separate"/>
      </w:r>
      <w:r w:rsidR="00F760C9">
        <w:rPr>
          <w:lang w:val="en-US"/>
        </w:rPr>
        <w:t>18 AWG PVC Insulated Hookup Wire</w:t>
      </w:r>
      <w:r w:rsidR="000E0D23" w:rsidRPr="00750F0D">
        <w:rPr>
          <w:color w:val="000000" w:themeColor="text1"/>
          <w:lang w:val="en-US"/>
        </w:rPr>
        <w:fldChar w:fldCharType="end"/>
      </w:r>
      <w:r w:rsidR="000E0D23" w:rsidRPr="00750F0D">
        <w:rPr>
          <w:color w:val="000000" w:themeColor="text1"/>
          <w:lang w:val="en-US"/>
        </w:rPr>
        <w:t xml:space="preserve"> 105C</w:t>
      </w:r>
      <w:r w:rsidRPr="00750F0D">
        <w:rPr>
          <w:color w:val="000000" w:themeColor="text1"/>
          <w:lang w:val="en-US"/>
        </w:rPr>
        <w:t>, 300v wire will be used for the electrical connections.</w:t>
      </w:r>
      <w:r w:rsidRPr="00F8103C">
        <w:rPr>
          <w:color w:val="000000" w:themeColor="text1"/>
          <w:lang w:val="en-US"/>
        </w:rPr>
        <w:t xml:space="preserve"> </w:t>
      </w:r>
    </w:p>
    <w:p w14:paraId="17193DFE" w14:textId="77777777" w:rsidR="00F948EA" w:rsidRDefault="00F948EA" w:rsidP="00F948EA">
      <w:pPr>
        <w:pStyle w:val="Heading3"/>
        <w:rPr>
          <w:lang w:val="en-US"/>
        </w:rPr>
      </w:pPr>
      <w:bookmarkStart w:id="89" w:name="_Toc440411846"/>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89"/>
    </w:p>
    <w:p w14:paraId="3E6EE930" w14:textId="77777777" w:rsidR="007529CF" w:rsidRDefault="007529CF" w:rsidP="007529CF">
      <w:pPr>
        <w:keepNext/>
      </w:pPr>
      <w:r w:rsidRPr="00F8103C">
        <w:rPr>
          <w:noProof/>
          <w:color w:val="000000" w:themeColor="text1"/>
          <w:lang w:val="en-US" w:eastAsia="en-US"/>
        </w:rPr>
        <w:drawing>
          <wp:inline distT="0" distB="0" distL="0" distR="0" wp14:anchorId="29A55F42" wp14:editId="48443A5F">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14:paraId="3FF4B3E0" w14:textId="152C0B15" w:rsidR="007529CF" w:rsidRPr="00F8103C" w:rsidRDefault="007529CF" w:rsidP="007529CF">
      <w:pPr>
        <w:pStyle w:val="Caption"/>
        <w:rPr>
          <w:color w:val="000000" w:themeColor="text1"/>
          <w:lang w:val="en-US"/>
        </w:rPr>
      </w:pPr>
      <w:bookmarkStart w:id="90" w:name="_Toc422327082"/>
      <w:bookmarkStart w:id="91" w:name="_Toc440412003"/>
      <w:r>
        <w:t xml:space="preserve">Figure </w:t>
      </w:r>
      <w:r>
        <w:fldChar w:fldCharType="begin"/>
      </w:r>
      <w:r>
        <w:instrText xml:space="preserve"> SEQ Figure \* ARABIC </w:instrText>
      </w:r>
      <w:r>
        <w:fldChar w:fldCharType="separate"/>
      </w:r>
      <w:r w:rsidR="00F760C9">
        <w:rPr>
          <w:noProof/>
        </w:rPr>
        <w:t>16</w:t>
      </w:r>
      <w:r>
        <w:fldChar w:fldCharType="end"/>
      </w:r>
      <w:r>
        <w:t xml:space="preserve"> Inertia Switch Placement in Car</w:t>
      </w:r>
      <w:bookmarkEnd w:id="90"/>
      <w:bookmarkEnd w:id="91"/>
    </w:p>
    <w:p w14:paraId="4F1B3FC4" w14:textId="77777777" w:rsidR="008A47C2" w:rsidRDefault="008A47C2" w:rsidP="00F948EA">
      <w:pPr>
        <w:rPr>
          <w:lang w:val="en-US"/>
        </w:rPr>
      </w:pPr>
    </w:p>
    <w:p w14:paraId="636A0F01" w14:textId="77777777" w:rsidR="00265567" w:rsidRPr="00265567" w:rsidRDefault="00265567" w:rsidP="00265567">
      <w:pPr>
        <w:pStyle w:val="Heading2"/>
        <w:rPr>
          <w:lang w:val="en-US"/>
        </w:rPr>
      </w:pPr>
      <w:bookmarkStart w:id="92" w:name="_Toc440411847"/>
      <w:r w:rsidRPr="00265567">
        <w:rPr>
          <w:lang w:val="en-US"/>
        </w:rPr>
        <w:t>Brake Plausibility Device</w:t>
      </w:r>
      <w:bookmarkEnd w:id="92"/>
    </w:p>
    <w:p w14:paraId="76CE7A2B" w14:textId="77777777" w:rsidR="00265567" w:rsidRDefault="00265567" w:rsidP="00570049">
      <w:pPr>
        <w:pStyle w:val="Heading3"/>
        <w:rPr>
          <w:lang w:val="en-US"/>
        </w:rPr>
      </w:pPr>
      <w:bookmarkStart w:id="93" w:name="_Toc440411848"/>
      <w:r>
        <w:rPr>
          <w:lang w:val="en-US"/>
        </w:rPr>
        <w:t>Description/additional</w:t>
      </w:r>
      <w:r>
        <w:rPr>
          <w:rFonts w:eastAsia="Arial" w:cs="Arial"/>
          <w:lang w:val="en-US"/>
        </w:rPr>
        <w:t xml:space="preserve"> </w:t>
      </w:r>
      <w:r>
        <w:rPr>
          <w:lang w:val="en-US"/>
        </w:rPr>
        <w:t>circuitry</w:t>
      </w:r>
      <w:bookmarkEnd w:id="93"/>
    </w:p>
    <w:p w14:paraId="5C8D2B5F" w14:textId="24E410FF" w:rsidR="007529CF" w:rsidRPr="00F8103C" w:rsidRDefault="007529CF" w:rsidP="007529CF">
      <w:pPr>
        <w:ind w:firstLine="708"/>
        <w:rPr>
          <w:color w:val="000000" w:themeColor="text1"/>
          <w:lang w:val="en-US"/>
        </w:rPr>
      </w:pPr>
      <w:r w:rsidRPr="00F8103C">
        <w:rPr>
          <w:color w:val="000000" w:themeColor="text1"/>
          <w:lang w:val="en-US"/>
        </w:rPr>
        <w:t xml:space="preserve">The purpose of the brake plausibility system is to ensure that the brake pedal does not pass a certain threshold if the motors are being driven. It will work by using </w:t>
      </w:r>
      <w:r w:rsidR="00E16DB9">
        <w:rPr>
          <w:color w:val="000000" w:themeColor="text1"/>
          <w:lang w:val="en-US"/>
        </w:rPr>
        <w:fldChar w:fldCharType="begin"/>
      </w:r>
      <w:r w:rsidR="00E16DB9">
        <w:rPr>
          <w:color w:val="000000" w:themeColor="text1"/>
          <w:lang w:val="en-US"/>
        </w:rPr>
        <w:instrText xml:space="preserve"> REF _Ref439178427 \h </w:instrText>
      </w:r>
      <w:r w:rsidR="00E16DB9">
        <w:rPr>
          <w:color w:val="000000" w:themeColor="text1"/>
          <w:lang w:val="en-US"/>
        </w:rPr>
      </w:r>
      <w:r w:rsidR="00E16DB9">
        <w:rPr>
          <w:color w:val="000000" w:themeColor="text1"/>
          <w:lang w:val="en-US"/>
        </w:rPr>
        <w:fldChar w:fldCharType="separate"/>
      </w:r>
      <w:r w:rsidR="00F760C9">
        <w:rPr>
          <w:lang w:val="en-US"/>
        </w:rPr>
        <w:t>Honeywell Brake Pressure Sensor</w:t>
      </w:r>
      <w:r w:rsidR="00E16DB9">
        <w:rPr>
          <w:color w:val="000000" w:themeColor="text1"/>
          <w:lang w:val="en-US"/>
        </w:rPr>
        <w:fldChar w:fldCharType="end"/>
      </w:r>
      <w:r>
        <w:rPr>
          <w:color w:val="000000" w:themeColor="text1"/>
          <w:lang w:val="en-US"/>
        </w:rPr>
        <w:t>s</w:t>
      </w:r>
      <w:r w:rsidRPr="00F8103C">
        <w:rPr>
          <w:color w:val="000000" w:themeColor="text1"/>
          <w:lang w:val="en-US"/>
        </w:rPr>
        <w:t xml:space="preserve"> </w:t>
      </w:r>
      <w:r>
        <w:rPr>
          <w:color w:val="000000" w:themeColor="text1"/>
          <w:lang w:val="en-US"/>
        </w:rPr>
        <w:t xml:space="preserve">to </w:t>
      </w:r>
      <w:r w:rsidRPr="00F8103C">
        <w:rPr>
          <w:color w:val="000000" w:themeColor="text1"/>
          <w:lang w:val="en-US"/>
        </w:rPr>
        <w:t xml:space="preserve">measure braking and a current sensor on the connection between the accumulator and motor controllers to measure the current. These measured values will be compared by op-amps to pre-calculated constant threshold values set by potentiometers. The current set point is at 16.6A.  To reset this system, it requires a GLVMS power cycle. </w:t>
      </w:r>
    </w:p>
    <w:p w14:paraId="6A31B788" w14:textId="19D96421" w:rsidR="00265567" w:rsidRDefault="00265567" w:rsidP="00265567">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7529CF" w14:paraId="666EEF5B" w14:textId="77777777" w:rsidTr="008D0E1C">
        <w:tc>
          <w:tcPr>
            <w:tcW w:w="4536" w:type="dxa"/>
            <w:shd w:val="clear" w:color="auto" w:fill="auto"/>
          </w:tcPr>
          <w:p w14:paraId="105ADC9D" w14:textId="70F356DE" w:rsidR="007529CF" w:rsidRPr="000356F0" w:rsidRDefault="007529CF" w:rsidP="007529CF">
            <w:pPr>
              <w:pStyle w:val="TableContents"/>
              <w:keepNext/>
              <w:rPr>
                <w:lang w:val="en-US"/>
              </w:rPr>
            </w:pPr>
            <w:r w:rsidRPr="00F8103C">
              <w:rPr>
                <w:color w:val="000000" w:themeColor="text1"/>
                <w:lang w:val="en-US"/>
              </w:rPr>
              <w:lastRenderedPageBreak/>
              <w:t>Brake sensor used:</w:t>
            </w:r>
          </w:p>
        </w:tc>
        <w:tc>
          <w:tcPr>
            <w:tcW w:w="4536" w:type="dxa"/>
            <w:shd w:val="clear" w:color="auto" w:fill="auto"/>
          </w:tcPr>
          <w:p w14:paraId="08CE1E59" w14:textId="54A51FC1" w:rsidR="007529CF" w:rsidRDefault="007529CF" w:rsidP="00E16DB9">
            <w:pPr>
              <w:pStyle w:val="TableContents"/>
              <w:keepNext/>
            </w:pPr>
            <w:r w:rsidRPr="00F8103C">
              <w:rPr>
                <w:color w:val="000000" w:themeColor="text1"/>
              </w:rPr>
              <w:t>PX2AF1XX500PAAAX</w:t>
            </w:r>
            <w:r w:rsidR="00E16DB9">
              <w:rPr>
                <w:color w:val="000000" w:themeColor="text1"/>
              </w:rPr>
              <w:t xml:space="preserve"> </w:t>
            </w:r>
            <w:r w:rsidR="00CC76D0">
              <w:rPr>
                <w:color w:val="000000" w:themeColor="text1"/>
              </w:rPr>
              <w:t xml:space="preserve">(See </w:t>
            </w:r>
            <w:r w:rsidR="00E16DB9">
              <w:rPr>
                <w:color w:val="000000" w:themeColor="text1"/>
              </w:rPr>
              <w:fldChar w:fldCharType="begin"/>
            </w:r>
            <w:r w:rsidR="00E16DB9">
              <w:rPr>
                <w:color w:val="000000" w:themeColor="text1"/>
              </w:rPr>
              <w:instrText xml:space="preserve"> REF _Ref439178427 \r \h </w:instrText>
            </w:r>
            <w:r w:rsidR="00E16DB9">
              <w:rPr>
                <w:color w:val="000000" w:themeColor="text1"/>
              </w:rPr>
            </w:r>
            <w:r w:rsidR="00E16DB9">
              <w:rPr>
                <w:color w:val="000000" w:themeColor="text1"/>
              </w:rPr>
              <w:fldChar w:fldCharType="separate"/>
            </w:r>
            <w:r w:rsidR="00F760C9">
              <w:rPr>
                <w:color w:val="000000" w:themeColor="text1"/>
              </w:rPr>
              <w:t>11.2.4.1</w:t>
            </w:r>
            <w:r w:rsidR="00E16DB9">
              <w:rPr>
                <w:color w:val="000000" w:themeColor="text1"/>
              </w:rPr>
              <w:fldChar w:fldCharType="end"/>
            </w:r>
            <w:r w:rsidR="00CC76D0">
              <w:rPr>
                <w:color w:val="000000" w:themeColor="text1"/>
              </w:rPr>
              <w:t>)</w:t>
            </w:r>
          </w:p>
        </w:tc>
      </w:tr>
      <w:tr w:rsidR="007529CF" w14:paraId="4984C16D" w14:textId="77777777" w:rsidTr="008D0E1C">
        <w:tc>
          <w:tcPr>
            <w:tcW w:w="4536" w:type="dxa"/>
            <w:shd w:val="clear" w:color="auto" w:fill="auto"/>
          </w:tcPr>
          <w:p w14:paraId="48E16AA6" w14:textId="7BC1E51E" w:rsidR="007529CF" w:rsidRDefault="007529CF" w:rsidP="007529CF">
            <w:pPr>
              <w:pStyle w:val="TableContents"/>
              <w:keepNext/>
            </w:pPr>
            <w:r w:rsidRPr="00F8103C">
              <w:rPr>
                <w:color w:val="000000" w:themeColor="text1"/>
              </w:rPr>
              <w:t>Torque encoder (current sensor) used:</w:t>
            </w:r>
          </w:p>
        </w:tc>
        <w:tc>
          <w:tcPr>
            <w:tcW w:w="4536" w:type="dxa"/>
            <w:shd w:val="clear" w:color="auto" w:fill="auto"/>
          </w:tcPr>
          <w:p w14:paraId="0AC52E10" w14:textId="436FC771" w:rsidR="007529CF" w:rsidRDefault="00460BE2" w:rsidP="007529CF">
            <w:pPr>
              <w:pStyle w:val="TableContents"/>
              <w:keepNext/>
            </w:pPr>
            <w:r>
              <w:rPr>
                <w:color w:val="000000" w:themeColor="text1"/>
              </w:rPr>
              <w:t>Current shunt</w:t>
            </w:r>
          </w:p>
        </w:tc>
      </w:tr>
      <w:tr w:rsidR="007529CF" w14:paraId="778F2288" w14:textId="77777777" w:rsidTr="008D0E1C">
        <w:tc>
          <w:tcPr>
            <w:tcW w:w="4536" w:type="dxa"/>
            <w:shd w:val="clear" w:color="auto" w:fill="auto"/>
          </w:tcPr>
          <w:p w14:paraId="04FD537C" w14:textId="0CD2325C" w:rsidR="007529CF" w:rsidRDefault="007529CF" w:rsidP="007529CF">
            <w:pPr>
              <w:pStyle w:val="TableContents"/>
              <w:keepNext/>
            </w:pPr>
            <w:r w:rsidRPr="00F8103C">
              <w:rPr>
                <w:color w:val="000000" w:themeColor="text1"/>
              </w:rPr>
              <w:t>Supply voltages:</w:t>
            </w:r>
          </w:p>
        </w:tc>
        <w:tc>
          <w:tcPr>
            <w:tcW w:w="4536" w:type="dxa"/>
            <w:shd w:val="clear" w:color="auto" w:fill="auto"/>
          </w:tcPr>
          <w:p w14:paraId="05786A35" w14:textId="71D5E3F4" w:rsidR="007529CF" w:rsidRDefault="007529CF" w:rsidP="007529CF">
            <w:pPr>
              <w:pStyle w:val="TableContents"/>
              <w:keepNext/>
            </w:pPr>
            <w:r w:rsidRPr="00F8103C">
              <w:rPr>
                <w:color w:val="000000" w:themeColor="text1"/>
              </w:rPr>
              <w:t>5V</w:t>
            </w:r>
          </w:p>
        </w:tc>
      </w:tr>
      <w:tr w:rsidR="007529CF" w14:paraId="79B049A3" w14:textId="77777777" w:rsidTr="008D0E1C">
        <w:tc>
          <w:tcPr>
            <w:tcW w:w="4536" w:type="dxa"/>
            <w:shd w:val="clear" w:color="auto" w:fill="auto"/>
          </w:tcPr>
          <w:p w14:paraId="492CACD9" w14:textId="7DFDBC3F" w:rsidR="007529CF" w:rsidRDefault="007529CF" w:rsidP="007529CF">
            <w:pPr>
              <w:pStyle w:val="TableContents"/>
              <w:keepNext/>
            </w:pPr>
            <w:r w:rsidRPr="00F8103C">
              <w:rPr>
                <w:color w:val="000000" w:themeColor="text1"/>
              </w:rPr>
              <w:t>Maximum supply currents:</w:t>
            </w:r>
          </w:p>
        </w:tc>
        <w:tc>
          <w:tcPr>
            <w:tcW w:w="4536" w:type="dxa"/>
            <w:shd w:val="clear" w:color="auto" w:fill="auto"/>
          </w:tcPr>
          <w:p w14:paraId="51EFDAF8" w14:textId="4B2D0B3D" w:rsidR="007529CF" w:rsidRDefault="007529CF" w:rsidP="007529CF">
            <w:pPr>
              <w:pStyle w:val="TableContents"/>
              <w:keepNext/>
            </w:pPr>
            <w:r w:rsidRPr="00F8103C">
              <w:rPr>
                <w:color w:val="000000" w:themeColor="text1"/>
              </w:rPr>
              <w:t>20mA</w:t>
            </w:r>
          </w:p>
        </w:tc>
      </w:tr>
      <w:tr w:rsidR="007529CF" w14:paraId="6C27468A" w14:textId="77777777" w:rsidTr="008D0E1C">
        <w:tc>
          <w:tcPr>
            <w:tcW w:w="4536" w:type="dxa"/>
            <w:shd w:val="clear" w:color="auto" w:fill="auto"/>
          </w:tcPr>
          <w:p w14:paraId="7B05E17B" w14:textId="30BC6BE0" w:rsidR="007529CF" w:rsidRDefault="007529CF" w:rsidP="007529CF">
            <w:pPr>
              <w:pStyle w:val="TableContents"/>
              <w:keepNext/>
            </w:pPr>
            <w:r w:rsidRPr="00F8103C">
              <w:rPr>
                <w:color w:val="000000" w:themeColor="text1"/>
              </w:rPr>
              <w:t>Operating temperature:</w:t>
            </w:r>
          </w:p>
        </w:tc>
        <w:tc>
          <w:tcPr>
            <w:tcW w:w="4536" w:type="dxa"/>
            <w:shd w:val="clear" w:color="auto" w:fill="auto"/>
          </w:tcPr>
          <w:p w14:paraId="2BA821D9" w14:textId="0E9881A3" w:rsidR="007529CF" w:rsidRDefault="007529CF" w:rsidP="007529CF">
            <w:pPr>
              <w:pStyle w:val="TableContents"/>
              <w:keepNext/>
              <w:rPr>
                <w:rFonts w:eastAsia="Arial"/>
                <w:sz w:val="24"/>
                <w:szCs w:val="24"/>
              </w:rPr>
            </w:pPr>
            <w:r w:rsidRPr="00F8103C">
              <w:rPr>
                <w:color w:val="000000" w:themeColor="text1"/>
              </w:rPr>
              <w:t xml:space="preserve">-40..100 </w:t>
            </w:r>
            <w:r w:rsidRPr="00F8103C">
              <w:rPr>
                <w:rFonts w:eastAsia="Arial"/>
                <w:color w:val="000000" w:themeColor="text1"/>
                <w:sz w:val="24"/>
                <w:szCs w:val="24"/>
              </w:rPr>
              <w:t>°C</w:t>
            </w:r>
          </w:p>
        </w:tc>
      </w:tr>
      <w:tr w:rsidR="007529CF" w14:paraId="2F440CC8" w14:textId="77777777" w:rsidTr="008D0E1C">
        <w:tc>
          <w:tcPr>
            <w:tcW w:w="4536" w:type="dxa"/>
            <w:shd w:val="clear" w:color="auto" w:fill="auto"/>
          </w:tcPr>
          <w:p w14:paraId="39CA0BA0" w14:textId="45756B73" w:rsidR="007529CF" w:rsidRDefault="007529CF" w:rsidP="007529CF">
            <w:pPr>
              <w:pStyle w:val="TableContents"/>
              <w:keepNext/>
            </w:pPr>
            <w:r w:rsidRPr="00F8103C">
              <w:rPr>
                <w:color w:val="000000" w:themeColor="text1"/>
              </w:rPr>
              <w:t>Output used to control AIRs:</w:t>
            </w:r>
          </w:p>
        </w:tc>
        <w:tc>
          <w:tcPr>
            <w:tcW w:w="4536" w:type="dxa"/>
            <w:shd w:val="clear" w:color="auto" w:fill="auto"/>
          </w:tcPr>
          <w:p w14:paraId="172CDDC2" w14:textId="789717A1" w:rsidR="007529CF" w:rsidRDefault="007529CF" w:rsidP="007529CF">
            <w:pPr>
              <w:pStyle w:val="TableContents"/>
              <w:keepNext/>
            </w:pPr>
            <w:r w:rsidRPr="00F8103C">
              <w:rPr>
                <w:color w:val="000000" w:themeColor="text1"/>
              </w:rPr>
              <w:t>Open a relay</w:t>
            </w:r>
          </w:p>
        </w:tc>
      </w:tr>
    </w:tbl>
    <w:p w14:paraId="60AB1C10" w14:textId="3142FFDE" w:rsidR="00265567" w:rsidRDefault="00265567" w:rsidP="00265567">
      <w:pPr>
        <w:pStyle w:val="Table"/>
      </w:pPr>
      <w:bookmarkStart w:id="94" w:name="_Toc440412059"/>
      <w:r>
        <w:t xml:space="preserve">Table </w:t>
      </w:r>
      <w:r>
        <w:fldChar w:fldCharType="begin"/>
      </w:r>
      <w:r>
        <w:instrText xml:space="preserve"> STYLEREF 1 \s </w:instrText>
      </w:r>
      <w:r>
        <w:fldChar w:fldCharType="separate"/>
      </w:r>
      <w:r w:rsidR="00F760C9">
        <w:rPr>
          <w:noProof/>
        </w:rPr>
        <w:t>2</w:t>
      </w:r>
      <w:r>
        <w:fldChar w:fldCharType="end"/>
      </w:r>
      <w:r>
        <w:t>.</w:t>
      </w:r>
      <w:r>
        <w:fldChar w:fldCharType="begin"/>
      </w:r>
      <w:r>
        <w:instrText xml:space="preserve"> SEQ Table \* ARABIC \s 1 </w:instrText>
      </w:r>
      <w:r>
        <w:fldChar w:fldCharType="separate"/>
      </w:r>
      <w:r w:rsidR="00F760C9">
        <w:rPr>
          <w:noProof/>
        </w:rPr>
        <w:t>5</w:t>
      </w:r>
      <w:r>
        <w:fldChar w:fldCharType="end"/>
      </w:r>
      <w:r>
        <w:t xml:space="preserve"> Torque encoder data</w:t>
      </w:r>
      <w:bookmarkEnd w:id="94"/>
    </w:p>
    <w:p w14:paraId="1F606FA0" w14:textId="77777777" w:rsidR="00265567" w:rsidRDefault="00265567" w:rsidP="00265567">
      <w:pPr>
        <w:rPr>
          <w:lang w:val="en-US"/>
        </w:rPr>
      </w:pPr>
    </w:p>
    <w:p w14:paraId="51A7107C" w14:textId="77777777" w:rsidR="00265567" w:rsidRDefault="00265567" w:rsidP="00570049">
      <w:pPr>
        <w:pStyle w:val="Heading3"/>
        <w:rPr>
          <w:lang w:val="en-US"/>
        </w:rPr>
      </w:pPr>
      <w:bookmarkStart w:id="95" w:name="_Toc440411849"/>
      <w:r>
        <w:rPr>
          <w:lang w:val="en-US"/>
        </w:rPr>
        <w:t>Wiring</w:t>
      </w:r>
      <w:bookmarkEnd w:id="95"/>
    </w:p>
    <w:p w14:paraId="5BB94854" w14:textId="53A20BBA" w:rsidR="007529CF" w:rsidRPr="007529CF" w:rsidRDefault="007529CF" w:rsidP="007529CF">
      <w:pPr>
        <w:rPr>
          <w:lang w:val="en-US"/>
        </w:rPr>
      </w:pPr>
      <w:r w:rsidRPr="00F8103C">
        <w:rPr>
          <w:color w:val="000000" w:themeColor="text1"/>
          <w:lang w:val="en-US"/>
        </w:rPr>
        <w:t>The brake plausibility system takes a 9V power input from the LV power system, along with 0-5Vdigital sensor input from the brake pedal sensor and the current sensor on the motor supply. The only output is the on or off 24v relay power that goes to the shutdown circuit. The reset of this system is done by power cycling the GLV</w:t>
      </w:r>
      <w:r w:rsidR="0005292E">
        <w:rPr>
          <w:color w:val="000000" w:themeColor="text1"/>
          <w:lang w:val="en-US"/>
        </w:rPr>
        <w:t>M</w:t>
      </w:r>
      <w:r w:rsidRPr="00F8103C">
        <w:rPr>
          <w:color w:val="000000" w:themeColor="text1"/>
          <w:lang w:val="en-US"/>
        </w:rPr>
        <w:t xml:space="preserve">S. </w:t>
      </w:r>
    </w:p>
    <w:p w14:paraId="049B689D" w14:textId="77777777" w:rsidR="00265567" w:rsidRDefault="00265567" w:rsidP="00570049">
      <w:pPr>
        <w:pStyle w:val="Heading3"/>
        <w:rPr>
          <w:lang w:val="en-US"/>
        </w:rPr>
      </w:pPr>
      <w:bookmarkStart w:id="96" w:name="_Toc440411850"/>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96"/>
    </w:p>
    <w:p w14:paraId="21AFAE41" w14:textId="77777777" w:rsidR="00FA3026" w:rsidRDefault="005D4C0A" w:rsidP="00FA3026">
      <w:pPr>
        <w:keepNext/>
      </w:pPr>
      <w:r w:rsidRPr="00F8103C">
        <w:rPr>
          <w:noProof/>
          <w:color w:val="000000" w:themeColor="text1"/>
          <w:lang w:val="en-US" w:eastAsia="en-US"/>
        </w:rPr>
        <w:drawing>
          <wp:inline distT="0" distB="0" distL="0" distR="0" wp14:anchorId="2A3DAE6B" wp14:editId="1B590F7F">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703D77AC" w14:textId="65F8B215" w:rsidR="005D4C0A" w:rsidRDefault="00FA3026" w:rsidP="00FA3026">
      <w:pPr>
        <w:pStyle w:val="Caption"/>
      </w:pPr>
      <w:bookmarkStart w:id="97" w:name="_Toc440412004"/>
      <w:r>
        <w:t xml:space="preserve">Figure </w:t>
      </w:r>
      <w:r>
        <w:fldChar w:fldCharType="begin"/>
      </w:r>
      <w:r>
        <w:instrText xml:space="preserve"> SEQ Figure \* ARABIC </w:instrText>
      </w:r>
      <w:r>
        <w:fldChar w:fldCharType="separate"/>
      </w:r>
      <w:r w:rsidR="00F760C9">
        <w:rPr>
          <w:noProof/>
        </w:rPr>
        <w:t>17</w:t>
      </w:r>
      <w:r>
        <w:fldChar w:fldCharType="end"/>
      </w:r>
      <w:r>
        <w:t xml:space="preserve">. </w:t>
      </w:r>
      <w:r w:rsidRPr="008A5B03">
        <w:t>Brake Plausibility Schematic</w:t>
      </w:r>
      <w:bookmarkEnd w:id="97"/>
    </w:p>
    <w:p w14:paraId="508417A1" w14:textId="77777777" w:rsidR="00FA3026" w:rsidRDefault="00FA3026" w:rsidP="005D4C0A">
      <w:pPr>
        <w:keepNext/>
      </w:pPr>
    </w:p>
    <w:p w14:paraId="6BE3A399" w14:textId="24A3975D" w:rsidR="005D4C0A" w:rsidRDefault="00F76C1E" w:rsidP="005D4C0A">
      <w:pPr>
        <w:keepNext/>
      </w:pPr>
      <w:r>
        <w:rPr>
          <w:noProof/>
          <w:lang w:val="en-US" w:eastAsia="en-US"/>
        </w:rPr>
        <mc:AlternateContent>
          <mc:Choice Requires="wpc">
            <w:drawing>
              <wp:inline distT="0" distB="0" distL="0" distR="0" wp14:anchorId="32F28E4C" wp14:editId="060C7C4D">
                <wp:extent cx="5486400" cy="2547668"/>
                <wp:effectExtent l="0" t="0" r="0" b="5080"/>
                <wp:docPr id="247" name="Canvas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Picture 163"/>
                          <pic:cNvPicPr/>
                        </pic:nvPicPr>
                        <pic:blipFill>
                          <a:blip r:embed="rId74"/>
                          <a:stretch>
                            <a:fillRect/>
                          </a:stretch>
                        </pic:blipFill>
                        <pic:spPr>
                          <a:xfrm>
                            <a:off x="0" y="0"/>
                            <a:ext cx="5486400" cy="2511669"/>
                          </a:xfrm>
                          <a:prstGeom prst="rect">
                            <a:avLst/>
                          </a:prstGeom>
                        </pic:spPr>
                      </pic:pic>
                      <wps:wsp>
                        <wps:cNvPr id="259" name="Oval 259"/>
                        <wps:cNvSpPr/>
                        <wps:spPr>
                          <a:xfrm>
                            <a:off x="2571750" y="1689100"/>
                            <a:ext cx="4318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86479D" id="Canvas 247"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">
                <v:shape id="_x0000_s1027" type="#_x0000_t75" style="position:absolute;width:54864;height:25476;visibility:visible;mso-wrap-style:square">
                  <v:fill o:detectmouseclick="t"/>
                  <v:path o:connecttype="none"/>
                </v:shape>
                <v:shape id="Picture 163"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ijjBAAAA3AAAAA8AAABkcnMvZG93bnJldi54bWxET0uLwjAQvgv7H8IseNN0FatUo4i4IHjy&#10;cfE2JGNTtpmUJqvd/fVGELzNx/ecxapztbhRGyrPCr6GGQhi7U3FpYLz6XswAxEissHaMyn4owCr&#10;5UdvgYXxdz7Q7RhLkUI4FKjAxtgUUgZtyWEY+oY4cVffOowJtqU0Ld5TuKvlKMty6bDi1GCxoY0l&#10;/XP8dQqm5rTN9n47sd3mMvoPpc7NWivV/+zWcxCRuvgWv9w7k+bnY3g+ky6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0SijjBAAAA3AAAAA8AAAAAAAAAAAAAAAAAnwIA&#10;AGRycy9kb3ducmV2LnhtbFBLBQYAAAAABAAEAPcAAACNAwAAAAA=&#10;">
                  <v:imagedata r:id="rId75" o:title=""/>
                </v:shape>
                <v:oval id="Oval 259" o:spid="_x0000_s1029" style="position:absolute;left:25717;top:16891;width:431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4D8QA&#10;AADcAAAADwAAAGRycy9kb3ducmV2LnhtbESPS2/CMBCE75X4D9YicQOHoFYlYBAtQn3ceBw4ruwl&#10;DsTrKDaQ/vu6ElKPo5n5RjNfdq4WN2pD5VnBeJSBINbeVFwqOOw3w1cQISIbrD2Tgh8KsFz0nuZY&#10;GH/nLd12sRQJwqFABTbGppAyaEsOw8g3xMk7+dZhTLItpWnxnuCulnmWvUiHFacFiw29W9KX3dUp&#10;MEf9sZ5u8y97nky+dRwjVm+o1KDfrWYgInXxP/xofxoF+fMU/s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A/EAAAA3AAAAA8AAAAAAAAAAAAAAAAAmAIAAGRycy9k&#10;b3ducmV2LnhtbFBLBQYAAAAABAAEAPUAAACJAwAAAAA=&#10;" filled="f" strokecolor="red" strokeweight="3pt">
                  <v:stroke joinstyle="miter"/>
                </v:oval>
                <w10:anchorlock/>
              </v:group>
            </w:pict>
          </mc:Fallback>
        </mc:AlternateContent>
      </w:r>
    </w:p>
    <w:p w14:paraId="485C1CA7" w14:textId="5BEC76B4" w:rsidR="008A47C2" w:rsidRPr="005D4C0A" w:rsidRDefault="005D4C0A" w:rsidP="005D4C0A">
      <w:pPr>
        <w:pStyle w:val="Caption"/>
        <w:rPr>
          <w:color w:val="000000" w:themeColor="text1"/>
          <w:lang w:val="en-US"/>
        </w:rPr>
      </w:pPr>
      <w:bookmarkStart w:id="98" w:name="_Toc422327084"/>
      <w:bookmarkStart w:id="99" w:name="_Toc440412005"/>
      <w:r>
        <w:t xml:space="preserve">Figure </w:t>
      </w:r>
      <w:r>
        <w:fldChar w:fldCharType="begin"/>
      </w:r>
      <w:r>
        <w:instrText xml:space="preserve"> SEQ Figure \* ARABIC </w:instrText>
      </w:r>
      <w:r>
        <w:fldChar w:fldCharType="separate"/>
      </w:r>
      <w:r w:rsidR="00F760C9">
        <w:rPr>
          <w:noProof/>
        </w:rPr>
        <w:t>18</w:t>
      </w:r>
      <w:r>
        <w:fldChar w:fldCharType="end"/>
      </w:r>
      <w:r>
        <w:t xml:space="preserve"> Brake Plausibility/ECU Location</w:t>
      </w:r>
      <w:bookmarkEnd w:id="98"/>
      <w:bookmarkEnd w:id="99"/>
    </w:p>
    <w:p w14:paraId="10C403BE" w14:textId="77777777" w:rsidR="008A47C2" w:rsidRDefault="008A47C2" w:rsidP="008A47C2">
      <w:pPr>
        <w:pStyle w:val="Heading2"/>
        <w:rPr>
          <w:lang w:val="en-US"/>
        </w:rPr>
      </w:pPr>
      <w:bookmarkStart w:id="100" w:name="_Toc440411851"/>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100"/>
    </w:p>
    <w:p w14:paraId="4AD05807" w14:textId="77777777" w:rsidR="008A47C2" w:rsidRDefault="008A47C2" w:rsidP="008A47C2">
      <w:pPr>
        <w:pStyle w:val="Heading3"/>
        <w:rPr>
          <w:lang w:val="en-US"/>
        </w:rPr>
      </w:pPr>
      <w:bookmarkStart w:id="101" w:name="_Toc440411852"/>
      <w:r>
        <w:rPr>
          <w:lang w:val="en-US"/>
        </w:rPr>
        <w:t>Description/circuitry</w:t>
      </w:r>
      <w:bookmarkEnd w:id="101"/>
    </w:p>
    <w:p w14:paraId="322EBF8A" w14:textId="76649582" w:rsidR="00F848F6" w:rsidRPr="00F8103C" w:rsidRDefault="00F848F6" w:rsidP="00F848F6">
      <w:pPr>
        <w:ind w:firstLine="708"/>
        <w:rPr>
          <w:color w:val="000000" w:themeColor="text1"/>
          <w:lang w:val="en-US"/>
        </w:rPr>
      </w:pPr>
      <w:r w:rsidRPr="00F8103C">
        <w:rPr>
          <w:color w:val="000000" w:themeColor="text1"/>
          <w:lang w:val="en-US"/>
        </w:rPr>
        <w:t>If the IMD or BMS becomes tripped, the latching relays will open. A GLVS power cycle will reset these systems or pushing the reset button. The latching relays are set by the PRE-SET circuit.  Below is the IMD hardware Safety System. The BMS is done in software but is only reset (turned on) during startup.</w:t>
      </w:r>
    </w:p>
    <w:p w14:paraId="4676E3C7" w14:textId="77777777" w:rsidR="00F848F6" w:rsidRDefault="00F848F6" w:rsidP="00F848F6">
      <w:pPr>
        <w:keepNext/>
      </w:pPr>
      <w:r w:rsidRPr="00F8103C">
        <w:rPr>
          <w:noProof/>
          <w:color w:val="000000" w:themeColor="text1"/>
          <w:lang w:val="en-US" w:eastAsia="en-US"/>
        </w:rPr>
        <w:drawing>
          <wp:inline distT="0" distB="0" distL="0" distR="0" wp14:anchorId="470C29E0" wp14:editId="38AF4700">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5A0D308B" w14:textId="513B49CA" w:rsidR="00F848F6" w:rsidRPr="00F8103C" w:rsidRDefault="00F848F6" w:rsidP="00F848F6">
      <w:pPr>
        <w:pStyle w:val="Caption"/>
        <w:rPr>
          <w:color w:val="000000" w:themeColor="text1"/>
          <w:lang w:val="en-US"/>
        </w:rPr>
      </w:pPr>
      <w:bookmarkStart w:id="102" w:name="_Toc422327085"/>
      <w:bookmarkStart w:id="103" w:name="_Toc440412006"/>
      <w:r>
        <w:t xml:space="preserve">Figure </w:t>
      </w:r>
      <w:r>
        <w:fldChar w:fldCharType="begin"/>
      </w:r>
      <w:r>
        <w:instrText xml:space="preserve"> SEQ Figure \* ARABIC </w:instrText>
      </w:r>
      <w:r>
        <w:fldChar w:fldCharType="separate"/>
      </w:r>
      <w:r w:rsidR="00F760C9">
        <w:rPr>
          <w:noProof/>
        </w:rPr>
        <w:t>19</w:t>
      </w:r>
      <w:r>
        <w:fldChar w:fldCharType="end"/>
      </w:r>
      <w:r>
        <w:t xml:space="preserve"> IMD Schematic</w:t>
      </w:r>
      <w:bookmarkEnd w:id="102"/>
      <w:bookmarkEnd w:id="103"/>
    </w:p>
    <w:p w14:paraId="1B309772" w14:textId="77777777" w:rsidR="00F848F6" w:rsidRPr="00F848F6" w:rsidRDefault="00F848F6" w:rsidP="00F848F6">
      <w:pPr>
        <w:rPr>
          <w:lang w:val="en-US"/>
        </w:rPr>
      </w:pPr>
    </w:p>
    <w:p w14:paraId="390C626B" w14:textId="77777777" w:rsidR="008A47C2" w:rsidRDefault="008A47C2" w:rsidP="008A47C2">
      <w:pPr>
        <w:pStyle w:val="Heading3"/>
        <w:rPr>
          <w:lang w:val="en-US"/>
        </w:rPr>
      </w:pPr>
      <w:bookmarkStart w:id="104" w:name="_Toc440411853"/>
      <w:r>
        <w:rPr>
          <w:lang w:val="en-US"/>
        </w:rPr>
        <w:lastRenderedPageBreak/>
        <w:t>Wiring/cables/connectors</w:t>
      </w:r>
      <w:bookmarkEnd w:id="104"/>
    </w:p>
    <w:p w14:paraId="0BD37238" w14:textId="7787D201" w:rsidR="00F848F6" w:rsidRPr="00F8103C" w:rsidRDefault="00F848F6" w:rsidP="00F848F6">
      <w:pPr>
        <w:ind w:firstLine="708"/>
        <w:rPr>
          <w:color w:val="000000" w:themeColor="text1"/>
          <w:lang w:val="en-US"/>
        </w:rPr>
      </w:pPr>
      <w:r w:rsidRPr="00FB4631">
        <w:rPr>
          <w:color w:val="000000" w:themeColor="text1"/>
          <w:lang w:val="en-US"/>
        </w:rPr>
        <w:t xml:space="preserve">The BMS and IMD relay is wired into the shutdown system in series with other safety systems.  The </w:t>
      </w:r>
      <w:r w:rsidR="008A74D6">
        <w:rPr>
          <w:color w:val="000000" w:themeColor="text1"/>
          <w:lang w:val="en-US"/>
        </w:rPr>
        <w:fldChar w:fldCharType="begin"/>
      </w:r>
      <w:r w:rsidR="008A74D6">
        <w:rPr>
          <w:color w:val="000000" w:themeColor="text1"/>
          <w:lang w:val="en-US"/>
        </w:rPr>
        <w:instrText xml:space="preserve"> REF _Ref439182433 \h </w:instrText>
      </w:r>
      <w:r w:rsidR="008A74D6">
        <w:rPr>
          <w:color w:val="000000" w:themeColor="text1"/>
          <w:lang w:val="en-US"/>
        </w:rPr>
      </w:r>
      <w:r w:rsidR="008A74D6">
        <w:rPr>
          <w:color w:val="000000" w:themeColor="text1"/>
          <w:lang w:val="en-US"/>
        </w:rPr>
        <w:fldChar w:fldCharType="separate"/>
      </w:r>
      <w:r w:rsidR="00F760C9">
        <w:rPr>
          <w:lang w:val="en-US"/>
        </w:rPr>
        <w:t>Tractive</w:t>
      </w:r>
      <w:r w:rsidR="00F760C9">
        <w:rPr>
          <w:rFonts w:eastAsia="Arial"/>
          <w:lang w:val="en-US"/>
        </w:rPr>
        <w:t xml:space="preserve"> </w:t>
      </w:r>
      <w:r w:rsidR="00F760C9">
        <w:rPr>
          <w:lang w:val="en-US"/>
        </w:rPr>
        <w:t>system</w:t>
      </w:r>
      <w:r w:rsidR="00F760C9">
        <w:rPr>
          <w:rFonts w:eastAsia="Arial"/>
          <w:lang w:val="en-US"/>
        </w:rPr>
        <w:t xml:space="preserve"> </w:t>
      </w:r>
      <w:r w:rsidR="00F760C9">
        <w:rPr>
          <w:lang w:val="en-US"/>
        </w:rPr>
        <w:t>active</w:t>
      </w:r>
      <w:r w:rsidR="00F760C9">
        <w:rPr>
          <w:rFonts w:eastAsia="Arial"/>
          <w:lang w:val="en-US"/>
        </w:rPr>
        <w:t xml:space="preserve"> </w:t>
      </w:r>
      <w:r w:rsidR="00F760C9">
        <w:rPr>
          <w:lang w:val="en-US"/>
        </w:rPr>
        <w:t>light (TSAL)</w:t>
      </w:r>
      <w:r w:rsidR="008A74D6">
        <w:rPr>
          <w:color w:val="000000" w:themeColor="text1"/>
          <w:lang w:val="en-US"/>
        </w:rPr>
        <w:fldChar w:fldCharType="end"/>
      </w:r>
      <w:r w:rsidRPr="00FB4631">
        <w:rPr>
          <w:color w:val="000000" w:themeColor="text1"/>
          <w:lang w:val="en-US"/>
        </w:rPr>
        <w:t xml:space="preserve"> </w:t>
      </w:r>
      <w:r w:rsidR="008A74D6" w:rsidRPr="00FB4631">
        <w:rPr>
          <w:color w:val="000000" w:themeColor="text1"/>
          <w:lang w:val="en-US"/>
        </w:rPr>
        <w:t xml:space="preserve">is wired with </w:t>
      </w:r>
      <w:r w:rsidR="00FB4631" w:rsidRPr="00FB4631">
        <w:rPr>
          <w:color w:val="000000" w:themeColor="text1"/>
          <w:lang w:val="en-US"/>
        </w:rPr>
        <w:fldChar w:fldCharType="begin"/>
      </w:r>
      <w:r w:rsidR="00FB4631" w:rsidRPr="00FB4631">
        <w:rPr>
          <w:color w:val="000000" w:themeColor="text1"/>
          <w:lang w:val="en-US"/>
        </w:rPr>
        <w:instrText xml:space="preserve"> REF _Ref439180462 \h  \* MERGEFORMAT </w:instrText>
      </w:r>
      <w:r w:rsidR="00FB4631" w:rsidRPr="00FB4631">
        <w:rPr>
          <w:color w:val="000000" w:themeColor="text1"/>
          <w:lang w:val="en-US"/>
        </w:rPr>
      </w:r>
      <w:r w:rsidR="00FB4631" w:rsidRPr="00FB4631">
        <w:rPr>
          <w:color w:val="000000" w:themeColor="text1"/>
          <w:lang w:val="en-US"/>
        </w:rPr>
        <w:fldChar w:fldCharType="separate"/>
      </w:r>
      <w:r w:rsidR="00F760C9">
        <w:rPr>
          <w:lang w:val="en-US"/>
        </w:rPr>
        <w:t>24 AWG PVC Insulated Hookup Wire</w:t>
      </w:r>
      <w:r w:rsidR="00FB4631" w:rsidRPr="00FB4631">
        <w:rPr>
          <w:color w:val="000000" w:themeColor="text1"/>
          <w:lang w:val="en-US"/>
        </w:rPr>
        <w:fldChar w:fldCharType="end"/>
      </w:r>
      <w:r w:rsidR="00FB4631" w:rsidRPr="00FB4631">
        <w:rPr>
          <w:color w:val="000000" w:themeColor="text1"/>
          <w:lang w:val="en-US"/>
        </w:rPr>
        <w:t xml:space="preserve"> </w:t>
      </w:r>
      <w:r w:rsidRPr="00FB4631">
        <w:rPr>
          <w:color w:val="000000" w:themeColor="text1"/>
          <w:lang w:val="en-US"/>
        </w:rPr>
        <w:t>with a 300v and 105C rating. The BMS has a relay on the PCB that it can trip to open the shutdown circuit.</w:t>
      </w:r>
      <w:r w:rsidR="00FB4631" w:rsidRPr="00FB4631">
        <w:rPr>
          <w:color w:val="000000" w:themeColor="text1"/>
          <w:lang w:val="en-US"/>
        </w:rPr>
        <w:t xml:space="preserve"> </w:t>
      </w:r>
    </w:p>
    <w:p w14:paraId="03EF3BBD" w14:textId="77777777" w:rsidR="00F848F6" w:rsidRPr="00F848F6" w:rsidRDefault="00F848F6" w:rsidP="00F848F6">
      <w:pPr>
        <w:rPr>
          <w:lang w:val="en-US"/>
        </w:rPr>
      </w:pPr>
    </w:p>
    <w:p w14:paraId="47AA6D4D" w14:textId="77777777" w:rsidR="008A47C2" w:rsidRDefault="008A47C2" w:rsidP="008A47C2">
      <w:pPr>
        <w:pStyle w:val="Heading3"/>
        <w:rPr>
          <w:lang w:val="en-US"/>
        </w:rPr>
      </w:pPr>
      <w:bookmarkStart w:id="105" w:name="_Toc440411854"/>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05"/>
    </w:p>
    <w:p w14:paraId="014CD0CA" w14:textId="77777777" w:rsidR="003F178C" w:rsidRPr="00F8103C" w:rsidRDefault="003F178C" w:rsidP="003F178C">
      <w:pPr>
        <w:rPr>
          <w:color w:val="000000" w:themeColor="text1"/>
          <w:lang w:val="en-US"/>
        </w:rPr>
      </w:pPr>
      <w:r w:rsidRPr="00F8103C">
        <w:rPr>
          <w:color w:val="000000" w:themeColor="text1"/>
          <w:lang w:val="en-US"/>
        </w:rPr>
        <w:t>IMD:</w:t>
      </w:r>
    </w:p>
    <w:p w14:paraId="7AF27EF7" w14:textId="386EEF07" w:rsidR="003F178C" w:rsidRDefault="008A74D6" w:rsidP="00616C5A">
      <w:pPr>
        <w:keepNext/>
        <w:jc w:val="center"/>
      </w:pPr>
      <w:r>
        <w:rPr>
          <w:rStyle w:val="CommentReference"/>
        </w:rPr>
        <w:commentReference w:id="106"/>
      </w:r>
      <w:r w:rsidR="00616C5A">
        <w:rPr>
          <w:noProof/>
          <w:lang w:val="en-US" w:eastAsia="en-US"/>
        </w:rPr>
        <mc:AlternateContent>
          <mc:Choice Requires="wpc">
            <w:drawing>
              <wp:inline distT="0" distB="0" distL="0" distR="0" wp14:anchorId="12D4BC9B" wp14:editId="7B17F033">
                <wp:extent cx="5132682" cy="1911350"/>
                <wp:effectExtent l="0" t="0" r="0" b="0"/>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6" name="Picture 176"/>
                          <pic:cNvPicPr/>
                        </pic:nvPicPr>
                        <pic:blipFill>
                          <a:blip r:embed="rId74" cstate="print">
                            <a:extLst>
                              <a:ext uri="{28A0092B-C50C-407E-A947-70E740481C1C}">
                                <a14:useLocalDpi xmlns:a14="http://schemas.microsoft.com/office/drawing/2010/main" val="0"/>
                              </a:ext>
                            </a:extLst>
                          </a:blip>
                          <a:stretch>
                            <a:fillRect/>
                          </a:stretch>
                        </pic:blipFill>
                        <pic:spPr>
                          <a:xfrm>
                            <a:off x="180000" y="40415"/>
                            <a:ext cx="4087200" cy="1870935"/>
                          </a:xfrm>
                          <a:prstGeom prst="rect">
                            <a:avLst/>
                          </a:prstGeom>
                        </pic:spPr>
                      </pic:pic>
                      <wps:wsp>
                        <wps:cNvPr id="271" name="Oval 271"/>
                        <wps:cNvSpPr/>
                        <wps:spPr>
                          <a:xfrm>
                            <a:off x="2425700" y="1320800"/>
                            <a:ext cx="254000" cy="215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C4AAF0" id="Canvas 270" o:spid="_x0000_s1026" editas="canvas" style="width:404.15pt;height:150.5pt;mso-position-horizontal-relative:char;mso-position-vertical-relative:line" coordsize="51320,19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">
                <v:shape id="_x0000_s1027" type="#_x0000_t75" style="position:absolute;width:51320;height:19113;visibility:visible;mso-wrap-style:square">
                  <v:fill o:detectmouseclick="t"/>
                  <v:path o:connecttype="none"/>
                </v:shape>
                <v:shape id="Picture 176" o:spid="_x0000_s1028" type="#_x0000_t75" style="position:absolute;left:1800;top:404;width:40872;height:18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8v33AAAAA3AAAAA8AAABkcnMvZG93bnJldi54bWxET02LwjAQvS/4H8II3tZUwSrVKCIuCJ7U&#10;vextSMam2ExKE7XrrzeC4G0e73MWq87V4kZtqDwrGA0zEMTam4pLBb+nn+8ZiBCRDdaeScE/BVgt&#10;e18LLIy/84Fux1iKFMKhQAU2xqaQMmhLDsPQN8SJO/vWYUywLaVp8Z7CXS3HWZZLhxWnBosNbSzp&#10;y/HqFEzNaZvt/XZiu83f+BFKnZu1VmrQ79ZzEJG6+BG/3TuT5k9zeD2TLp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Ly/fcAAAADcAAAADwAAAAAAAAAAAAAAAACfAgAA&#10;ZHJzL2Rvd25yZXYueG1sUEsFBgAAAAAEAAQA9wAAAIwDAAAAAA==&#10;">
                  <v:imagedata r:id="rId75" o:title=""/>
                </v:shape>
                <v:oval id="Oval 271" o:spid="_x0000_s1029" style="position:absolute;left:24257;top:13208;width:2540;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oacQA&#10;AADcAAAADwAAAGRycy9kb3ducmV2LnhtbESPQWsCMRSE74X+h/AEb5rdFdq6GqWtSFtvWg8eH8lz&#10;s7p5WTZRt/++KQg9DjPzDTNf9q4RV+pC7VlBPs5AEGtvaq4U7L/XoxcQISIbbDyTgh8KsFw8Psyx&#10;NP7GW7ruYiUShEOJCmyMbSll0JYchrFviZN39J3DmGRXSdPhLcFdI4sse5IOa04LFlt6t6TPu4tT&#10;YA76YzXdFl/2NJlsdMwR6zdUajjoX2cgIvXxP3xvfxoFxXMOf2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tqGnEAAAA3AAAAA8AAAAAAAAAAAAAAAAAmAIAAGRycy9k&#10;b3ducmV2LnhtbFBLBQYAAAAABAAEAPUAAACJAwAAAAA=&#10;" filled="f" strokecolor="red" strokeweight="3pt">
                  <v:stroke joinstyle="miter"/>
                </v:oval>
                <w10:anchorlock/>
              </v:group>
            </w:pict>
          </mc:Fallback>
        </mc:AlternateContent>
      </w:r>
    </w:p>
    <w:p w14:paraId="43FDC2AA" w14:textId="4A791B6B" w:rsidR="003F178C" w:rsidRPr="00F8103C" w:rsidRDefault="003F178C" w:rsidP="003F178C">
      <w:pPr>
        <w:pStyle w:val="Caption"/>
        <w:rPr>
          <w:color w:val="000000" w:themeColor="text1"/>
          <w:lang w:val="en-US"/>
        </w:rPr>
      </w:pPr>
      <w:bookmarkStart w:id="107" w:name="_Toc422327086"/>
      <w:bookmarkStart w:id="108" w:name="_Toc440412007"/>
      <w:r>
        <w:t xml:space="preserve">Figure </w:t>
      </w:r>
      <w:r>
        <w:fldChar w:fldCharType="begin"/>
      </w:r>
      <w:r>
        <w:instrText xml:space="preserve"> SEQ Figure \* ARABIC </w:instrText>
      </w:r>
      <w:r>
        <w:fldChar w:fldCharType="separate"/>
      </w:r>
      <w:r w:rsidR="00F760C9">
        <w:rPr>
          <w:noProof/>
        </w:rPr>
        <w:t>20</w:t>
      </w:r>
      <w:r>
        <w:fldChar w:fldCharType="end"/>
      </w:r>
      <w:r>
        <w:t xml:space="preserve"> IMD Placement in Accumulator (Global View)</w:t>
      </w:r>
      <w:bookmarkEnd w:id="107"/>
      <w:bookmarkEnd w:id="108"/>
    </w:p>
    <w:p w14:paraId="7921DF94" w14:textId="7533ACC8" w:rsidR="003F178C" w:rsidRDefault="00616C5A" w:rsidP="003F178C">
      <w:pPr>
        <w:keepNext/>
        <w:jc w:val="center"/>
      </w:pPr>
      <w:r>
        <w:rPr>
          <w:noProof/>
          <w:sz w:val="16"/>
          <w:szCs w:val="16"/>
          <w:lang w:val="en-US" w:eastAsia="en-US"/>
        </w:rPr>
        <mc:AlternateContent>
          <mc:Choice Requires="wpc">
            <w:drawing>
              <wp:inline distT="0" distB="0" distL="0" distR="0" wp14:anchorId="5A78730F" wp14:editId="56F8A932">
                <wp:extent cx="5486400" cy="2534991"/>
                <wp:effectExtent l="0" t="0" r="0" b="0"/>
                <wp:docPr id="265" name="Canvas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Picture 266"/>
                          <pic:cNvPicPr>
                            <a:picLocks noChangeAspect="1"/>
                          </pic:cNvPicPr>
                        </pic:nvPicPr>
                        <pic:blipFill>
                          <a:blip r:embed="rId80"/>
                          <a:stretch>
                            <a:fillRect/>
                          </a:stretch>
                        </pic:blipFill>
                        <pic:spPr>
                          <a:xfrm>
                            <a:off x="0" y="0"/>
                            <a:ext cx="5486400" cy="2498992"/>
                          </a:xfrm>
                          <a:prstGeom prst="rect">
                            <a:avLst/>
                          </a:prstGeom>
                        </pic:spPr>
                      </pic:pic>
                      <wps:wsp>
                        <wps:cNvPr id="267" name="Oval 267"/>
                        <wps:cNvSpPr/>
                        <wps:spPr>
                          <a:xfrm>
                            <a:off x="2457450" y="1720850"/>
                            <a:ext cx="539750" cy="393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3AAC67" id="Canvas 265" o:spid="_x0000_s1026" editas="canvas" style="width:6in;height:199.6pt;mso-position-horizontal-relative:char;mso-position-vertical-relative:line" coordsize="54864,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">
                <v:shape id="_x0000_s1027" type="#_x0000_t75" style="position:absolute;width:54864;height:25349;visibility:visible;mso-wrap-style:square">
                  <v:fill o:detectmouseclick="t"/>
                  <v:path o:connecttype="none"/>
                </v:shape>
                <v:shape id="Picture 266" o:spid="_x0000_s1028" type="#_x0000_t75" style="position:absolute;width:54864;height:24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61HGAAAA3AAAAA8AAABkcnMvZG93bnJldi54bWxEj0FrAjEUhO+F/ofwCr3VbLeSymoUKbb2&#10;sgetIN4em+dmcfOybqJu/31TKPQ4zMw3zGwxuFZcqQ+NZw3PowwEceVNw7WG3df70wREiMgGW8+k&#10;4ZsCLOb3dzMsjL/xhq7bWIsE4VCgBhtjV0gZKksOw8h3xMk7+t5hTLKvpenxluCulXmWKemw4bRg&#10;saM3S9Vpe3EayvX4XF5WdvmK+50qMcvV4eVD68eHYTkFEWmI/+G/9qfRkCsFv2fSEZ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hnrUcYAAADcAAAADwAAAAAAAAAAAAAA&#10;AACfAgAAZHJzL2Rvd25yZXYueG1sUEsFBgAAAAAEAAQA9wAAAJIDAAAAAA==&#10;">
                  <v:imagedata r:id="rId81" o:title=""/>
                  <v:path arrowok="t"/>
                </v:shape>
                <v:oval id="Oval 267" o:spid="_x0000_s1029" style="position:absolute;left:24574;top:17208;width:5398;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DW8QA&#10;AADcAAAADwAAAGRycy9kb3ducmV2LnhtbESPT2sCMRTE7wW/Q3iCt5p1BVtXo2hLqe3NPwePj+S5&#10;Wd28LJuo22/fCIUeh5n5DTNfdq4WN2pD5VnBaJiBINbeVFwqOOw/nl9BhIhssPZMCn4owHLRe5pj&#10;Yfydt3TbxVIkCIcCFdgYm0LKoC05DEPfECfv5FuHMcm2lKbFe4K7WuZZNpEOK04LFht6s6Qvu6tT&#10;YI768326zb/seTz+1nGEWK1RqUG/W81AROrif/ivvTEK8skLPM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RA1vEAAAA3AAAAA8AAAAAAAAAAAAAAAAAmAIAAGRycy9k&#10;b3ducmV2LnhtbFBLBQYAAAAABAAEAPUAAACJAwAAAAA=&#10;" filled="f" strokecolor="red" strokeweight="3pt">
                  <v:stroke joinstyle="miter"/>
                </v:oval>
                <w10:anchorlock/>
              </v:group>
            </w:pict>
          </mc:Fallback>
        </mc:AlternateContent>
      </w:r>
      <w:r w:rsidR="00D51758">
        <w:rPr>
          <w:rStyle w:val="CommentReference"/>
        </w:rPr>
        <w:commentReference w:id="109"/>
      </w:r>
    </w:p>
    <w:p w14:paraId="238B1938" w14:textId="07F5F874" w:rsidR="003F178C" w:rsidRPr="00F8103C" w:rsidRDefault="003F178C" w:rsidP="003F178C">
      <w:pPr>
        <w:pStyle w:val="Caption"/>
        <w:rPr>
          <w:color w:val="000000" w:themeColor="text1"/>
          <w:lang w:val="en-US"/>
        </w:rPr>
      </w:pPr>
      <w:bookmarkStart w:id="110" w:name="_Toc422327087"/>
      <w:bookmarkStart w:id="111" w:name="_Toc440412008"/>
      <w:r>
        <w:t xml:space="preserve">Figure </w:t>
      </w:r>
      <w:r>
        <w:fldChar w:fldCharType="begin"/>
      </w:r>
      <w:r>
        <w:instrText xml:space="preserve"> SEQ Figure \* ARABIC </w:instrText>
      </w:r>
      <w:r>
        <w:fldChar w:fldCharType="separate"/>
      </w:r>
      <w:r w:rsidR="00F760C9">
        <w:rPr>
          <w:noProof/>
        </w:rPr>
        <w:t>21</w:t>
      </w:r>
      <w:r>
        <w:fldChar w:fldCharType="end"/>
      </w:r>
      <w:r>
        <w:t xml:space="preserve"> Control Circuitry Placement</w:t>
      </w:r>
      <w:bookmarkEnd w:id="110"/>
      <w:bookmarkEnd w:id="111"/>
    </w:p>
    <w:p w14:paraId="7EB74A10" w14:textId="77777777" w:rsidR="008A47C2" w:rsidRDefault="008A47C2" w:rsidP="008A47C2">
      <w:pPr>
        <w:rPr>
          <w:lang w:val="en-US"/>
        </w:rPr>
      </w:pPr>
    </w:p>
    <w:p w14:paraId="58A14BE9" w14:textId="77777777" w:rsidR="008A47C2" w:rsidRDefault="00265567" w:rsidP="008A47C2">
      <w:pPr>
        <w:pStyle w:val="Heading2"/>
        <w:rPr>
          <w:lang w:val="en-US"/>
        </w:rPr>
      </w:pPr>
      <w:bookmarkStart w:id="112" w:name="_Toc440411855"/>
      <w:r>
        <w:rPr>
          <w:lang w:val="en-US"/>
        </w:rPr>
        <w:lastRenderedPageBreak/>
        <w:t>Shutdown</w:t>
      </w:r>
      <w:r w:rsidR="008A47C2">
        <w:rPr>
          <w:lang w:val="en-US"/>
        </w:rPr>
        <w:t xml:space="preserve"> System Interlocks</w:t>
      </w:r>
      <w:bookmarkEnd w:id="112"/>
    </w:p>
    <w:p w14:paraId="3EEA0C7A" w14:textId="77777777" w:rsidR="008A47C2" w:rsidRDefault="008A47C2" w:rsidP="008A47C2">
      <w:pPr>
        <w:pStyle w:val="Heading3"/>
        <w:rPr>
          <w:lang w:val="en-US"/>
        </w:rPr>
      </w:pPr>
      <w:bookmarkStart w:id="113" w:name="_Toc440411856"/>
      <w:r>
        <w:rPr>
          <w:lang w:val="en-US"/>
        </w:rPr>
        <w:t>Description/circuitry</w:t>
      </w:r>
      <w:bookmarkEnd w:id="113"/>
    </w:p>
    <w:p w14:paraId="7DB4DF26" w14:textId="2364C4DF" w:rsidR="003F178C" w:rsidRPr="00F8103C" w:rsidRDefault="003F178C" w:rsidP="003F178C">
      <w:pPr>
        <w:ind w:firstLine="708"/>
        <w:rPr>
          <w:color w:val="000000" w:themeColor="text1"/>
          <w:lang w:val="en-US"/>
        </w:rPr>
      </w:pPr>
      <w:r w:rsidRPr="00F8103C">
        <w:rPr>
          <w:color w:val="000000" w:themeColor="text1"/>
          <w:lang w:val="en-US"/>
        </w:rPr>
        <w:t>The interlocks are achieved by using sense low voltage isolated pins in the connectors to detect open or closed connections. The AIR’s power travel thr</w:t>
      </w:r>
      <w:r w:rsidR="008A74D6">
        <w:rPr>
          <w:color w:val="000000" w:themeColor="text1"/>
          <w:lang w:val="en-US"/>
        </w:rPr>
        <w:t>ough</w:t>
      </w:r>
      <w:r w:rsidRPr="00F8103C">
        <w:rPr>
          <w:color w:val="000000" w:themeColor="text1"/>
          <w:lang w:val="en-US"/>
        </w:rPr>
        <w:t xml:space="preserve"> them.  We have interlocks between the HVD. All other connectors will require tools to open. </w:t>
      </w:r>
    </w:p>
    <w:p w14:paraId="7C024242" w14:textId="77777777" w:rsidR="003F178C" w:rsidRPr="003F178C" w:rsidRDefault="003F178C" w:rsidP="003F178C">
      <w:pPr>
        <w:rPr>
          <w:lang w:val="en-US"/>
        </w:rPr>
      </w:pPr>
    </w:p>
    <w:p w14:paraId="1E71C55B" w14:textId="77777777" w:rsidR="008A47C2" w:rsidRDefault="008A47C2" w:rsidP="008A47C2">
      <w:pPr>
        <w:pStyle w:val="Heading3"/>
        <w:rPr>
          <w:lang w:val="en-US"/>
        </w:rPr>
      </w:pPr>
      <w:bookmarkStart w:id="114" w:name="_Toc440411857"/>
      <w:r>
        <w:rPr>
          <w:lang w:val="en-US"/>
        </w:rPr>
        <w:t>Wiring/cables/connectors</w:t>
      </w:r>
      <w:bookmarkEnd w:id="114"/>
    </w:p>
    <w:p w14:paraId="76F8CBFF" w14:textId="623586BA" w:rsidR="00011FD6" w:rsidRPr="00F8103C" w:rsidRDefault="00011FD6" w:rsidP="00011FD6">
      <w:pPr>
        <w:rPr>
          <w:color w:val="000000" w:themeColor="text1"/>
          <w:lang w:val="en-US"/>
        </w:rPr>
      </w:pPr>
      <w:r w:rsidRPr="00F8103C">
        <w:rPr>
          <w:color w:val="000000" w:themeColor="text1"/>
          <w:lang w:val="en-US"/>
        </w:rPr>
        <w:t xml:space="preserve">The </w:t>
      </w:r>
      <w:r w:rsidR="008A74D6">
        <w:rPr>
          <w:color w:val="000000" w:themeColor="text1"/>
          <w:lang w:val="en-US"/>
        </w:rPr>
        <w:fldChar w:fldCharType="begin"/>
      </w:r>
      <w:r w:rsidR="008A74D6">
        <w:rPr>
          <w:color w:val="000000" w:themeColor="text1"/>
          <w:lang w:val="en-US"/>
        </w:rPr>
        <w:instrText xml:space="preserve"> REF _Ref439182200 \h </w:instrText>
      </w:r>
      <w:r w:rsidR="008A74D6">
        <w:rPr>
          <w:color w:val="000000" w:themeColor="text1"/>
          <w:lang w:val="en-US"/>
        </w:rPr>
      </w:r>
      <w:r w:rsidR="008A74D6">
        <w:rPr>
          <w:color w:val="000000" w:themeColor="text1"/>
          <w:lang w:val="en-US"/>
        </w:rPr>
        <w:fldChar w:fldCharType="separate"/>
      </w:r>
      <w:r w:rsidR="00F760C9">
        <w:rPr>
          <w:lang w:val="en-US"/>
        </w:rPr>
        <w:t>HV</w:t>
      </w:r>
      <w:r w:rsidR="00F760C9">
        <w:rPr>
          <w:rFonts w:eastAsia="Arial"/>
          <w:lang w:val="en-US"/>
        </w:rPr>
        <w:t xml:space="preserve"> </w:t>
      </w:r>
      <w:r w:rsidR="00F760C9">
        <w:rPr>
          <w:lang w:val="en-US"/>
        </w:rPr>
        <w:t>Disconnect</w:t>
      </w:r>
      <w:r w:rsidR="00F760C9">
        <w:rPr>
          <w:rFonts w:eastAsia="Arial"/>
          <w:lang w:val="en-US"/>
        </w:rPr>
        <w:t xml:space="preserve"> </w:t>
      </w:r>
      <w:r w:rsidR="00F760C9">
        <w:rPr>
          <w:lang w:val="en-US"/>
        </w:rPr>
        <w:t>(HVD)</w:t>
      </w:r>
      <w:r w:rsidR="008A74D6">
        <w:rPr>
          <w:color w:val="000000" w:themeColor="text1"/>
          <w:lang w:val="en-US"/>
        </w:rPr>
        <w:fldChar w:fldCharType="end"/>
      </w:r>
      <w:r w:rsidR="008A74D6">
        <w:rPr>
          <w:color w:val="000000" w:themeColor="text1"/>
          <w:lang w:val="en-US"/>
        </w:rPr>
        <w:t xml:space="preserve"> </w:t>
      </w:r>
      <w:r w:rsidRPr="00F8103C">
        <w:rPr>
          <w:color w:val="000000" w:themeColor="text1"/>
          <w:lang w:val="en-US"/>
        </w:rPr>
        <w:t xml:space="preserve">requires </w:t>
      </w:r>
      <w:r w:rsidR="00E047CA">
        <w:rPr>
          <w:color w:val="000000" w:themeColor="text1"/>
          <w:lang w:val="en-US"/>
        </w:rPr>
        <w:fldChar w:fldCharType="begin"/>
      </w:r>
      <w:r w:rsidR="00E047CA">
        <w:rPr>
          <w:color w:val="000000" w:themeColor="text1"/>
          <w:lang w:val="en-US"/>
        </w:rPr>
        <w:instrText xml:space="preserve"> REF _Ref439180588 \h </w:instrText>
      </w:r>
      <w:r w:rsidR="00E047CA">
        <w:rPr>
          <w:color w:val="000000" w:themeColor="text1"/>
          <w:lang w:val="en-US"/>
        </w:rPr>
      </w:r>
      <w:r w:rsidR="00E047CA">
        <w:rPr>
          <w:color w:val="000000" w:themeColor="text1"/>
          <w:lang w:val="en-US"/>
        </w:rPr>
        <w:fldChar w:fldCharType="separate"/>
      </w:r>
      <w:r w:rsidR="00F760C9">
        <w:rPr>
          <w:lang w:val="en-US"/>
        </w:rPr>
        <w:t>18 AWG PVC Insulated Hookup Wire</w:t>
      </w:r>
      <w:r w:rsidR="00E047CA">
        <w:rPr>
          <w:color w:val="000000" w:themeColor="text1"/>
          <w:lang w:val="en-US"/>
        </w:rPr>
        <w:fldChar w:fldCharType="end"/>
      </w:r>
      <w:r w:rsidRPr="00F8103C">
        <w:rPr>
          <w:color w:val="000000" w:themeColor="text1"/>
          <w:lang w:val="en-US"/>
        </w:rPr>
        <w:t xml:space="preserve"> with a 300v and 105C rating. </w:t>
      </w:r>
    </w:p>
    <w:p w14:paraId="41B6E043" w14:textId="77777777" w:rsidR="00011FD6" w:rsidRDefault="00011FD6" w:rsidP="00011FD6">
      <w:pPr>
        <w:keepNext/>
      </w:pPr>
      <w:r>
        <w:rPr>
          <w:noProof/>
          <w:color w:val="000000" w:themeColor="text1"/>
          <w:lang w:val="en-US" w:eastAsia="en-US"/>
        </w:rPr>
        <w:drawing>
          <wp:inline distT="0" distB="0" distL="0" distR="0" wp14:anchorId="11300D0C" wp14:editId="7B71304A">
            <wp:extent cx="6126480" cy="1927860"/>
            <wp:effectExtent l="0" t="0" r="7620" b="0"/>
            <wp:docPr id="47" name="Picture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6480" cy="1927860"/>
                    </a:xfrm>
                    <a:prstGeom prst="rect">
                      <a:avLst/>
                    </a:prstGeom>
                    <a:noFill/>
                    <a:ln>
                      <a:noFill/>
                    </a:ln>
                  </pic:spPr>
                </pic:pic>
              </a:graphicData>
            </a:graphic>
          </wp:inline>
        </w:drawing>
      </w:r>
    </w:p>
    <w:p w14:paraId="1FC6301A" w14:textId="7698F134" w:rsidR="00011FD6" w:rsidRDefault="00011FD6" w:rsidP="00011FD6">
      <w:pPr>
        <w:pStyle w:val="Caption"/>
      </w:pPr>
      <w:bookmarkStart w:id="115" w:name="_Toc422327088"/>
      <w:bookmarkStart w:id="116" w:name="_Toc440412009"/>
      <w:r>
        <w:t xml:space="preserve">Figure </w:t>
      </w:r>
      <w:r>
        <w:fldChar w:fldCharType="begin"/>
      </w:r>
      <w:r>
        <w:instrText xml:space="preserve"> SEQ Figure \* ARABIC </w:instrText>
      </w:r>
      <w:r>
        <w:fldChar w:fldCharType="separate"/>
      </w:r>
      <w:r w:rsidR="00F760C9">
        <w:rPr>
          <w:noProof/>
        </w:rPr>
        <w:t>22</w:t>
      </w:r>
      <w:r>
        <w:fldChar w:fldCharType="end"/>
      </w:r>
      <w:r>
        <w:t xml:space="preserve"> Interlock Schematic</w:t>
      </w:r>
      <w:bookmarkEnd w:id="115"/>
      <w:bookmarkEnd w:id="116"/>
    </w:p>
    <w:p w14:paraId="3391AF24" w14:textId="77777777" w:rsidR="00011FD6" w:rsidRPr="00011FD6" w:rsidRDefault="00011FD6" w:rsidP="00011FD6">
      <w:pPr>
        <w:rPr>
          <w:lang w:val="en-US"/>
        </w:rPr>
      </w:pPr>
    </w:p>
    <w:p w14:paraId="40C79B93" w14:textId="77777777" w:rsidR="008A47C2" w:rsidRDefault="008A47C2" w:rsidP="008A47C2">
      <w:pPr>
        <w:pStyle w:val="Heading3"/>
        <w:rPr>
          <w:lang w:val="en-US"/>
        </w:rPr>
      </w:pPr>
      <w:bookmarkStart w:id="117" w:name="_Toc440411858"/>
      <w:commentRangeStart w:id="118"/>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18"/>
      <w:r w:rsidR="00176B40">
        <w:rPr>
          <w:rStyle w:val="CommentReference"/>
          <w:rFonts w:eastAsia="Calibri" w:cs="Arial"/>
          <w:b w:val="0"/>
          <w:bCs w:val="0"/>
        </w:rPr>
        <w:commentReference w:id="118"/>
      </w:r>
      <w:bookmarkEnd w:id="117"/>
    </w:p>
    <w:p w14:paraId="04D4EFCB" w14:textId="77777777" w:rsidR="00011FD6" w:rsidRDefault="00011FD6" w:rsidP="00011FD6">
      <w:pPr>
        <w:keepNext/>
        <w:jc w:val="center"/>
      </w:pPr>
      <w:r>
        <w:rPr>
          <w:noProof/>
          <w:lang w:val="en-US" w:eastAsia="en-US"/>
        </w:rPr>
        <w:drawing>
          <wp:inline distT="0" distB="0" distL="0" distR="0" wp14:anchorId="2EC8DFBA" wp14:editId="07D7FD0A">
            <wp:extent cx="4927158" cy="3088666"/>
            <wp:effectExtent l="0" t="0" r="6985"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30519" cy="3090773"/>
                    </a:xfrm>
                    <a:prstGeom prst="rect">
                      <a:avLst/>
                    </a:prstGeom>
                    <a:noFill/>
                    <a:ln>
                      <a:noFill/>
                    </a:ln>
                  </pic:spPr>
                </pic:pic>
              </a:graphicData>
            </a:graphic>
          </wp:inline>
        </w:drawing>
      </w:r>
    </w:p>
    <w:p w14:paraId="77FFE388" w14:textId="403D9288" w:rsidR="00011FD6" w:rsidRPr="00F8103C" w:rsidRDefault="00011FD6" w:rsidP="00011FD6">
      <w:pPr>
        <w:pStyle w:val="Caption"/>
        <w:rPr>
          <w:color w:val="000000" w:themeColor="text1"/>
          <w:lang w:val="en-US"/>
        </w:rPr>
      </w:pPr>
      <w:bookmarkStart w:id="119" w:name="_Toc422327089"/>
      <w:bookmarkStart w:id="120" w:name="_Toc440412010"/>
      <w:r>
        <w:t xml:space="preserve">Figure </w:t>
      </w:r>
      <w:r>
        <w:fldChar w:fldCharType="begin"/>
      </w:r>
      <w:r>
        <w:instrText xml:space="preserve"> SEQ Figure \* ARABIC </w:instrText>
      </w:r>
      <w:r>
        <w:fldChar w:fldCharType="separate"/>
      </w:r>
      <w:r w:rsidR="00F760C9">
        <w:rPr>
          <w:noProof/>
        </w:rPr>
        <w:t>23</w:t>
      </w:r>
      <w:r>
        <w:fldChar w:fldCharType="end"/>
      </w:r>
      <w:r>
        <w:t xml:space="preserve"> HVD placement</w:t>
      </w:r>
      <w:bookmarkEnd w:id="119"/>
      <w:bookmarkEnd w:id="120"/>
    </w:p>
    <w:p w14:paraId="038EC95B" w14:textId="77777777" w:rsidR="008A47C2" w:rsidRDefault="008A47C2" w:rsidP="008A47C2">
      <w:pPr>
        <w:rPr>
          <w:lang w:val="en-US"/>
        </w:rPr>
      </w:pPr>
    </w:p>
    <w:p w14:paraId="17CF4D27" w14:textId="46F6A4BE" w:rsidR="00C95CE5" w:rsidRDefault="00C95CE5">
      <w:pPr>
        <w:pStyle w:val="Heading2"/>
        <w:rPr>
          <w:lang w:val="en-US"/>
        </w:rPr>
      </w:pPr>
      <w:bookmarkStart w:id="121" w:name="_Ref439182433"/>
      <w:bookmarkStart w:id="122" w:name="_Toc440411859"/>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r w:rsidR="008A74D6">
        <w:rPr>
          <w:lang w:val="en-US"/>
        </w:rPr>
        <w:t xml:space="preserve"> (TSAL)</w:t>
      </w:r>
      <w:bookmarkEnd w:id="121"/>
      <w:bookmarkEnd w:id="122"/>
    </w:p>
    <w:p w14:paraId="06CF8147" w14:textId="77777777" w:rsidR="00C95CE5" w:rsidRDefault="00C95CE5">
      <w:pPr>
        <w:pStyle w:val="Heading3"/>
        <w:rPr>
          <w:lang w:val="en-US"/>
        </w:rPr>
      </w:pPr>
      <w:bookmarkStart w:id="123" w:name="_Ref439184984"/>
      <w:bookmarkStart w:id="124" w:name="_Ref439184989"/>
      <w:bookmarkStart w:id="125" w:name="_Toc440411860"/>
      <w:r>
        <w:rPr>
          <w:lang w:val="en-US"/>
        </w:rPr>
        <w:t>Description/circuitry</w:t>
      </w:r>
      <w:bookmarkEnd w:id="123"/>
      <w:bookmarkEnd w:id="124"/>
      <w:bookmarkEnd w:id="125"/>
    </w:p>
    <w:p w14:paraId="6F948146" w14:textId="34264823" w:rsidR="00D62BC7" w:rsidRPr="00F8103C" w:rsidRDefault="00D62BC7" w:rsidP="00D62BC7">
      <w:pPr>
        <w:ind w:firstLine="708"/>
        <w:rPr>
          <w:color w:val="000000" w:themeColor="text1"/>
          <w:lang w:val="en-US"/>
        </w:rPr>
      </w:pPr>
      <w:r w:rsidRPr="00F8103C">
        <w:rPr>
          <w:color w:val="000000" w:themeColor="text1"/>
          <w:lang w:val="en-US"/>
        </w:rPr>
        <w:t xml:space="preserve">The TSAL consists of 16 </w:t>
      </w:r>
      <w:r w:rsidR="00E95AF7">
        <w:rPr>
          <w:color w:val="000000" w:themeColor="text1"/>
          <w:lang w:val="en-US"/>
        </w:rPr>
        <w:fldChar w:fldCharType="begin"/>
      </w:r>
      <w:r w:rsidR="00E95AF7">
        <w:rPr>
          <w:color w:val="000000" w:themeColor="text1"/>
          <w:lang w:val="en-US"/>
        </w:rPr>
        <w:instrText xml:space="preserve"> REF _Ref439185030 \h </w:instrText>
      </w:r>
      <w:r w:rsidR="00E95AF7">
        <w:rPr>
          <w:color w:val="000000" w:themeColor="text1"/>
          <w:lang w:val="en-US"/>
        </w:rPr>
      </w:r>
      <w:r w:rsidR="00E95AF7">
        <w:rPr>
          <w:color w:val="000000" w:themeColor="text1"/>
          <w:lang w:val="en-US"/>
        </w:rPr>
        <w:fldChar w:fldCharType="separate"/>
      </w:r>
      <w:commentRangeStart w:id="126"/>
      <w:r w:rsidR="00F760C9">
        <w:rPr>
          <w:lang w:val="en-US"/>
        </w:rPr>
        <w:t>100 Lumen LED</w:t>
      </w:r>
      <w:commentRangeEnd w:id="126"/>
      <w:r w:rsidR="00E95AF7">
        <w:rPr>
          <w:color w:val="000000" w:themeColor="text1"/>
          <w:lang w:val="en-US"/>
        </w:rPr>
        <w:fldChar w:fldCharType="end"/>
      </w:r>
      <w:r w:rsidRPr="00F8103C">
        <w:rPr>
          <w:color w:val="000000" w:themeColor="text1"/>
          <w:lang w:val="en-US"/>
        </w:rPr>
        <w:t xml:space="preserve">’s mounted every 45 degrees to form an octagon with 2 LED’s on each side. The 3 Hz flashing frequency is driven by a 555 timer. This is turned on by a high voltage sensor </w:t>
      </w:r>
      <w:r w:rsidRPr="00672131">
        <w:rPr>
          <w:lang w:val="en-US"/>
        </w:rPr>
        <w:t xml:space="preserve">set at 60V </w:t>
      </w:r>
      <w:r w:rsidRPr="00F8103C">
        <w:rPr>
          <w:color w:val="000000" w:themeColor="text1"/>
          <w:lang w:val="en-US"/>
        </w:rPr>
        <w:t xml:space="preserve">after the AIR’s (power to the motor controller) in the battery pack. (Shown below) </w:t>
      </w:r>
    </w:p>
    <w:p w14:paraId="1B57DC5D" w14:textId="77777777" w:rsidR="00F05934" w:rsidRDefault="00F05934" w:rsidP="00D62BC7">
      <w:pPr>
        <w:keepNext/>
        <w:ind w:firstLine="708"/>
        <w:jc w:val="center"/>
        <w:rPr>
          <w:noProof/>
          <w:lang w:val="en-US" w:eastAsia="en-US"/>
        </w:rPr>
      </w:pPr>
    </w:p>
    <w:p w14:paraId="4A6749FA" w14:textId="14AD9E66" w:rsidR="00D62BC7" w:rsidRDefault="00F05934" w:rsidP="00D62BC7">
      <w:pPr>
        <w:keepNext/>
        <w:ind w:firstLine="708"/>
        <w:jc w:val="center"/>
      </w:pPr>
      <w:r>
        <w:rPr>
          <w:noProof/>
          <w:lang w:val="en-US" w:eastAsia="en-US"/>
        </w:rPr>
        <w:drawing>
          <wp:inline distT="0" distB="0" distL="0" distR="0" wp14:anchorId="4DAC27D4" wp14:editId="5E0FEE4E">
            <wp:extent cx="3689350" cy="14097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4957" t="57927" r="28308" b="15538"/>
                    <a:stretch/>
                  </pic:blipFill>
                  <pic:spPr bwMode="auto">
                    <a:xfrm>
                      <a:off x="0" y="0"/>
                      <a:ext cx="3694427" cy="1411640"/>
                    </a:xfrm>
                    <a:prstGeom prst="rect">
                      <a:avLst/>
                    </a:prstGeom>
                    <a:ln>
                      <a:noFill/>
                    </a:ln>
                    <a:extLst>
                      <a:ext uri="{53640926-AAD7-44D8-BBD7-CCE9431645EC}">
                        <a14:shadowObscured xmlns:a14="http://schemas.microsoft.com/office/drawing/2010/main"/>
                      </a:ext>
                    </a:extLst>
                  </pic:spPr>
                </pic:pic>
              </a:graphicData>
            </a:graphic>
          </wp:inline>
        </w:drawing>
      </w:r>
    </w:p>
    <w:p w14:paraId="778DDECC" w14:textId="47CE05CD" w:rsidR="00D62BC7" w:rsidRPr="00F8103C" w:rsidRDefault="00D62BC7" w:rsidP="00D62BC7">
      <w:pPr>
        <w:pStyle w:val="Caption"/>
        <w:rPr>
          <w:color w:val="000000" w:themeColor="text1"/>
          <w:lang w:val="en-US"/>
        </w:rPr>
      </w:pPr>
      <w:bookmarkStart w:id="127" w:name="_Toc422327090"/>
      <w:bookmarkStart w:id="128" w:name="_Toc440412011"/>
      <w:r>
        <w:t xml:space="preserve">Figure </w:t>
      </w:r>
      <w:r>
        <w:fldChar w:fldCharType="begin"/>
      </w:r>
      <w:r>
        <w:instrText xml:space="preserve"> SEQ Figure \* ARABIC </w:instrText>
      </w:r>
      <w:r>
        <w:fldChar w:fldCharType="separate"/>
      </w:r>
      <w:r w:rsidR="00F760C9">
        <w:rPr>
          <w:noProof/>
        </w:rPr>
        <w:t>24</w:t>
      </w:r>
      <w:r>
        <w:fldChar w:fldCharType="end"/>
      </w:r>
      <w:r>
        <w:t xml:space="preserve"> TSAL Control Schematic</w:t>
      </w:r>
      <w:bookmarkEnd w:id="127"/>
      <w:bookmarkEnd w:id="128"/>
    </w:p>
    <w:p w14:paraId="316BE659" w14:textId="600EE1BB"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640F2AF8" w14:textId="77777777" w:rsidTr="000A39B5">
        <w:tc>
          <w:tcPr>
            <w:tcW w:w="4536" w:type="dxa"/>
            <w:shd w:val="clear" w:color="auto" w:fill="auto"/>
          </w:tcPr>
          <w:p w14:paraId="1370A1B4" w14:textId="77777777" w:rsidR="00C95CE5" w:rsidRDefault="00C95CE5" w:rsidP="00491016">
            <w:pPr>
              <w:pStyle w:val="TableContents"/>
              <w:keepNext/>
            </w:pPr>
            <w:r>
              <w:lastRenderedPageBreak/>
              <w:t>Supply voltage:</w:t>
            </w:r>
          </w:p>
        </w:tc>
        <w:tc>
          <w:tcPr>
            <w:tcW w:w="4536" w:type="dxa"/>
            <w:shd w:val="clear" w:color="auto" w:fill="auto"/>
          </w:tcPr>
          <w:p w14:paraId="62F820CC" w14:textId="5A8CA244" w:rsidR="00C95CE5" w:rsidRDefault="00FB3281" w:rsidP="00491016">
            <w:pPr>
              <w:pStyle w:val="TableContents"/>
              <w:keepNext/>
            </w:pPr>
            <w:r>
              <w:t>28</w:t>
            </w:r>
            <w:r w:rsidR="00C95CE5">
              <w:t>V</w:t>
            </w:r>
            <w:r w:rsidR="004415AC">
              <w:t>DC</w:t>
            </w:r>
          </w:p>
        </w:tc>
      </w:tr>
      <w:tr w:rsidR="004E5E32" w14:paraId="1E81034B" w14:textId="77777777" w:rsidTr="000A39B5">
        <w:tc>
          <w:tcPr>
            <w:tcW w:w="4536" w:type="dxa"/>
            <w:shd w:val="clear" w:color="auto" w:fill="auto"/>
          </w:tcPr>
          <w:p w14:paraId="34F04569" w14:textId="77777777" w:rsidR="00C95CE5" w:rsidRDefault="00C95CE5" w:rsidP="00491016">
            <w:pPr>
              <w:pStyle w:val="TableContents"/>
              <w:keepNext/>
            </w:pPr>
            <w:r>
              <w:t>Max. operational current:</w:t>
            </w:r>
          </w:p>
        </w:tc>
        <w:tc>
          <w:tcPr>
            <w:tcW w:w="4536" w:type="dxa"/>
            <w:shd w:val="clear" w:color="auto" w:fill="auto"/>
          </w:tcPr>
          <w:p w14:paraId="00A39468" w14:textId="2CBE8398" w:rsidR="00C95CE5" w:rsidRDefault="00FB3281" w:rsidP="00491016">
            <w:pPr>
              <w:pStyle w:val="TableContents"/>
              <w:keepNext/>
            </w:pPr>
            <w:r>
              <w:t>1</w:t>
            </w:r>
            <w:r w:rsidR="00C95CE5">
              <w:t>00mA</w:t>
            </w:r>
          </w:p>
        </w:tc>
      </w:tr>
      <w:tr w:rsidR="004E5E32" w14:paraId="11879F09" w14:textId="77777777" w:rsidTr="000A39B5">
        <w:tc>
          <w:tcPr>
            <w:tcW w:w="4536" w:type="dxa"/>
            <w:shd w:val="clear" w:color="auto" w:fill="auto"/>
          </w:tcPr>
          <w:p w14:paraId="56681FD9" w14:textId="77777777" w:rsidR="00445F25" w:rsidRDefault="00445F25" w:rsidP="00491016">
            <w:pPr>
              <w:pStyle w:val="TableContents"/>
              <w:keepNext/>
            </w:pPr>
            <w:r>
              <w:t>Lamp type</w:t>
            </w:r>
          </w:p>
        </w:tc>
        <w:tc>
          <w:tcPr>
            <w:tcW w:w="4536" w:type="dxa"/>
            <w:shd w:val="clear" w:color="auto" w:fill="auto"/>
          </w:tcPr>
          <w:p w14:paraId="739AB7BC" w14:textId="77777777" w:rsidR="00445F25" w:rsidRDefault="00445F25" w:rsidP="00491016">
            <w:pPr>
              <w:pStyle w:val="TableContents"/>
              <w:keepNext/>
            </w:pPr>
            <w:r>
              <w:t>LED</w:t>
            </w:r>
          </w:p>
        </w:tc>
      </w:tr>
      <w:tr w:rsidR="004E5E32" w14:paraId="1F0CEDF9" w14:textId="77777777" w:rsidTr="000A39B5">
        <w:tc>
          <w:tcPr>
            <w:tcW w:w="4536" w:type="dxa"/>
            <w:shd w:val="clear" w:color="auto" w:fill="auto"/>
          </w:tcPr>
          <w:p w14:paraId="1AECD9F0" w14:textId="77777777" w:rsidR="00C95CE5" w:rsidRDefault="00C95CE5" w:rsidP="00491016">
            <w:pPr>
              <w:pStyle w:val="TableContents"/>
              <w:keepNext/>
            </w:pPr>
            <w:r>
              <w:t xml:space="preserve">Power </w:t>
            </w:r>
            <w:r w:rsidR="00445F25">
              <w:t>consumption</w:t>
            </w:r>
            <w:r>
              <w:t>:</w:t>
            </w:r>
          </w:p>
        </w:tc>
        <w:tc>
          <w:tcPr>
            <w:tcW w:w="4536" w:type="dxa"/>
            <w:shd w:val="clear" w:color="auto" w:fill="auto"/>
          </w:tcPr>
          <w:p w14:paraId="0B719279" w14:textId="77777777" w:rsidR="00C95CE5" w:rsidRDefault="00C95CE5" w:rsidP="00491016">
            <w:pPr>
              <w:pStyle w:val="TableContents"/>
              <w:keepNext/>
            </w:pPr>
            <w:r>
              <w:t>4.5 W</w:t>
            </w:r>
          </w:p>
        </w:tc>
      </w:tr>
      <w:tr w:rsidR="004E5E32" w14:paraId="5C4E181A" w14:textId="77777777" w:rsidTr="000A39B5">
        <w:tc>
          <w:tcPr>
            <w:tcW w:w="4536" w:type="dxa"/>
            <w:shd w:val="clear" w:color="auto" w:fill="auto"/>
          </w:tcPr>
          <w:p w14:paraId="4E121DE8" w14:textId="77777777" w:rsidR="00445F25" w:rsidRDefault="00445F25" w:rsidP="00491016">
            <w:pPr>
              <w:pStyle w:val="TableContents"/>
              <w:keepNext/>
            </w:pPr>
            <w:r>
              <w:t>Brightness</w:t>
            </w:r>
          </w:p>
        </w:tc>
        <w:tc>
          <w:tcPr>
            <w:tcW w:w="4536" w:type="dxa"/>
            <w:shd w:val="clear" w:color="auto" w:fill="auto"/>
          </w:tcPr>
          <w:p w14:paraId="28122CD1" w14:textId="77777777" w:rsidR="00445F25" w:rsidRDefault="00445F25" w:rsidP="00491016">
            <w:pPr>
              <w:pStyle w:val="TableContents"/>
              <w:keepNext/>
            </w:pPr>
            <w:r>
              <w:t>100 Lumen</w:t>
            </w:r>
          </w:p>
        </w:tc>
      </w:tr>
      <w:tr w:rsidR="004E5E32" w14:paraId="7803A80C" w14:textId="77777777" w:rsidTr="000A39B5">
        <w:tc>
          <w:tcPr>
            <w:tcW w:w="4536" w:type="dxa"/>
            <w:shd w:val="clear" w:color="auto" w:fill="auto"/>
          </w:tcPr>
          <w:p w14:paraId="3AFF96E8" w14:textId="77777777" w:rsidR="00C95CE5" w:rsidRDefault="00C95CE5" w:rsidP="00491016">
            <w:pPr>
              <w:pStyle w:val="TableContents"/>
              <w:keepNext/>
            </w:pPr>
            <w:r>
              <w:t>Frequency:</w:t>
            </w:r>
          </w:p>
        </w:tc>
        <w:tc>
          <w:tcPr>
            <w:tcW w:w="4536" w:type="dxa"/>
            <w:shd w:val="clear" w:color="auto" w:fill="auto"/>
          </w:tcPr>
          <w:p w14:paraId="7A4D069D" w14:textId="77777777" w:rsidR="00C95CE5" w:rsidRDefault="00C95CE5" w:rsidP="00491016">
            <w:pPr>
              <w:pStyle w:val="TableContents"/>
              <w:keepNext/>
            </w:pPr>
            <w:r>
              <w:t>1.5Hz</w:t>
            </w:r>
          </w:p>
        </w:tc>
      </w:tr>
      <w:tr w:rsidR="004E5E32" w14:paraId="7AF093DD" w14:textId="77777777" w:rsidTr="000A39B5">
        <w:tc>
          <w:tcPr>
            <w:tcW w:w="4536" w:type="dxa"/>
            <w:shd w:val="clear" w:color="auto" w:fill="auto"/>
          </w:tcPr>
          <w:p w14:paraId="3F52CDAB" w14:textId="77777777"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14:paraId="66A8F5F5" w14:textId="77777777" w:rsidR="00C95CE5" w:rsidRDefault="00C95CE5" w:rsidP="00491016">
            <w:pPr>
              <w:pStyle w:val="TableContents"/>
              <w:keepNext/>
            </w:pPr>
            <w:r>
              <w:t>20mm x 10mm x 50mm</w:t>
            </w:r>
          </w:p>
        </w:tc>
      </w:tr>
    </w:tbl>
    <w:p w14:paraId="7A6579A5" w14:textId="20A25160" w:rsidR="00C95CE5" w:rsidRPr="004415AC" w:rsidRDefault="00C95CE5">
      <w:pPr>
        <w:pStyle w:val="Table"/>
        <w:rPr>
          <w:lang w:val="en-US"/>
        </w:rPr>
      </w:pPr>
      <w:bookmarkStart w:id="129" w:name="_Toc440412060"/>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F760C9">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F760C9">
        <w:rPr>
          <w:noProof/>
          <w:lang w:val="en-US"/>
        </w:rPr>
        <w:t>6</w:t>
      </w:r>
      <w:r w:rsidR="00AD5018">
        <w:rPr>
          <w:lang w:val="en-US"/>
        </w:rPr>
        <w:fldChar w:fldCharType="end"/>
      </w:r>
      <w:r w:rsidRPr="004415AC">
        <w:rPr>
          <w:lang w:val="en-US"/>
        </w:rPr>
        <w:t xml:space="preserve"> Parameters of the TSAL</w:t>
      </w:r>
      <w:bookmarkEnd w:id="129"/>
    </w:p>
    <w:p w14:paraId="21F8B298" w14:textId="77777777" w:rsidR="00C95CE5" w:rsidRDefault="00C95CE5">
      <w:pPr>
        <w:rPr>
          <w:lang w:val="en-US"/>
        </w:rPr>
      </w:pPr>
    </w:p>
    <w:p w14:paraId="5CE82A3D" w14:textId="77777777" w:rsidR="00C95CE5" w:rsidRDefault="00C95CE5">
      <w:pPr>
        <w:pStyle w:val="Heading3"/>
        <w:rPr>
          <w:lang w:val="en-US"/>
        </w:rPr>
      </w:pPr>
      <w:bookmarkStart w:id="130" w:name="_Toc440411861"/>
      <w:r>
        <w:rPr>
          <w:lang w:val="en-US"/>
        </w:rPr>
        <w:t>Wiring/cables/connectors</w:t>
      </w:r>
      <w:bookmarkEnd w:id="130"/>
    </w:p>
    <w:p w14:paraId="4454E290" w14:textId="23462A2B" w:rsidR="00410E1B" w:rsidRPr="00F8103C" w:rsidRDefault="00410E1B" w:rsidP="00410E1B">
      <w:pPr>
        <w:rPr>
          <w:color w:val="000000" w:themeColor="text1"/>
          <w:lang w:val="en-US"/>
        </w:rPr>
      </w:pPr>
      <w:r w:rsidRPr="00F8103C">
        <w:rPr>
          <w:color w:val="000000" w:themeColor="text1"/>
          <w:lang w:val="en-US"/>
        </w:rPr>
        <w:t xml:space="preserve">The TSAL uses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F760C9">
        <w:rPr>
          <w:lang w:val="en-US"/>
        </w:rPr>
        <w:t>24 AWG PVC Insulated Hookup Wire</w:t>
      </w:r>
      <w:r w:rsidR="00A12114">
        <w:rPr>
          <w:color w:val="000000" w:themeColor="text1"/>
          <w:lang w:val="en-US"/>
        </w:rPr>
        <w:fldChar w:fldCharType="end"/>
      </w:r>
      <w:r w:rsidR="00A12114">
        <w:rPr>
          <w:color w:val="000000" w:themeColor="text1"/>
          <w:lang w:val="en-US"/>
        </w:rPr>
        <w:t xml:space="preserve"> </w:t>
      </w:r>
      <w:r w:rsidR="00043890">
        <w:rPr>
          <w:color w:val="000000" w:themeColor="text1"/>
          <w:lang w:val="en-US"/>
        </w:rPr>
        <w:t>with a 300v and 105C rating.</w:t>
      </w:r>
    </w:p>
    <w:p w14:paraId="07847772" w14:textId="2B30F115" w:rsidR="00410E1B" w:rsidRDefault="00410E1B" w:rsidP="00410E1B">
      <w:pPr>
        <w:keepNext/>
        <w:jc w:val="center"/>
      </w:pPr>
      <w:r w:rsidRPr="00F8103C">
        <w:rPr>
          <w:noProof/>
          <w:color w:val="000000" w:themeColor="text1"/>
          <w:lang w:val="en-US" w:eastAsia="en-US"/>
        </w:rPr>
        <w:lastRenderedPageBreak/>
        <w:drawing>
          <wp:inline distT="0" distB="0" distL="0" distR="0" wp14:anchorId="5E2B00E0" wp14:editId="45E8DC01">
            <wp:extent cx="3348841" cy="2469784"/>
            <wp:effectExtent l="0" t="0" r="4445" b="698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5454" cy="2474661"/>
                    </a:xfrm>
                    <a:prstGeom prst="rect">
                      <a:avLst/>
                    </a:prstGeom>
                    <a:noFill/>
                  </pic:spPr>
                </pic:pic>
              </a:graphicData>
            </a:graphic>
          </wp:inline>
        </w:drawing>
      </w:r>
      <w:r w:rsidR="00886A44">
        <w:rPr>
          <w:noProof/>
          <w:lang w:val="en-US" w:eastAsia="en-US"/>
        </w:rPr>
        <w:drawing>
          <wp:inline distT="0" distB="0" distL="0" distR="0" wp14:anchorId="0F9D837B" wp14:editId="54A18120">
            <wp:extent cx="3852640" cy="160965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54EB7B.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78896" cy="1620629"/>
                    </a:xfrm>
                    <a:prstGeom prst="rect">
                      <a:avLst/>
                    </a:prstGeom>
                  </pic:spPr>
                </pic:pic>
              </a:graphicData>
            </a:graphic>
          </wp:inline>
        </w:drawing>
      </w:r>
    </w:p>
    <w:p w14:paraId="2E63C3A2" w14:textId="437C057C" w:rsidR="00410E1B" w:rsidRPr="00410E1B" w:rsidRDefault="00410E1B" w:rsidP="00410E1B">
      <w:pPr>
        <w:pStyle w:val="Caption"/>
        <w:rPr>
          <w:color w:val="000000" w:themeColor="text1"/>
          <w:lang w:val="en-US"/>
        </w:rPr>
      </w:pPr>
      <w:bookmarkStart w:id="131" w:name="_Toc422327091"/>
      <w:bookmarkStart w:id="132" w:name="_Toc440412012"/>
      <w:r>
        <w:t xml:space="preserve">Figure </w:t>
      </w:r>
      <w:r>
        <w:fldChar w:fldCharType="begin"/>
      </w:r>
      <w:r>
        <w:instrText xml:space="preserve"> SEQ Figure \* ARABIC </w:instrText>
      </w:r>
      <w:r>
        <w:fldChar w:fldCharType="separate"/>
      </w:r>
      <w:r w:rsidR="00F760C9">
        <w:rPr>
          <w:noProof/>
        </w:rPr>
        <w:t>25</w:t>
      </w:r>
      <w:r>
        <w:fldChar w:fldCharType="end"/>
      </w:r>
      <w:r>
        <w:t xml:space="preserve"> TSAL Schematic</w:t>
      </w:r>
      <w:bookmarkEnd w:id="131"/>
      <w:bookmarkEnd w:id="132"/>
    </w:p>
    <w:p w14:paraId="6659628A" w14:textId="77777777" w:rsidR="00C95CE5" w:rsidRDefault="00C95CE5">
      <w:pPr>
        <w:pStyle w:val="Heading3"/>
        <w:rPr>
          <w:lang w:val="en-US"/>
        </w:rPr>
      </w:pPr>
      <w:bookmarkStart w:id="133" w:name="_Toc44041186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33"/>
    </w:p>
    <w:p w14:paraId="67C8F94F" w14:textId="77777777" w:rsidR="00410E1B" w:rsidRPr="00F8103C" w:rsidRDefault="00410E1B" w:rsidP="00410E1B">
      <w:pPr>
        <w:ind w:firstLine="708"/>
        <w:rPr>
          <w:color w:val="000000" w:themeColor="text1"/>
          <w:lang w:val="en-US"/>
        </w:rPr>
      </w:pPr>
      <w:r w:rsidRPr="00F8103C">
        <w:rPr>
          <w:color w:val="000000" w:themeColor="text1"/>
          <w:lang w:val="en-US"/>
        </w:rPr>
        <w:t>The TSAL is mounted to the bottom of the main roll hoop as required by the rules. It will be mounted with a metal bracket if</w:t>
      </w:r>
      <w:r w:rsidRPr="00F8103C">
        <w:rPr>
          <w:rFonts w:eastAsia="Arial"/>
          <w:color w:val="000000" w:themeColor="text1"/>
          <w:lang w:val="en-US"/>
        </w:rPr>
        <w:t xml:space="preserve"> </w:t>
      </w:r>
      <w:r w:rsidRPr="00F8103C">
        <w:rPr>
          <w:color w:val="000000" w:themeColor="text1"/>
          <w:lang w:val="en-US"/>
        </w:rPr>
        <w:t>necessary.</w:t>
      </w:r>
    </w:p>
    <w:p w14:paraId="24112BD6" w14:textId="77777777" w:rsidR="00410E1B" w:rsidRDefault="00410E1B" w:rsidP="00410E1B">
      <w:pPr>
        <w:keepNext/>
      </w:pPr>
      <w:r>
        <w:rPr>
          <w:noProof/>
          <w:lang w:val="en-US" w:eastAsia="en-US"/>
        </w:rPr>
        <w:lastRenderedPageBreak/>
        <w:drawing>
          <wp:inline distT="0" distB="0" distL="0" distR="0" wp14:anchorId="3312A70B" wp14:editId="6D9F1853">
            <wp:extent cx="6118860" cy="2324100"/>
            <wp:effectExtent l="0" t="0" r="0" b="0"/>
            <wp:docPr id="43" name="Picture 4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8860" cy="2324100"/>
                    </a:xfrm>
                    <a:prstGeom prst="rect">
                      <a:avLst/>
                    </a:prstGeom>
                    <a:noFill/>
                    <a:ln>
                      <a:noFill/>
                    </a:ln>
                  </pic:spPr>
                </pic:pic>
              </a:graphicData>
            </a:graphic>
          </wp:inline>
        </w:drawing>
      </w:r>
    </w:p>
    <w:p w14:paraId="41CB65F1" w14:textId="565E4EFF" w:rsidR="00410E1B" w:rsidRDefault="00410E1B" w:rsidP="00410E1B">
      <w:pPr>
        <w:pStyle w:val="Caption"/>
      </w:pPr>
      <w:bookmarkStart w:id="134" w:name="_Toc422327092"/>
      <w:bookmarkStart w:id="135" w:name="_Toc440412013"/>
      <w:r>
        <w:t xml:space="preserve">Figure </w:t>
      </w:r>
      <w:r>
        <w:fldChar w:fldCharType="begin"/>
      </w:r>
      <w:r>
        <w:instrText xml:space="preserve"> SEQ Figure \* ARABIC </w:instrText>
      </w:r>
      <w:r>
        <w:fldChar w:fldCharType="separate"/>
      </w:r>
      <w:r w:rsidR="00F760C9">
        <w:rPr>
          <w:noProof/>
        </w:rPr>
        <w:t>26</w:t>
      </w:r>
      <w:r>
        <w:fldChar w:fldCharType="end"/>
      </w:r>
      <w:r>
        <w:t xml:space="preserve"> TSAL Posiition in Car</w:t>
      </w:r>
      <w:bookmarkEnd w:id="134"/>
      <w:bookmarkEnd w:id="135"/>
    </w:p>
    <w:p w14:paraId="6A5C2352" w14:textId="77777777" w:rsidR="008A47C2" w:rsidRDefault="008A47C2">
      <w:pPr>
        <w:rPr>
          <w:lang w:val="en-US"/>
        </w:rPr>
      </w:pPr>
    </w:p>
    <w:p w14:paraId="6BC3FCDE" w14:textId="77777777" w:rsidR="00C95CE5" w:rsidRDefault="00C95CE5">
      <w:pPr>
        <w:pStyle w:val="Heading2"/>
        <w:rPr>
          <w:lang w:val="en-US"/>
        </w:rPr>
      </w:pPr>
      <w:bookmarkStart w:id="136" w:name="_Ref439185104"/>
      <w:bookmarkStart w:id="137" w:name="_Toc440411863"/>
      <w:r>
        <w:rPr>
          <w:lang w:val="en-US"/>
        </w:rPr>
        <w:t>Measurement</w:t>
      </w:r>
      <w:r>
        <w:rPr>
          <w:rFonts w:eastAsia="Arial" w:cs="Arial"/>
          <w:lang w:val="en-US"/>
        </w:rPr>
        <w:t xml:space="preserve"> </w:t>
      </w:r>
      <w:r>
        <w:rPr>
          <w:lang w:val="en-US"/>
        </w:rPr>
        <w:t>points</w:t>
      </w:r>
      <w:bookmarkEnd w:id="136"/>
      <w:bookmarkEnd w:id="137"/>
    </w:p>
    <w:p w14:paraId="58C8C90F" w14:textId="77777777" w:rsidR="00C95CE5" w:rsidRDefault="00C95CE5">
      <w:pPr>
        <w:pStyle w:val="Heading3"/>
        <w:rPr>
          <w:rFonts w:eastAsia="Arial" w:cs="Arial"/>
          <w:lang w:val="en-US"/>
        </w:rPr>
      </w:pPr>
      <w:bookmarkStart w:id="138" w:name="_Toc440411864"/>
      <w:r>
        <w:rPr>
          <w:lang w:val="en-US"/>
        </w:rPr>
        <w:t>Description</w:t>
      </w:r>
      <w:bookmarkEnd w:id="138"/>
      <w:r>
        <w:rPr>
          <w:rFonts w:eastAsia="Arial" w:cs="Arial"/>
          <w:lang w:val="en-US"/>
        </w:rPr>
        <w:t xml:space="preserve"> </w:t>
      </w:r>
    </w:p>
    <w:p w14:paraId="32E3EAE2" w14:textId="0B0DB803" w:rsidR="00DB05A6" w:rsidRDefault="00410E1B" w:rsidP="00410E1B">
      <w:pPr>
        <w:rPr>
          <w:color w:val="000000" w:themeColor="text1"/>
          <w:lang w:val="en-US"/>
        </w:rPr>
      </w:pPr>
      <w:r w:rsidRPr="00F8103C">
        <w:rPr>
          <w:color w:val="000000" w:themeColor="text1"/>
          <w:lang w:val="en-US"/>
        </w:rPr>
        <w:t>4mm red and black banana jacks will be used to allow tractive system voltage measurement. They sit in an IP67 plastic box that has thumb screws holding on the cover. The box is UL Listed to UL508-4x, 12, &amp; 13 specifications</w:t>
      </w:r>
    </w:p>
    <w:p w14:paraId="28590F93" w14:textId="2D0352AD"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_Ref439185498 \h </w:instrText>
      </w:r>
      <w:r>
        <w:rPr>
          <w:color w:val="000000" w:themeColor="text1"/>
          <w:lang w:val="en-US"/>
        </w:rPr>
      </w:r>
      <w:r>
        <w:rPr>
          <w:color w:val="000000" w:themeColor="text1"/>
          <w:lang w:val="en-US"/>
        </w:rPr>
        <w:fldChar w:fldCharType="separate"/>
      </w:r>
      <w:commentRangeStart w:id="139"/>
      <w:r w:rsidR="00F760C9">
        <w:rPr>
          <w:lang w:val="en-US"/>
        </w:rPr>
        <w:t>TSMP Box</w:t>
      </w:r>
      <w:commentRangeEnd w:id="139"/>
      <w:r>
        <w:rPr>
          <w:color w:val="000000" w:themeColor="text1"/>
          <w:lang w:val="en-US"/>
        </w:rPr>
        <w:fldChar w:fldCharType="end"/>
      </w:r>
      <w:r>
        <w:rPr>
          <w:color w:val="000000" w:themeColor="text1"/>
          <w:lang w:val="en-US"/>
        </w:rPr>
        <w:t xml:space="preserve"> Datasheet </w:t>
      </w:r>
    </w:p>
    <w:p w14:paraId="438220E8" w14:textId="65D77E39"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_Ref439185294 \h </w:instrText>
      </w:r>
      <w:r>
        <w:rPr>
          <w:color w:val="000000" w:themeColor="text1"/>
          <w:lang w:val="en-US"/>
        </w:rPr>
      </w:r>
      <w:r>
        <w:rPr>
          <w:color w:val="000000" w:themeColor="text1"/>
          <w:lang w:val="en-US"/>
        </w:rPr>
        <w:fldChar w:fldCharType="separate"/>
      </w:r>
      <w:r w:rsidR="00F760C9">
        <w:rPr>
          <w:lang w:val="en-US"/>
        </w:rPr>
        <w:t>TSMP Jacks</w:t>
      </w:r>
      <w:r>
        <w:rPr>
          <w:color w:val="000000" w:themeColor="text1"/>
          <w:lang w:val="en-US"/>
        </w:rPr>
        <w:fldChar w:fldCharType="end"/>
      </w:r>
      <w:r>
        <w:rPr>
          <w:color w:val="000000" w:themeColor="text1"/>
          <w:lang w:val="en-US"/>
        </w:rPr>
        <w:t xml:space="preserve"> Datasheet. </w:t>
      </w:r>
    </w:p>
    <w:p w14:paraId="4B674696" w14:textId="71932447" w:rsidR="00410E1B" w:rsidRPr="00F8103C"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_Ref439185348 \h </w:instrText>
      </w:r>
      <w:r>
        <w:rPr>
          <w:color w:val="000000" w:themeColor="text1"/>
          <w:lang w:val="en-US"/>
        </w:rPr>
      </w:r>
      <w:r>
        <w:rPr>
          <w:color w:val="000000" w:themeColor="text1"/>
          <w:lang w:val="en-US"/>
        </w:rPr>
        <w:fldChar w:fldCharType="separate"/>
      </w:r>
      <w:r w:rsidR="00F760C9">
        <w:t>TSMP Resistors</w:t>
      </w:r>
      <w:r>
        <w:rPr>
          <w:color w:val="000000" w:themeColor="text1"/>
          <w:lang w:val="en-US"/>
        </w:rPr>
        <w:fldChar w:fldCharType="end"/>
      </w:r>
      <w:r w:rsidR="00410E1B" w:rsidRPr="00F8103C">
        <w:rPr>
          <w:color w:val="000000" w:themeColor="text1"/>
          <w:lang w:val="en-US"/>
        </w:rPr>
        <w:t xml:space="preserve"> Data</w:t>
      </w:r>
      <w:r w:rsidR="003062FD">
        <w:rPr>
          <w:color w:val="000000" w:themeColor="text1"/>
          <w:lang w:val="en-US"/>
        </w:rPr>
        <w:t xml:space="preserve">sheet </w:t>
      </w:r>
    </w:p>
    <w:p w14:paraId="540BD37D" w14:textId="77777777" w:rsidR="00410E1B" w:rsidRDefault="00410E1B" w:rsidP="003062FD">
      <w:pPr>
        <w:keepNext/>
        <w:jc w:val="center"/>
      </w:pPr>
      <w:r w:rsidRPr="00F8103C">
        <w:rPr>
          <w:noProof/>
          <w:color w:val="000000" w:themeColor="text1"/>
          <w:lang w:val="en-US" w:eastAsia="en-US"/>
        </w:rPr>
        <w:drawing>
          <wp:inline distT="0" distB="0" distL="0" distR="0" wp14:anchorId="4CF09B93" wp14:editId="0C58C88A">
            <wp:extent cx="3113240" cy="2095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5010" cy="2103422"/>
                    </a:xfrm>
                    <a:prstGeom prst="rect">
                      <a:avLst/>
                    </a:prstGeom>
                  </pic:spPr>
                </pic:pic>
              </a:graphicData>
            </a:graphic>
          </wp:inline>
        </w:drawing>
      </w:r>
    </w:p>
    <w:p w14:paraId="64BD4AEF" w14:textId="5D2EEEF2" w:rsidR="00410E1B" w:rsidRPr="00F8103C" w:rsidRDefault="00410E1B" w:rsidP="00410E1B">
      <w:pPr>
        <w:pStyle w:val="Caption"/>
        <w:rPr>
          <w:color w:val="000000" w:themeColor="text1"/>
          <w:lang w:val="en-US"/>
        </w:rPr>
      </w:pPr>
      <w:bookmarkStart w:id="140" w:name="_Toc422327093"/>
      <w:bookmarkStart w:id="141" w:name="_Toc440412014"/>
      <w:r>
        <w:t xml:space="preserve">Figure </w:t>
      </w:r>
      <w:r>
        <w:fldChar w:fldCharType="begin"/>
      </w:r>
      <w:r>
        <w:instrText xml:space="preserve"> SEQ Figure \* ARABIC </w:instrText>
      </w:r>
      <w:r>
        <w:fldChar w:fldCharType="separate"/>
      </w:r>
      <w:r w:rsidR="00F760C9">
        <w:rPr>
          <w:noProof/>
        </w:rPr>
        <w:t>27</w:t>
      </w:r>
      <w:r>
        <w:fldChar w:fldCharType="end"/>
      </w:r>
      <w:r>
        <w:t xml:space="preserve"> Tractive System Measurement Points</w:t>
      </w:r>
      <w:bookmarkEnd w:id="140"/>
      <w:bookmarkEnd w:id="141"/>
    </w:p>
    <w:p w14:paraId="01FB1B97" w14:textId="77777777" w:rsidR="00410E1B" w:rsidRPr="00410E1B" w:rsidRDefault="00410E1B" w:rsidP="00410E1B">
      <w:pPr>
        <w:rPr>
          <w:lang w:val="en-US"/>
        </w:rPr>
      </w:pPr>
    </w:p>
    <w:p w14:paraId="15BF5548" w14:textId="77777777" w:rsidR="00C95CE5" w:rsidRDefault="00C95CE5">
      <w:pPr>
        <w:pStyle w:val="Heading3"/>
        <w:rPr>
          <w:lang w:val="en-US"/>
        </w:rPr>
      </w:pPr>
      <w:bookmarkStart w:id="142" w:name="_Toc440411865"/>
      <w:r>
        <w:rPr>
          <w:lang w:val="en-US"/>
        </w:rPr>
        <w:lastRenderedPageBreak/>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142"/>
    </w:p>
    <w:p w14:paraId="35534D1B" w14:textId="125B3EF6" w:rsidR="00410E1B" w:rsidRPr="00F8103C" w:rsidRDefault="00410E1B" w:rsidP="00410E1B">
      <w:pPr>
        <w:rPr>
          <w:color w:val="000000" w:themeColor="text1"/>
          <w:lang w:val="en-US"/>
        </w:rPr>
      </w:pPr>
      <w:r w:rsidRPr="00F8103C">
        <w:rPr>
          <w:color w:val="000000" w:themeColor="text1"/>
          <w:lang w:val="en-US"/>
        </w:rPr>
        <w:t xml:space="preserve">The TSMP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F760C9">
        <w:rPr>
          <w:lang w:val="en-US"/>
        </w:rPr>
        <w:t>24 AWG PVC Insulated Hookup Wire</w:t>
      </w:r>
      <w:r w:rsidR="00A12114">
        <w:rPr>
          <w:color w:val="000000" w:themeColor="text1"/>
          <w:lang w:val="en-US"/>
        </w:rPr>
        <w:fldChar w:fldCharType="end"/>
      </w:r>
      <w:r w:rsidRPr="00F8103C">
        <w:rPr>
          <w:color w:val="000000" w:themeColor="text1"/>
          <w:lang w:val="en-US"/>
        </w:rPr>
        <w:t xml:space="preserve"> with a 300v and 105C rating will connect the banana jacks in line with a 10kOhm resistor to the HV+ and HV- connections after the AIR’s.</w:t>
      </w:r>
    </w:p>
    <w:p w14:paraId="57C1E64A" w14:textId="7E1296C9" w:rsidR="00410E1B" w:rsidRDefault="00E34D77" w:rsidP="00410E1B">
      <w:pPr>
        <w:keepNext/>
      </w:pPr>
      <w:r>
        <w:rPr>
          <w:noProof/>
          <w:lang w:val="en-US" w:eastAsia="en-US"/>
        </w:rPr>
        <w:drawing>
          <wp:inline distT="0" distB="0" distL="0" distR="0" wp14:anchorId="2A2F8E3D" wp14:editId="5A4FC61E">
            <wp:extent cx="2489200" cy="2871817"/>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echarge-TSM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98626" cy="2882691"/>
                    </a:xfrm>
                    <a:prstGeom prst="rect">
                      <a:avLst/>
                    </a:prstGeom>
                  </pic:spPr>
                </pic:pic>
              </a:graphicData>
            </a:graphic>
          </wp:inline>
        </w:drawing>
      </w:r>
    </w:p>
    <w:p w14:paraId="44AC8AC9" w14:textId="5C0229D6" w:rsidR="00410E1B" w:rsidRPr="00F8103C" w:rsidRDefault="00410E1B" w:rsidP="00410E1B">
      <w:pPr>
        <w:pStyle w:val="Caption"/>
        <w:rPr>
          <w:color w:val="000000" w:themeColor="text1"/>
          <w:lang w:val="en-US"/>
        </w:rPr>
      </w:pPr>
      <w:bookmarkStart w:id="143" w:name="_Toc422327094"/>
      <w:bookmarkStart w:id="144" w:name="_Toc440412015"/>
      <w:r>
        <w:t xml:space="preserve">Figure </w:t>
      </w:r>
      <w:r>
        <w:fldChar w:fldCharType="begin"/>
      </w:r>
      <w:r>
        <w:instrText xml:space="preserve"> SEQ Figure \* ARABIC </w:instrText>
      </w:r>
      <w:r>
        <w:fldChar w:fldCharType="separate"/>
      </w:r>
      <w:r w:rsidR="00F760C9">
        <w:rPr>
          <w:noProof/>
        </w:rPr>
        <w:t>28</w:t>
      </w:r>
      <w:r>
        <w:fldChar w:fldCharType="end"/>
      </w:r>
      <w:r>
        <w:t xml:space="preserve"> Tractive System Measurement Resistors</w:t>
      </w:r>
      <w:bookmarkEnd w:id="143"/>
      <w:bookmarkEnd w:id="144"/>
    </w:p>
    <w:p w14:paraId="4D43990C" w14:textId="77777777" w:rsidR="00410E1B" w:rsidRPr="00410E1B" w:rsidRDefault="00410E1B" w:rsidP="00410E1B">
      <w:pPr>
        <w:rPr>
          <w:lang w:val="en-US"/>
        </w:rPr>
      </w:pPr>
    </w:p>
    <w:p w14:paraId="32835881" w14:textId="77777777" w:rsidR="00C95CE5" w:rsidRDefault="00C95CE5">
      <w:pPr>
        <w:pStyle w:val="Heading3"/>
        <w:rPr>
          <w:lang w:val="en-US"/>
        </w:rPr>
      </w:pPr>
      <w:bookmarkStart w:id="145" w:name="_Toc44041186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45"/>
    </w:p>
    <w:p w14:paraId="698D6A33" w14:textId="6A2F67AA" w:rsidR="00410E1B" w:rsidRDefault="00410E1B" w:rsidP="00410E1B">
      <w:pPr>
        <w:keepNext/>
        <w:jc w:val="center"/>
      </w:pPr>
      <w:r w:rsidRPr="00F8103C">
        <w:rPr>
          <w:noProof/>
          <w:color w:val="000000" w:themeColor="text1"/>
          <w:lang w:val="en-US" w:eastAsia="en-US"/>
        </w:rPr>
        <w:drawing>
          <wp:inline distT="0" distB="0" distL="0" distR="0" wp14:anchorId="5C84A58C" wp14:editId="37A8DB38">
            <wp:extent cx="3553955" cy="2708564"/>
            <wp:effectExtent l="0" t="0" r="889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5278" cy="2709572"/>
                    </a:xfrm>
                    <a:prstGeom prst="rect">
                      <a:avLst/>
                    </a:prstGeom>
                    <a:noFill/>
                  </pic:spPr>
                </pic:pic>
              </a:graphicData>
            </a:graphic>
          </wp:inline>
        </w:drawing>
      </w:r>
    </w:p>
    <w:p w14:paraId="71301438" w14:textId="4485A65D" w:rsidR="00410E1B" w:rsidRPr="00F8103C" w:rsidRDefault="00410E1B" w:rsidP="00DB05A6">
      <w:pPr>
        <w:pStyle w:val="Caption"/>
        <w:rPr>
          <w:color w:val="000000" w:themeColor="text1"/>
          <w:lang w:val="en-US"/>
        </w:rPr>
      </w:pPr>
      <w:bookmarkStart w:id="146" w:name="_Toc422327095"/>
      <w:bookmarkStart w:id="147" w:name="_Toc440412016"/>
      <w:r>
        <w:t xml:space="preserve">Figure </w:t>
      </w:r>
      <w:r>
        <w:fldChar w:fldCharType="begin"/>
      </w:r>
      <w:r>
        <w:instrText xml:space="preserve"> SEQ Figure \* ARABIC </w:instrText>
      </w:r>
      <w:r>
        <w:fldChar w:fldCharType="separate"/>
      </w:r>
      <w:r w:rsidR="00F760C9">
        <w:rPr>
          <w:noProof/>
        </w:rPr>
        <w:t>29</w:t>
      </w:r>
      <w:r>
        <w:fldChar w:fldCharType="end"/>
      </w:r>
      <w:r>
        <w:t xml:space="preserve"> Tractive System Measurement Point in Car</w:t>
      </w:r>
      <w:bookmarkEnd w:id="146"/>
      <w:bookmarkEnd w:id="147"/>
    </w:p>
    <w:p w14:paraId="025AC062" w14:textId="77777777" w:rsidR="008A47C2" w:rsidRDefault="008A47C2">
      <w:pPr>
        <w:rPr>
          <w:lang w:val="en-US"/>
        </w:rPr>
      </w:pPr>
    </w:p>
    <w:p w14:paraId="6E931596" w14:textId="77777777" w:rsidR="00C95CE5" w:rsidRDefault="00C95CE5">
      <w:pPr>
        <w:pStyle w:val="Heading2"/>
        <w:rPr>
          <w:lang w:val="en-US"/>
        </w:rPr>
      </w:pPr>
      <w:bookmarkStart w:id="148" w:name="_Toc440411867"/>
      <w:r>
        <w:rPr>
          <w:lang w:val="en-US"/>
        </w:rPr>
        <w:lastRenderedPageBreak/>
        <w:t>Pre-Charge</w:t>
      </w:r>
      <w:r>
        <w:rPr>
          <w:rFonts w:eastAsia="Arial" w:cs="Arial"/>
          <w:lang w:val="en-US"/>
        </w:rPr>
        <w:t xml:space="preserve"> </w:t>
      </w:r>
      <w:r>
        <w:rPr>
          <w:lang w:val="en-US"/>
        </w:rPr>
        <w:t>circuitry</w:t>
      </w:r>
      <w:bookmarkEnd w:id="148"/>
    </w:p>
    <w:p w14:paraId="1BB01F39" w14:textId="77777777" w:rsidR="00C95CE5" w:rsidRDefault="00C95CE5">
      <w:pPr>
        <w:pStyle w:val="Heading3"/>
        <w:rPr>
          <w:lang w:val="en-US"/>
        </w:rPr>
      </w:pPr>
      <w:bookmarkStart w:id="149" w:name="_Ref440410449"/>
      <w:bookmarkStart w:id="150" w:name="_Toc440411868"/>
      <w:r>
        <w:rPr>
          <w:lang w:val="en-US"/>
        </w:rPr>
        <w:t>Description</w:t>
      </w:r>
      <w:bookmarkEnd w:id="149"/>
      <w:bookmarkEnd w:id="150"/>
    </w:p>
    <w:p w14:paraId="734D0404" w14:textId="287DAEC3" w:rsidR="00410E1B" w:rsidRPr="00F8103C" w:rsidRDefault="00410E1B" w:rsidP="00410E1B">
      <w:pPr>
        <w:ind w:firstLine="708"/>
        <w:rPr>
          <w:color w:val="000000" w:themeColor="text1"/>
          <w:lang w:val="en-US"/>
        </w:rPr>
      </w:pPr>
      <w:r w:rsidRPr="00F8103C">
        <w:rPr>
          <w:color w:val="000000" w:themeColor="text1"/>
          <w:lang w:val="en-US"/>
        </w:rPr>
        <w:t xml:space="preserve">The Pre-Charge system of the car is used to equalize the potential of the across the AIR switch and both battery packs. Pre-Charge started when the safety system is all clear of faults. This includes the ECU clearing its fault and setting the ready to drive relay. Bottom or negative relay turns on with the </w:t>
      </w:r>
      <w:r w:rsidR="00A84902">
        <w:rPr>
          <w:color w:val="000000" w:themeColor="text1"/>
          <w:lang w:val="en-US"/>
        </w:rPr>
        <w:fldChar w:fldCharType="begin"/>
      </w:r>
      <w:r w:rsidR="00A84902">
        <w:rPr>
          <w:color w:val="000000" w:themeColor="text1"/>
          <w:lang w:val="en-US"/>
        </w:rPr>
        <w:instrText xml:space="preserve"> REF _Ref440410646 \h </w:instrText>
      </w:r>
      <w:r w:rsidR="00A84902">
        <w:rPr>
          <w:color w:val="000000" w:themeColor="text1"/>
          <w:lang w:val="en-US"/>
        </w:rPr>
      </w:r>
      <w:r w:rsidR="00A84902">
        <w:rPr>
          <w:color w:val="000000" w:themeColor="text1"/>
          <w:lang w:val="en-US"/>
        </w:rPr>
        <w:fldChar w:fldCharType="separate"/>
      </w:r>
      <w:proofErr w:type="spellStart"/>
      <w:r w:rsidR="00F760C9">
        <w:rPr>
          <w:lang w:val="en-US"/>
        </w:rPr>
        <w:t>Precharge</w:t>
      </w:r>
      <w:proofErr w:type="spellEnd"/>
      <w:r w:rsidR="00F760C9">
        <w:rPr>
          <w:lang w:val="en-US"/>
        </w:rPr>
        <w:t xml:space="preserve"> High Voltage Relays</w:t>
      </w:r>
      <w:r w:rsidR="00A84902">
        <w:rPr>
          <w:color w:val="000000" w:themeColor="text1"/>
          <w:lang w:val="en-US"/>
        </w:rPr>
        <w:fldChar w:fldCharType="end"/>
      </w:r>
      <w:r w:rsidRPr="00F8103C">
        <w:rPr>
          <w:color w:val="000000" w:themeColor="text1"/>
          <w:lang w:val="en-US"/>
        </w:rPr>
        <w:t xml:space="preserve"> in series with two </w:t>
      </w:r>
      <w:r w:rsidR="00A84902">
        <w:rPr>
          <w:color w:val="000000" w:themeColor="text1"/>
          <w:lang w:val="en-US"/>
        </w:rPr>
        <w:fldChar w:fldCharType="begin"/>
      </w:r>
      <w:r w:rsidR="00A84902">
        <w:rPr>
          <w:color w:val="000000" w:themeColor="text1"/>
          <w:lang w:val="en-US"/>
        </w:rPr>
        <w:instrText xml:space="preserve"> REF _Ref440410601 \h </w:instrText>
      </w:r>
      <w:r w:rsidR="00A84902">
        <w:rPr>
          <w:color w:val="000000" w:themeColor="text1"/>
          <w:lang w:val="en-US"/>
        </w:rPr>
      </w:r>
      <w:r w:rsidR="00A84902">
        <w:rPr>
          <w:color w:val="000000" w:themeColor="text1"/>
          <w:lang w:val="en-US"/>
        </w:rPr>
        <w:fldChar w:fldCharType="separate"/>
      </w:r>
      <w:r w:rsidR="00F760C9">
        <w:rPr>
          <w:lang w:val="en-US"/>
        </w:rPr>
        <w:t xml:space="preserve">2k Ω </w:t>
      </w:r>
      <w:proofErr w:type="spellStart"/>
      <w:r w:rsidR="00F760C9">
        <w:rPr>
          <w:lang w:val="en-US"/>
        </w:rPr>
        <w:t>Precharge</w:t>
      </w:r>
      <w:proofErr w:type="spellEnd"/>
      <w:r w:rsidR="00F760C9">
        <w:rPr>
          <w:lang w:val="en-US"/>
        </w:rPr>
        <w:t xml:space="preserve"> Resistors</w:t>
      </w:r>
      <w:r w:rsidR="00A84902">
        <w:rPr>
          <w:color w:val="000000" w:themeColor="text1"/>
          <w:lang w:val="en-US"/>
        </w:rPr>
        <w:fldChar w:fldCharType="end"/>
      </w:r>
      <w:r w:rsidRPr="00F8103C">
        <w:rPr>
          <w:color w:val="000000" w:themeColor="text1"/>
          <w:lang w:val="en-US"/>
        </w:rPr>
        <w:t xml:space="preserve">. The hardware then 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 an error code. The Control circuitry is not near the high voltage. </w:t>
      </w:r>
    </w:p>
    <w:p w14:paraId="5379CFFE" w14:textId="77777777" w:rsidR="00410E1B" w:rsidRPr="00410E1B" w:rsidRDefault="00410E1B" w:rsidP="00410E1B">
      <w:pPr>
        <w:rPr>
          <w:lang w:val="en-US"/>
        </w:rPr>
      </w:pPr>
    </w:p>
    <w:p w14:paraId="7DBD7EA8" w14:textId="77777777" w:rsidR="00C95CE5" w:rsidRDefault="00C95CE5">
      <w:pPr>
        <w:pStyle w:val="Heading3"/>
        <w:rPr>
          <w:lang w:val="en-US"/>
        </w:rPr>
      </w:pPr>
      <w:bookmarkStart w:id="151" w:name="_Toc440411869"/>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51"/>
    </w:p>
    <w:p w14:paraId="41347423" w14:textId="2AA87A16" w:rsidR="00410E1B" w:rsidRPr="0006657D" w:rsidRDefault="00410E1B" w:rsidP="0006657D">
      <w:pPr>
        <w:jc w:val="center"/>
        <w:rPr>
          <w:lang w:val="en-US"/>
        </w:rPr>
      </w:pPr>
      <w:r w:rsidRPr="00F8103C">
        <w:rPr>
          <w:noProof/>
          <w:lang w:val="en-US" w:eastAsia="en-US"/>
        </w:rPr>
        <w:drawing>
          <wp:inline distT="0" distB="0" distL="0" distR="0" wp14:anchorId="1A25ED98" wp14:editId="3E229AFC">
            <wp:extent cx="6078758" cy="2161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77349" cy="2160809"/>
                    </a:xfrm>
                    <a:prstGeom prst="rect">
                      <a:avLst/>
                    </a:prstGeom>
                    <a:noFill/>
                  </pic:spPr>
                </pic:pic>
              </a:graphicData>
            </a:graphic>
          </wp:inline>
        </w:drawing>
      </w:r>
    </w:p>
    <w:p w14:paraId="14584A45" w14:textId="5B61F68D" w:rsidR="00410E1B" w:rsidRPr="00F8103C" w:rsidRDefault="00410E1B" w:rsidP="0006657D">
      <w:pPr>
        <w:pStyle w:val="Caption"/>
        <w:jc w:val="both"/>
        <w:rPr>
          <w:color w:val="000000" w:themeColor="text1"/>
          <w:lang w:val="en-US"/>
        </w:rPr>
      </w:pPr>
      <w:bookmarkStart w:id="152" w:name="_Toc422327096"/>
      <w:bookmarkStart w:id="153" w:name="_Toc440412017"/>
      <w:r>
        <w:t xml:space="preserve">Figure </w:t>
      </w:r>
      <w:r>
        <w:fldChar w:fldCharType="begin"/>
      </w:r>
      <w:r>
        <w:instrText xml:space="preserve"> SEQ Figure \* ARABIC </w:instrText>
      </w:r>
      <w:r>
        <w:fldChar w:fldCharType="separate"/>
      </w:r>
      <w:r w:rsidR="00F760C9">
        <w:rPr>
          <w:noProof/>
        </w:rPr>
        <w:t>30</w:t>
      </w:r>
      <w:r>
        <w:fldChar w:fldCharType="end"/>
      </w:r>
      <w:r>
        <w:t xml:space="preserve"> Pre-Charge Schematic</w:t>
      </w:r>
      <w:bookmarkEnd w:id="152"/>
      <w:bookmarkEnd w:id="153"/>
    </w:p>
    <w:p w14:paraId="3312A02B" w14:textId="75499562" w:rsidR="00C95CE5" w:rsidRDefault="00BC5D68">
      <w:pPr>
        <w:rPr>
          <w:lang w:val="en-US"/>
        </w:rPr>
      </w:pPr>
      <w:r>
        <w:rPr>
          <w:noProof/>
          <w:lang w:val="en-US" w:eastAsia="en-US"/>
        </w:rPr>
        <w:lastRenderedPageBreak/>
        <w:drawing>
          <wp:inline distT="0" distB="0" distL="0" distR="0" wp14:anchorId="22F4C066" wp14:editId="4232D080">
            <wp:extent cx="6126480" cy="2447290"/>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5411E2.tmp"/>
                    <pic:cNvPicPr/>
                  </pic:nvPicPr>
                  <pic:blipFill>
                    <a:blip r:embed="rId92">
                      <a:extLst>
                        <a:ext uri="{28A0092B-C50C-407E-A947-70E740481C1C}">
                          <a14:useLocalDpi xmlns:a14="http://schemas.microsoft.com/office/drawing/2010/main" val="0"/>
                        </a:ext>
                      </a:extLst>
                    </a:blip>
                    <a:stretch>
                      <a:fillRect/>
                    </a:stretch>
                  </pic:blipFill>
                  <pic:spPr>
                    <a:xfrm>
                      <a:off x="0" y="0"/>
                      <a:ext cx="6126480" cy="2447290"/>
                    </a:xfrm>
                    <a:prstGeom prst="rect">
                      <a:avLst/>
                    </a:prstGeom>
                  </pic:spPr>
                </pic:pic>
              </a:graphicData>
            </a:graphic>
          </wp:inline>
        </w:drawing>
      </w:r>
    </w:p>
    <w:p w14:paraId="06C5C468" w14:textId="7170A5CB" w:rsidR="00410E1B" w:rsidRDefault="00E34D77" w:rsidP="00410E1B">
      <w:pPr>
        <w:keepNext/>
        <w:jc w:val="center"/>
      </w:pPr>
      <w:r>
        <w:rPr>
          <w:noProof/>
          <w:lang w:val="en-US" w:eastAsia="en-US"/>
        </w:rPr>
        <w:drawing>
          <wp:inline distT="0" distB="0" distL="0" distR="0" wp14:anchorId="0995486C" wp14:editId="0F4556F6">
            <wp:extent cx="3022979" cy="333944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Box+precharg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31204" cy="3348526"/>
                    </a:xfrm>
                    <a:prstGeom prst="rect">
                      <a:avLst/>
                    </a:prstGeom>
                  </pic:spPr>
                </pic:pic>
              </a:graphicData>
            </a:graphic>
          </wp:inline>
        </w:drawing>
      </w:r>
    </w:p>
    <w:p w14:paraId="6C0C8AAB" w14:textId="19BD8C62" w:rsidR="00410E1B" w:rsidRPr="00F8103C" w:rsidRDefault="00410E1B" w:rsidP="00410E1B">
      <w:pPr>
        <w:pStyle w:val="Caption"/>
        <w:rPr>
          <w:color w:val="000000" w:themeColor="text1"/>
          <w:lang w:val="en-US"/>
        </w:rPr>
      </w:pPr>
      <w:bookmarkStart w:id="154" w:name="_Toc422327097"/>
      <w:bookmarkStart w:id="155" w:name="_Toc440412018"/>
      <w:r>
        <w:t xml:space="preserve">Figure </w:t>
      </w:r>
      <w:r>
        <w:fldChar w:fldCharType="begin"/>
      </w:r>
      <w:r>
        <w:instrText xml:space="preserve"> SEQ Figure \* ARABIC </w:instrText>
      </w:r>
      <w:r>
        <w:fldChar w:fldCharType="separate"/>
      </w:r>
      <w:r w:rsidR="00F760C9">
        <w:rPr>
          <w:noProof/>
        </w:rPr>
        <w:t>31</w:t>
      </w:r>
      <w:r>
        <w:fldChar w:fldCharType="end"/>
      </w:r>
      <w:r>
        <w:t xml:space="preserve"> Pre-Charge Schematic 2</w:t>
      </w:r>
      <w:bookmarkEnd w:id="154"/>
      <w:bookmarkEnd w:id="155"/>
    </w:p>
    <w:p w14:paraId="3830A780" w14:textId="41220F52" w:rsidR="00410E1B" w:rsidRDefault="001B3EED" w:rsidP="00410E1B">
      <w:pPr>
        <w:keepNext/>
        <w:jc w:val="center"/>
      </w:pPr>
      <w:r>
        <w:rPr>
          <w:noProof/>
          <w:sz w:val="16"/>
          <w:szCs w:val="16"/>
          <w:lang w:val="en-US" w:eastAsia="en-US"/>
        </w:rPr>
        <w:lastRenderedPageBreak/>
        <w:drawing>
          <wp:inline distT="0" distB="0" distL="0" distR="0" wp14:anchorId="52B29893" wp14:editId="67B1EEBB">
            <wp:extent cx="6126480" cy="2581910"/>
            <wp:effectExtent l="0" t="0" r="762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echargG.PNG"/>
                    <pic:cNvPicPr/>
                  </pic:nvPicPr>
                  <pic:blipFill>
                    <a:blip r:embed="rId94">
                      <a:extLst>
                        <a:ext uri="{28A0092B-C50C-407E-A947-70E740481C1C}">
                          <a14:useLocalDpi xmlns:a14="http://schemas.microsoft.com/office/drawing/2010/main" val="0"/>
                        </a:ext>
                      </a:extLst>
                    </a:blip>
                    <a:stretch>
                      <a:fillRect/>
                    </a:stretch>
                  </pic:blipFill>
                  <pic:spPr>
                    <a:xfrm>
                      <a:off x="0" y="0"/>
                      <a:ext cx="6126480" cy="2581910"/>
                    </a:xfrm>
                    <a:prstGeom prst="rect">
                      <a:avLst/>
                    </a:prstGeom>
                  </pic:spPr>
                </pic:pic>
              </a:graphicData>
            </a:graphic>
          </wp:inline>
        </w:drawing>
      </w:r>
    </w:p>
    <w:p w14:paraId="3D96AA33" w14:textId="74404455" w:rsidR="00410E1B" w:rsidRPr="00F8103C" w:rsidRDefault="00410E1B" w:rsidP="00410E1B">
      <w:pPr>
        <w:pStyle w:val="Caption"/>
        <w:rPr>
          <w:noProof/>
          <w:color w:val="000000" w:themeColor="text1"/>
          <w:lang w:val="en-US" w:eastAsia="en-US"/>
        </w:rPr>
      </w:pPr>
      <w:bookmarkStart w:id="156" w:name="_Toc422327098"/>
      <w:bookmarkStart w:id="157" w:name="_Toc440412019"/>
      <w:r>
        <w:t xml:space="preserve">Figure </w:t>
      </w:r>
      <w:r>
        <w:fldChar w:fldCharType="begin"/>
      </w:r>
      <w:r>
        <w:instrText xml:space="preserve"> SEQ Figure \* ARABIC </w:instrText>
      </w:r>
      <w:r>
        <w:fldChar w:fldCharType="separate"/>
      </w:r>
      <w:r w:rsidR="00F760C9">
        <w:rPr>
          <w:noProof/>
        </w:rPr>
        <w:t>32</w:t>
      </w:r>
      <w:r>
        <w:fldChar w:fldCharType="end"/>
      </w:r>
      <w:r>
        <w:t xml:space="preserve"> Pre-Charge Graph</w:t>
      </w:r>
      <w:bookmarkEnd w:id="156"/>
      <w:bookmarkEnd w:id="157"/>
    </w:p>
    <w:p w14:paraId="580C320E" w14:textId="6FC5A6DD" w:rsidR="00410E1B" w:rsidRDefault="00303635" w:rsidP="00410E1B">
      <w:pPr>
        <w:rPr>
          <w:color w:val="000000" w:themeColor="text1"/>
          <w:sz w:val="28"/>
          <w:szCs w:val="28"/>
          <w:lang w:val="en-US" w:eastAsia="en-US"/>
        </w:rPr>
      </w:pPr>
      <w:r>
        <w:rPr>
          <w:color w:val="000000" w:themeColor="text1"/>
          <w:lang w:val="en-US"/>
        </w:rPr>
        <w:t>Percentage of charge</w:t>
      </w:r>
      <w:r w:rsidR="00410E1B" w:rsidRPr="00F8103C">
        <w:rPr>
          <w:color w:val="000000" w:themeColor="text1"/>
          <w:lang w:val="en-US"/>
        </w:rPr>
        <w:t xml:space="preserve"> = </w:t>
      </w:r>
      <m:oMath>
        <m:r>
          <w:rPr>
            <w:rFonts w:ascii="Cambria Math" w:hAnsi="Cambria Math"/>
            <w:noProof/>
            <w:color w:val="000000" w:themeColor="text1"/>
            <w:sz w:val="28"/>
            <w:szCs w:val="28"/>
            <w:lang w:val="en-US" w:eastAsia="en-US"/>
          </w:rPr>
          <m:t>1-</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294.2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0C9F63CD" w14:textId="21BCA027" w:rsidR="00303635" w:rsidRPr="00303635" w:rsidRDefault="00303635" w:rsidP="00410E1B">
      <w:pPr>
        <w:rPr>
          <w:color w:val="FF0000"/>
          <w:lang w:val="en-US"/>
        </w:rPr>
      </w:pPr>
      <w:r w:rsidRPr="00303635">
        <w:rPr>
          <w:color w:val="FF0000"/>
          <w:sz w:val="28"/>
          <w:szCs w:val="28"/>
          <w:lang w:val="en-US" w:eastAsia="en-US"/>
        </w:rPr>
        <w:t xml:space="preserve">Voltage = </w:t>
      </w:r>
      <w:r w:rsidRPr="00303635">
        <w:rPr>
          <w:color w:val="FF0000"/>
          <w:lang w:val="en-US"/>
        </w:rPr>
        <w:t>Percentage of charge</w:t>
      </w:r>
      <w:r w:rsidRPr="00303635">
        <w:rPr>
          <w:color w:val="FF0000"/>
          <w:lang w:val="en-US"/>
        </w:rPr>
        <w:t xml:space="preserve"> * pack voltage</w:t>
      </w:r>
    </w:p>
    <w:p w14:paraId="2235D8AA" w14:textId="77777777" w:rsidR="00410E1B" w:rsidRDefault="00410E1B">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63CCB6DD" w14:textId="77777777" w:rsidTr="0000770C">
        <w:tc>
          <w:tcPr>
            <w:tcW w:w="4536" w:type="dxa"/>
            <w:shd w:val="clear" w:color="auto" w:fill="auto"/>
          </w:tcPr>
          <w:p w14:paraId="6C97738D" w14:textId="2906CEE6" w:rsidR="00410E1B" w:rsidRPr="004415AC" w:rsidRDefault="00410E1B" w:rsidP="00410E1B">
            <w:pPr>
              <w:pStyle w:val="TableContents"/>
              <w:keepNext/>
              <w:rPr>
                <w:lang w:val="en-US"/>
              </w:rPr>
            </w:pPr>
            <w:r w:rsidRPr="00F8103C">
              <w:rPr>
                <w:color w:val="000000" w:themeColor="text1"/>
                <w:lang w:val="en-US"/>
              </w:rPr>
              <w:t>Resistor Type:</w:t>
            </w:r>
          </w:p>
        </w:tc>
        <w:tc>
          <w:tcPr>
            <w:tcW w:w="4536" w:type="dxa"/>
            <w:shd w:val="clear" w:color="auto" w:fill="auto"/>
          </w:tcPr>
          <w:p w14:paraId="0938D193" w14:textId="6A9E7A77" w:rsidR="00410E1B" w:rsidRDefault="00410E1B" w:rsidP="00410E1B">
            <w:pPr>
              <w:pStyle w:val="TableContents"/>
              <w:keepNext/>
            </w:pPr>
            <w:r w:rsidRPr="00F8103C">
              <w:rPr>
                <w:color w:val="000000" w:themeColor="text1"/>
              </w:rPr>
              <w:t xml:space="preserve">WFH160L150JE - </w:t>
            </w:r>
            <w:r w:rsidRPr="00F8103C">
              <w:rPr>
                <w:color w:val="000000" w:themeColor="text1"/>
                <w:sz w:val="18"/>
                <w:szCs w:val="18"/>
                <w:shd w:val="clear" w:color="auto" w:fill="FFFFFF"/>
              </w:rPr>
              <w:t>Wirewound</w:t>
            </w:r>
          </w:p>
        </w:tc>
      </w:tr>
      <w:tr w:rsidR="00410E1B" w14:paraId="2A65F38D" w14:textId="77777777" w:rsidTr="0000770C">
        <w:tc>
          <w:tcPr>
            <w:tcW w:w="4536" w:type="dxa"/>
            <w:shd w:val="clear" w:color="auto" w:fill="auto"/>
          </w:tcPr>
          <w:p w14:paraId="3F901A8C" w14:textId="4024BBE9" w:rsidR="00410E1B" w:rsidRDefault="00410E1B" w:rsidP="00410E1B">
            <w:pPr>
              <w:pStyle w:val="TableContents"/>
              <w:keepNext/>
            </w:pPr>
            <w:r w:rsidRPr="00F8103C">
              <w:rPr>
                <w:color w:val="000000" w:themeColor="text1"/>
              </w:rPr>
              <w:t>Resistance:</w:t>
            </w:r>
          </w:p>
        </w:tc>
        <w:tc>
          <w:tcPr>
            <w:tcW w:w="4536" w:type="dxa"/>
            <w:shd w:val="clear" w:color="auto" w:fill="auto"/>
          </w:tcPr>
          <w:p w14:paraId="165733AB" w14:textId="57CC8524" w:rsidR="00410E1B" w:rsidRDefault="00721950" w:rsidP="00410E1B">
            <w:pPr>
              <w:pStyle w:val="TableContents"/>
              <w:keepNext/>
              <w:rPr>
                <w:rFonts w:eastAsia="Arial"/>
                <w:sz w:val="24"/>
                <w:szCs w:val="24"/>
              </w:rPr>
            </w:pPr>
            <w:r w:rsidRPr="00721950">
              <w:rPr>
                <w:color w:val="FF0000"/>
              </w:rPr>
              <w:t>2k</w:t>
            </w:r>
            <w:r w:rsidR="00410E1B" w:rsidRPr="00721950">
              <w:rPr>
                <w:rFonts w:eastAsia="Arial"/>
                <w:color w:val="FF0000"/>
                <w:sz w:val="24"/>
                <w:szCs w:val="24"/>
              </w:rPr>
              <w:t>Ω</w:t>
            </w:r>
          </w:p>
        </w:tc>
      </w:tr>
      <w:tr w:rsidR="00410E1B" w14:paraId="5F515C1C" w14:textId="77777777" w:rsidTr="0000770C">
        <w:tc>
          <w:tcPr>
            <w:tcW w:w="4536" w:type="dxa"/>
            <w:shd w:val="clear" w:color="auto" w:fill="auto"/>
          </w:tcPr>
          <w:p w14:paraId="243D2631" w14:textId="388BE1D5" w:rsidR="00410E1B" w:rsidRDefault="00410E1B" w:rsidP="00410E1B">
            <w:pPr>
              <w:pStyle w:val="TableContents"/>
              <w:keepNext/>
            </w:pPr>
            <w:r w:rsidRPr="00F8103C">
              <w:rPr>
                <w:color w:val="000000" w:themeColor="text1"/>
              </w:rPr>
              <w:t>Continuous power rating:</w:t>
            </w:r>
          </w:p>
        </w:tc>
        <w:tc>
          <w:tcPr>
            <w:tcW w:w="4536" w:type="dxa"/>
            <w:shd w:val="clear" w:color="auto" w:fill="auto"/>
          </w:tcPr>
          <w:p w14:paraId="58EEE198" w14:textId="2A9883BB" w:rsidR="00410E1B" w:rsidRDefault="00410E1B" w:rsidP="00410E1B">
            <w:pPr>
              <w:pStyle w:val="TableContents"/>
              <w:keepNext/>
            </w:pPr>
            <w:r w:rsidRPr="00F8103C">
              <w:rPr>
                <w:color w:val="000000" w:themeColor="text1"/>
              </w:rPr>
              <w:t>160W</w:t>
            </w:r>
          </w:p>
        </w:tc>
      </w:tr>
      <w:tr w:rsidR="00410E1B" w14:paraId="28DCA49F" w14:textId="77777777" w:rsidTr="0000770C">
        <w:tc>
          <w:tcPr>
            <w:tcW w:w="4536" w:type="dxa"/>
            <w:shd w:val="clear" w:color="auto" w:fill="auto"/>
          </w:tcPr>
          <w:p w14:paraId="4F477A7C" w14:textId="505449F5" w:rsidR="00410E1B" w:rsidRDefault="00410E1B" w:rsidP="00410E1B">
            <w:pPr>
              <w:pStyle w:val="TableContents"/>
              <w:keepNext/>
            </w:pPr>
            <w:r w:rsidRPr="00F8103C">
              <w:rPr>
                <w:color w:val="000000" w:themeColor="text1"/>
              </w:rPr>
              <w:t>Overload power rating:</w:t>
            </w:r>
          </w:p>
        </w:tc>
        <w:tc>
          <w:tcPr>
            <w:tcW w:w="4536" w:type="dxa"/>
            <w:shd w:val="clear" w:color="auto" w:fill="auto"/>
          </w:tcPr>
          <w:p w14:paraId="0432B87F" w14:textId="1A1F76F7" w:rsidR="00410E1B" w:rsidRDefault="00410E1B" w:rsidP="00410E1B">
            <w:pPr>
              <w:pStyle w:val="TableContents"/>
              <w:keepNext/>
            </w:pPr>
            <w:r w:rsidRPr="00F8103C">
              <w:rPr>
                <w:color w:val="000000" w:themeColor="text1"/>
              </w:rPr>
              <w:t>160W</w:t>
            </w:r>
          </w:p>
        </w:tc>
      </w:tr>
      <w:tr w:rsidR="00410E1B" w14:paraId="68E0E3B1" w14:textId="77777777" w:rsidTr="0000770C">
        <w:tc>
          <w:tcPr>
            <w:tcW w:w="4536" w:type="dxa"/>
            <w:shd w:val="clear" w:color="auto" w:fill="auto"/>
          </w:tcPr>
          <w:p w14:paraId="33A4425A" w14:textId="231A4FB2" w:rsidR="00410E1B" w:rsidRDefault="00410E1B" w:rsidP="00410E1B">
            <w:pPr>
              <w:pStyle w:val="TableContents"/>
              <w:keepNext/>
            </w:pPr>
            <w:r w:rsidRPr="00F8103C">
              <w:rPr>
                <w:color w:val="000000" w:themeColor="text1"/>
              </w:rPr>
              <w:t>Voltage rating:</w:t>
            </w:r>
          </w:p>
        </w:tc>
        <w:tc>
          <w:tcPr>
            <w:tcW w:w="4536" w:type="dxa"/>
            <w:shd w:val="clear" w:color="auto" w:fill="auto"/>
          </w:tcPr>
          <w:p w14:paraId="3F924153" w14:textId="41FF0B2F" w:rsidR="00410E1B" w:rsidRDefault="00410E1B" w:rsidP="00410E1B">
            <w:pPr>
              <w:pStyle w:val="TableContents"/>
              <w:keepNext/>
            </w:pPr>
            <w:r w:rsidRPr="00F8103C">
              <w:rPr>
                <w:color w:val="000000" w:themeColor="text1"/>
              </w:rPr>
              <w:t>600V</w:t>
            </w:r>
          </w:p>
        </w:tc>
      </w:tr>
      <w:tr w:rsidR="00410E1B" w14:paraId="514465A3" w14:textId="77777777" w:rsidTr="0000770C">
        <w:tc>
          <w:tcPr>
            <w:tcW w:w="4536" w:type="dxa"/>
            <w:shd w:val="clear" w:color="auto" w:fill="auto"/>
          </w:tcPr>
          <w:p w14:paraId="168BF5A3" w14:textId="368C3A96"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125B3D1E" w14:textId="54D72D9F" w:rsidR="00410E1B" w:rsidRDefault="00410E1B" w:rsidP="00410E1B">
            <w:pPr>
              <w:pStyle w:val="TableContents"/>
              <w:keepNext/>
            </w:pPr>
            <w:commentRangeStart w:id="158"/>
            <w:r w:rsidRPr="00F8103C">
              <w:rPr>
                <w:color w:val="000000" w:themeColor="text1"/>
                <w:sz w:val="21"/>
                <w:szCs w:val="21"/>
              </w:rPr>
              <w:t>1.31</w:t>
            </w:r>
            <w:r w:rsidRPr="00F8103C">
              <w:rPr>
                <w:color w:val="000000" w:themeColor="text1"/>
              </w:rPr>
              <w:t>mm²</w:t>
            </w:r>
            <w:commentRangeEnd w:id="158"/>
            <w:r w:rsidR="00E254C7">
              <w:rPr>
                <w:rStyle w:val="CommentReference"/>
              </w:rPr>
              <w:commentReference w:id="158"/>
            </w:r>
          </w:p>
        </w:tc>
      </w:tr>
    </w:tbl>
    <w:p w14:paraId="47FC11D4" w14:textId="70735D12" w:rsidR="00C95CE5" w:rsidRPr="002F736A" w:rsidRDefault="00C95CE5">
      <w:pPr>
        <w:pStyle w:val="Table"/>
        <w:rPr>
          <w:lang w:val="en-US"/>
        </w:rPr>
      </w:pPr>
      <w:bookmarkStart w:id="159" w:name="_Toc440412061"/>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F760C9">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F760C9">
        <w:rPr>
          <w:noProof/>
          <w:lang w:val="en-US"/>
        </w:rPr>
        <w:t>7</w:t>
      </w:r>
      <w:r w:rsidR="00AD5018">
        <w:rPr>
          <w:lang w:val="en-US"/>
        </w:rPr>
        <w:fldChar w:fldCharType="end"/>
      </w:r>
      <w:r w:rsidRPr="002F736A">
        <w:rPr>
          <w:lang w:val="en-US"/>
        </w:rPr>
        <w:t xml:space="preserve"> General data of the pre-charge resistor</w:t>
      </w:r>
      <w:bookmarkEnd w:id="159"/>
    </w:p>
    <w:p w14:paraId="2C44D645" w14:textId="77777777"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06B8DB11" w14:textId="77777777" w:rsidTr="00E254C7">
        <w:tc>
          <w:tcPr>
            <w:tcW w:w="4536" w:type="dxa"/>
            <w:shd w:val="clear" w:color="auto" w:fill="auto"/>
          </w:tcPr>
          <w:p w14:paraId="67DCF041" w14:textId="778922B7" w:rsidR="00410E1B" w:rsidRDefault="00410E1B" w:rsidP="00410E1B">
            <w:pPr>
              <w:pStyle w:val="TableContents"/>
              <w:keepNext/>
            </w:pPr>
            <w:r w:rsidRPr="00F8103C">
              <w:rPr>
                <w:color w:val="000000" w:themeColor="text1"/>
              </w:rPr>
              <w:lastRenderedPageBreak/>
              <w:t>Relay Type:</w:t>
            </w:r>
          </w:p>
        </w:tc>
        <w:tc>
          <w:tcPr>
            <w:tcW w:w="4536" w:type="dxa"/>
            <w:shd w:val="clear" w:color="auto" w:fill="auto"/>
          </w:tcPr>
          <w:p w14:paraId="21F9C9A1" w14:textId="2C610DF3" w:rsidR="00410E1B" w:rsidRPr="006D0F47" w:rsidRDefault="006D0F47" w:rsidP="006D0F47">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60" w:name="_Toc440411870"/>
            <w:r>
              <w:rPr>
                <w:rFonts w:cs="Arial"/>
                <w:b w:val="0"/>
                <w:bCs w:val="0"/>
                <w:color w:val="000000"/>
                <w:sz w:val="24"/>
                <w:szCs w:val="24"/>
              </w:rPr>
              <w:t>DAR72410P</w:t>
            </w:r>
            <w:bookmarkEnd w:id="160"/>
          </w:p>
        </w:tc>
      </w:tr>
      <w:tr w:rsidR="00410E1B" w14:paraId="2538362E" w14:textId="77777777" w:rsidTr="00E254C7">
        <w:tc>
          <w:tcPr>
            <w:tcW w:w="4536" w:type="dxa"/>
            <w:shd w:val="clear" w:color="auto" w:fill="auto"/>
          </w:tcPr>
          <w:p w14:paraId="7CB8C9C7" w14:textId="72E4A080" w:rsidR="00410E1B" w:rsidRDefault="00410E1B" w:rsidP="00410E1B">
            <w:pPr>
              <w:pStyle w:val="TableContents"/>
              <w:keepNext/>
            </w:pPr>
            <w:r w:rsidRPr="00F8103C">
              <w:rPr>
                <w:color w:val="000000" w:themeColor="text1"/>
              </w:rPr>
              <w:t>Contact arrangment:</w:t>
            </w:r>
          </w:p>
        </w:tc>
        <w:tc>
          <w:tcPr>
            <w:tcW w:w="4536" w:type="dxa"/>
            <w:shd w:val="clear" w:color="auto" w:fill="auto"/>
          </w:tcPr>
          <w:p w14:paraId="5821D6BF" w14:textId="1CEC3A1A" w:rsidR="00410E1B" w:rsidRDefault="00410E1B" w:rsidP="00410E1B">
            <w:pPr>
              <w:pStyle w:val="TableContents"/>
              <w:keepNext/>
            </w:pPr>
            <w:r w:rsidRPr="00F8103C">
              <w:rPr>
                <w:color w:val="000000" w:themeColor="text1"/>
              </w:rPr>
              <w:t>SPST-NO</w:t>
            </w:r>
          </w:p>
        </w:tc>
      </w:tr>
      <w:tr w:rsidR="00410E1B" w14:paraId="0A0D3CF9" w14:textId="77777777" w:rsidTr="00E254C7">
        <w:tc>
          <w:tcPr>
            <w:tcW w:w="4536" w:type="dxa"/>
            <w:shd w:val="clear" w:color="auto" w:fill="auto"/>
          </w:tcPr>
          <w:p w14:paraId="78833F8D" w14:textId="4B9F740D" w:rsidR="00410E1B" w:rsidRDefault="00410E1B" w:rsidP="00410E1B">
            <w:pPr>
              <w:pStyle w:val="TableContents"/>
              <w:keepNext/>
            </w:pPr>
            <w:r w:rsidRPr="00F8103C">
              <w:rPr>
                <w:color w:val="000000" w:themeColor="text1"/>
              </w:rPr>
              <w:t xml:space="preserve">Continuous DC current: </w:t>
            </w:r>
          </w:p>
        </w:tc>
        <w:tc>
          <w:tcPr>
            <w:tcW w:w="4536" w:type="dxa"/>
            <w:shd w:val="clear" w:color="auto" w:fill="auto"/>
          </w:tcPr>
          <w:p w14:paraId="5E29F0F1" w14:textId="4459103D" w:rsidR="00410E1B" w:rsidRDefault="00410E1B" w:rsidP="00410E1B">
            <w:pPr>
              <w:pStyle w:val="TableContents"/>
              <w:keepNext/>
            </w:pPr>
            <w:r w:rsidRPr="00F8103C">
              <w:rPr>
                <w:color w:val="000000" w:themeColor="text1"/>
              </w:rPr>
              <w:t>3A</w:t>
            </w:r>
          </w:p>
        </w:tc>
      </w:tr>
      <w:tr w:rsidR="00410E1B" w14:paraId="2C7B5AF4" w14:textId="77777777" w:rsidTr="00E254C7">
        <w:tc>
          <w:tcPr>
            <w:tcW w:w="4536" w:type="dxa"/>
            <w:shd w:val="clear" w:color="auto" w:fill="auto"/>
          </w:tcPr>
          <w:p w14:paraId="38E8D3C1" w14:textId="0F4DD541" w:rsidR="00410E1B" w:rsidRDefault="00410E1B" w:rsidP="00410E1B">
            <w:pPr>
              <w:pStyle w:val="TableContents"/>
              <w:keepNext/>
            </w:pPr>
            <w:r w:rsidRPr="00F8103C">
              <w:rPr>
                <w:color w:val="000000" w:themeColor="text1"/>
              </w:rPr>
              <w:t xml:space="preserve">Voltage rating </w:t>
            </w:r>
          </w:p>
        </w:tc>
        <w:tc>
          <w:tcPr>
            <w:tcW w:w="4536" w:type="dxa"/>
            <w:shd w:val="clear" w:color="auto" w:fill="auto"/>
          </w:tcPr>
          <w:p w14:paraId="57106EE6" w14:textId="7BA7D2EA" w:rsidR="00410E1B" w:rsidRDefault="006D0F47" w:rsidP="00410E1B">
            <w:pPr>
              <w:pStyle w:val="TableContents"/>
              <w:keepNext/>
            </w:pPr>
            <w:r>
              <w:rPr>
                <w:color w:val="000000" w:themeColor="text1"/>
              </w:rPr>
              <w:t>10</w:t>
            </w:r>
            <w:r w:rsidR="00410E1B" w:rsidRPr="00F8103C">
              <w:rPr>
                <w:color w:val="000000" w:themeColor="text1"/>
              </w:rPr>
              <w:t>00VDC</w:t>
            </w:r>
          </w:p>
        </w:tc>
      </w:tr>
      <w:tr w:rsidR="00410E1B" w14:paraId="75694D7E" w14:textId="77777777" w:rsidTr="00E254C7">
        <w:tc>
          <w:tcPr>
            <w:tcW w:w="4536" w:type="dxa"/>
            <w:shd w:val="clear" w:color="auto" w:fill="auto"/>
          </w:tcPr>
          <w:p w14:paraId="135CFD9D" w14:textId="630139D4"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717A21A3" w14:textId="4435267B" w:rsidR="00410E1B" w:rsidRDefault="00410E1B" w:rsidP="00410E1B">
            <w:pPr>
              <w:pStyle w:val="TableContents"/>
              <w:keepNext/>
            </w:pPr>
            <w:r w:rsidRPr="00F8103C">
              <w:rPr>
                <w:color w:val="000000" w:themeColor="text1"/>
              </w:rPr>
              <w:t>1.31mm²</w:t>
            </w:r>
          </w:p>
        </w:tc>
      </w:tr>
    </w:tbl>
    <w:p w14:paraId="63CECE89" w14:textId="487E26D2" w:rsidR="00C95CE5" w:rsidRDefault="00C95CE5">
      <w:pPr>
        <w:pStyle w:val="Table"/>
        <w:rPr>
          <w:lang w:val="en-US"/>
        </w:rPr>
      </w:pPr>
      <w:bookmarkStart w:id="161" w:name="_Toc440412062"/>
      <w:r>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F760C9">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F760C9">
        <w:rPr>
          <w:noProof/>
          <w:lang w:val="en-US"/>
        </w:rPr>
        <w:t>1</w:t>
      </w:r>
      <w:r w:rsidR="00AD5018">
        <w:rPr>
          <w:lang w:val="en-US"/>
        </w:rPr>
        <w:fldChar w:fldCharType="end"/>
      </w:r>
      <w:r>
        <w:rPr>
          <w:lang w:val="en-US"/>
        </w:rPr>
        <w:t xml:space="preserve"> General data of the pre-charge relay</w:t>
      </w:r>
      <w:bookmarkEnd w:id="161"/>
    </w:p>
    <w:p w14:paraId="0FD6500A" w14:textId="77777777" w:rsidR="00C95CE5" w:rsidRDefault="00C95CE5">
      <w:pPr>
        <w:pStyle w:val="Heading3"/>
        <w:rPr>
          <w:lang w:val="en-US"/>
        </w:rPr>
      </w:pPr>
      <w:bookmarkStart w:id="162" w:name="_Toc44041187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62"/>
    </w:p>
    <w:p w14:paraId="2BC9432F" w14:textId="34D573AE" w:rsidR="00C95CE5" w:rsidRDefault="00C95CE5">
      <w:pPr>
        <w:rPr>
          <w:lang w:val="en-US"/>
        </w:rPr>
      </w:pPr>
    </w:p>
    <w:p w14:paraId="1111ED1D" w14:textId="77777777" w:rsidR="00410E1B" w:rsidRDefault="00410E1B" w:rsidP="006B39C8">
      <w:pPr>
        <w:keepNext/>
        <w:jc w:val="center"/>
      </w:pPr>
      <w:commentRangeStart w:id="163"/>
      <w:r>
        <w:rPr>
          <w:noProof/>
          <w:color w:val="000000" w:themeColor="text1"/>
          <w:lang w:val="en-US" w:eastAsia="en-US"/>
        </w:rPr>
        <w:drawing>
          <wp:inline distT="0" distB="0" distL="0" distR="0" wp14:anchorId="713D514A" wp14:editId="6C6A63DC">
            <wp:extent cx="3448050" cy="3458499"/>
            <wp:effectExtent l="0" t="0" r="0" b="8890"/>
            <wp:docPr id="35" name="Picture 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61622" cy="3472112"/>
                    </a:xfrm>
                    <a:prstGeom prst="rect">
                      <a:avLst/>
                    </a:prstGeom>
                    <a:noFill/>
                    <a:ln>
                      <a:noFill/>
                    </a:ln>
                  </pic:spPr>
                </pic:pic>
              </a:graphicData>
            </a:graphic>
          </wp:inline>
        </w:drawing>
      </w:r>
      <w:commentRangeEnd w:id="163"/>
      <w:r w:rsidR="004631C4">
        <w:rPr>
          <w:rStyle w:val="CommentReference"/>
        </w:rPr>
        <w:commentReference w:id="163"/>
      </w:r>
    </w:p>
    <w:p w14:paraId="77C23A23" w14:textId="13E29E97" w:rsidR="00410E1B" w:rsidRPr="00F8103C" w:rsidRDefault="00410E1B" w:rsidP="006B39C8">
      <w:pPr>
        <w:pStyle w:val="Caption"/>
        <w:rPr>
          <w:color w:val="000000" w:themeColor="text1"/>
          <w:lang w:val="en-US"/>
        </w:rPr>
      </w:pPr>
      <w:bookmarkStart w:id="164" w:name="_Toc422327100"/>
      <w:bookmarkStart w:id="165" w:name="_Toc440412020"/>
      <w:r>
        <w:t xml:space="preserve">Figure </w:t>
      </w:r>
      <w:r>
        <w:fldChar w:fldCharType="begin"/>
      </w:r>
      <w:r>
        <w:instrText xml:space="preserve"> SEQ Figure \* ARABIC </w:instrText>
      </w:r>
      <w:r>
        <w:fldChar w:fldCharType="separate"/>
      </w:r>
      <w:r w:rsidR="00F760C9">
        <w:rPr>
          <w:noProof/>
        </w:rPr>
        <w:t>33</w:t>
      </w:r>
      <w:r>
        <w:fldChar w:fldCharType="end"/>
      </w:r>
      <w:r>
        <w:t xml:space="preserve"> Pre-Charge Relay and Resistor Positions</w:t>
      </w:r>
      <w:bookmarkEnd w:id="164"/>
      <w:bookmarkEnd w:id="165"/>
    </w:p>
    <w:p w14:paraId="1F08F80C" w14:textId="732EB61A" w:rsidR="006B39C8" w:rsidRDefault="00E336F4" w:rsidP="006B39C8">
      <w:pPr>
        <w:keepNext/>
        <w:jc w:val="center"/>
      </w:pPr>
      <w:r>
        <w:rPr>
          <w:rStyle w:val="CommentReference"/>
        </w:rPr>
        <w:lastRenderedPageBreak/>
        <w:commentReference w:id="166"/>
      </w:r>
      <w:r w:rsidR="009B005D">
        <w:rPr>
          <w:noProof/>
          <w:lang w:val="en-US" w:eastAsia="en-US"/>
        </w:rPr>
        <mc:AlternateContent>
          <mc:Choice Requires="wpc">
            <w:drawing>
              <wp:inline distT="0" distB="0" distL="0" distR="0" wp14:anchorId="620CF93B" wp14:editId="5F1DB88E">
                <wp:extent cx="5486400" cy="3200400"/>
                <wp:effectExtent l="0" t="0" r="0" b="0"/>
                <wp:docPr id="273" name="Canvas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Picture 180"/>
                          <pic:cNvPicPr/>
                        </pic:nvPicPr>
                        <pic:blipFill>
                          <a:blip r:embed="rId96"/>
                          <a:stretch>
                            <a:fillRect/>
                          </a:stretch>
                        </pic:blipFill>
                        <pic:spPr>
                          <a:xfrm>
                            <a:off x="0" y="0"/>
                            <a:ext cx="5486400" cy="2499246"/>
                          </a:xfrm>
                          <a:prstGeom prst="rect">
                            <a:avLst/>
                          </a:prstGeom>
                        </pic:spPr>
                      </pic:pic>
                      <wps:wsp>
                        <wps:cNvPr id="274" name="Oval 274"/>
                        <wps:cNvSpPr/>
                        <wps:spPr>
                          <a:xfrm>
                            <a:off x="2463800" y="1587500"/>
                            <a:ext cx="736600" cy="514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3B0535" id="Canvas 27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">
                <v:shape id="_x0000_s1027" type="#_x0000_t75" style="position:absolute;width:54864;height:32004;visibility:visible;mso-wrap-style:square">
                  <v:fill o:detectmouseclick="t"/>
                  <v:path o:connecttype="none"/>
                </v:shape>
                <v:shape id="Picture 180" o:spid="_x0000_s1028" type="#_x0000_t75" style="position:absolute;width:54864;height:24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7LrEAAAA3AAAAA8AAABkcnMvZG93bnJldi54bWxEj0FvwjAMhe+T+A+RkbiNlCEx1BHQQEIb&#10;Epd1/ACr8dpujVOSFMq/nw9I3Gy95/c+rzaDa9WFQmw8G5hNM1DEpbcNVwZO3/vnJaiYkC22nsnA&#10;jSJs1qOnFebWX/mLLkWqlIRwzNFAnVKXax3LmhzGqe+IRfvxwWGSNVTaBrxKuGv1S5YttMOGpaHG&#10;jnY1lX9F7wy09vfjHPpXnMe+3x7s4rY/HQtjJuPh/Q1UoiE9zPfrTyv4S8GXZ2QCv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M7LrEAAAA3AAAAA8AAAAAAAAAAAAAAAAA&#10;nwIAAGRycy9kb3ducmV2LnhtbFBLBQYAAAAABAAEAPcAAACQAwAAAAA=&#10;">
                  <v:imagedata r:id="rId97" o:title=""/>
                </v:shape>
                <v:oval id="Oval 274" o:spid="_x0000_s1029" style="position:absolute;left:24638;top:15875;width:7366;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oL8cQA&#10;AADcAAAADwAAAGRycy9kb3ducmV2LnhtbESPzW7CMBCE70h9B2srcSsOAdE2xSCgQvzcoD30uLK3&#10;cdp4HcUuhLfHSJU4jmbmG8103rlanKgNlWcFw0EGglh7U3Gp4PNj/fQCIkRkg7VnUnChAPPZQ2+K&#10;hfFnPtDpGEuRIBwKVGBjbAopg7bkMAx8Q5y8b986jEm2pTQtnhPc1TLPsol0WHFasNjQypL+Pf45&#10;BeZLb95fD/nO/oxGex2HiNUSleo/dos3EJG6eA//t7dGQf48htuZd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aC/HEAAAA3AAAAA8AAAAAAAAAAAAAAAAAmAIAAGRycy9k&#10;b3ducmV2LnhtbFBLBQYAAAAABAAEAPUAAACJAwAAAAA=&#10;" filled="f" strokecolor="red" strokeweight="3pt">
                  <v:stroke joinstyle="miter"/>
                </v:oval>
                <w10:anchorlock/>
              </v:group>
            </w:pict>
          </mc:Fallback>
        </mc:AlternateContent>
      </w:r>
    </w:p>
    <w:p w14:paraId="362094B0" w14:textId="4CF35210" w:rsidR="006B39C8" w:rsidRPr="00F8103C" w:rsidRDefault="006B39C8" w:rsidP="006B39C8">
      <w:pPr>
        <w:pStyle w:val="Caption"/>
        <w:rPr>
          <w:color w:val="000000" w:themeColor="text1"/>
          <w:lang w:val="en-US"/>
        </w:rPr>
      </w:pPr>
      <w:bookmarkStart w:id="167" w:name="_Ref440574558"/>
      <w:bookmarkStart w:id="168" w:name="_Toc422327101"/>
      <w:bookmarkStart w:id="169" w:name="_Toc440412021"/>
      <w:r>
        <w:t xml:space="preserve">Figure </w:t>
      </w:r>
      <w:r>
        <w:fldChar w:fldCharType="begin"/>
      </w:r>
      <w:r>
        <w:instrText xml:space="preserve"> SEQ Figure \* ARABIC </w:instrText>
      </w:r>
      <w:r>
        <w:fldChar w:fldCharType="separate"/>
      </w:r>
      <w:r w:rsidR="00F760C9">
        <w:rPr>
          <w:noProof/>
        </w:rPr>
        <w:t>34</w:t>
      </w:r>
      <w:r>
        <w:fldChar w:fldCharType="end"/>
      </w:r>
      <w:bookmarkEnd w:id="167"/>
      <w:r>
        <w:t xml:space="preserve"> Pre-Charge Control Position</w:t>
      </w:r>
      <w:bookmarkEnd w:id="168"/>
      <w:bookmarkEnd w:id="169"/>
    </w:p>
    <w:p w14:paraId="63233AB6" w14:textId="77777777" w:rsidR="008A47C2" w:rsidRDefault="008A47C2">
      <w:pPr>
        <w:rPr>
          <w:lang w:val="en-US"/>
        </w:rPr>
      </w:pPr>
    </w:p>
    <w:p w14:paraId="599053BF" w14:textId="77777777" w:rsidR="00C95CE5" w:rsidRDefault="00C95CE5">
      <w:pPr>
        <w:pStyle w:val="Heading2"/>
        <w:rPr>
          <w:lang w:val="en-US"/>
        </w:rPr>
      </w:pPr>
      <w:bookmarkStart w:id="170" w:name="_Toc440411872"/>
      <w:r>
        <w:rPr>
          <w:lang w:val="en-US"/>
        </w:rPr>
        <w:t>Discharge</w:t>
      </w:r>
      <w:r>
        <w:rPr>
          <w:rFonts w:eastAsia="Arial" w:cs="Arial"/>
          <w:lang w:val="en-US"/>
        </w:rPr>
        <w:t xml:space="preserve"> </w:t>
      </w:r>
      <w:r>
        <w:rPr>
          <w:lang w:val="en-US"/>
        </w:rPr>
        <w:t>circuitry</w:t>
      </w:r>
      <w:bookmarkEnd w:id="170"/>
    </w:p>
    <w:p w14:paraId="10E9BB5A" w14:textId="77777777" w:rsidR="00C95CE5" w:rsidRDefault="00C95CE5">
      <w:pPr>
        <w:pStyle w:val="Heading3"/>
        <w:rPr>
          <w:lang w:val="en-US"/>
        </w:rPr>
      </w:pPr>
      <w:bookmarkStart w:id="171" w:name="_Ref440410506"/>
      <w:bookmarkStart w:id="172" w:name="_Toc440411873"/>
      <w:r>
        <w:rPr>
          <w:lang w:val="en-US"/>
        </w:rPr>
        <w:t>Description</w:t>
      </w:r>
      <w:bookmarkEnd w:id="171"/>
      <w:bookmarkEnd w:id="172"/>
    </w:p>
    <w:p w14:paraId="4D6408E9" w14:textId="17B5BB93" w:rsidR="006B39C8" w:rsidRPr="006B39C8" w:rsidRDefault="006B39C8" w:rsidP="006B39C8">
      <w:pPr>
        <w:rPr>
          <w:lang w:val="en-US"/>
        </w:rPr>
      </w:pPr>
      <w:r w:rsidRPr="00F8103C">
        <w:rPr>
          <w:color w:val="000000" w:themeColor="text1"/>
          <w:lang w:val="en-US"/>
        </w:rPr>
        <w:t>Our system requires a discharge system to get the capacitive energy out of the mot</w:t>
      </w:r>
      <w:r w:rsidR="00A84902">
        <w:rPr>
          <w:color w:val="000000" w:themeColor="text1"/>
          <w:lang w:val="en-US"/>
        </w:rPr>
        <w:t>or controller. Our system uses</w:t>
      </w:r>
      <w:r w:rsidRPr="00F8103C">
        <w:rPr>
          <w:color w:val="000000" w:themeColor="text1"/>
          <w:lang w:val="en-US"/>
        </w:rPr>
        <w:t xml:space="preserve"> </w:t>
      </w:r>
      <w:r w:rsidR="00A84902">
        <w:rPr>
          <w:color w:val="000000" w:themeColor="text1"/>
          <w:lang w:val="en-US"/>
        </w:rPr>
        <w:fldChar w:fldCharType="begin"/>
      </w:r>
      <w:r w:rsidR="00A84902">
        <w:rPr>
          <w:color w:val="000000" w:themeColor="text1"/>
          <w:lang w:val="en-US"/>
        </w:rPr>
        <w:instrText xml:space="preserve"> REF _Ref440410727 \h </w:instrText>
      </w:r>
      <w:r w:rsidR="00A84902">
        <w:rPr>
          <w:color w:val="000000" w:themeColor="text1"/>
          <w:lang w:val="en-US"/>
        </w:rPr>
      </w:r>
      <w:r w:rsidR="00A84902">
        <w:rPr>
          <w:color w:val="000000" w:themeColor="text1"/>
          <w:lang w:val="en-US"/>
        </w:rPr>
        <w:fldChar w:fldCharType="separate"/>
      </w:r>
      <w:r w:rsidR="00F760C9">
        <w:rPr>
          <w:lang w:val="en-US"/>
        </w:rPr>
        <w:t>Discharge Resistors</w:t>
      </w:r>
      <w:r w:rsidR="00A84902">
        <w:rPr>
          <w:color w:val="000000" w:themeColor="text1"/>
          <w:lang w:val="en-US"/>
        </w:rPr>
        <w:fldChar w:fldCharType="end"/>
      </w:r>
      <w:r w:rsidRPr="00F8103C">
        <w:rPr>
          <w:color w:val="000000" w:themeColor="text1"/>
          <w:lang w:val="en-US"/>
        </w:rPr>
        <w:t xml:space="preserve"> to drop the energy. We are able to discharge the energy in about 1.8 seconds. This circuit works off of the inverted </w:t>
      </w:r>
      <w:proofErr w:type="spellStart"/>
      <w:r w:rsidRPr="00F8103C">
        <w:rPr>
          <w:color w:val="000000" w:themeColor="text1"/>
          <w:lang w:val="en-US"/>
        </w:rPr>
        <w:t>precharge</w:t>
      </w:r>
      <w:proofErr w:type="spellEnd"/>
      <w:r w:rsidRPr="00F8103C">
        <w:rPr>
          <w:color w:val="000000" w:themeColor="text1"/>
          <w:lang w:val="en-US"/>
        </w:rPr>
        <w:t xml:space="preserve"> system relay</w:t>
      </w:r>
      <w:r w:rsidR="00414DEE">
        <w:rPr>
          <w:color w:val="000000" w:themeColor="text1"/>
          <w:lang w:val="en-US"/>
        </w:rPr>
        <w:t xml:space="preserve"> (</w:t>
      </w:r>
      <w:r w:rsidR="00414DEE">
        <w:rPr>
          <w:color w:val="000000" w:themeColor="text1"/>
          <w:lang w:val="en-US"/>
        </w:rPr>
        <w:fldChar w:fldCharType="begin"/>
      </w:r>
      <w:r w:rsidR="00414DEE">
        <w:rPr>
          <w:color w:val="000000" w:themeColor="text1"/>
          <w:lang w:val="en-US"/>
        </w:rPr>
        <w:instrText xml:space="preserve"> REF _Ref440410809 \h </w:instrText>
      </w:r>
      <w:r w:rsidR="00414DEE">
        <w:rPr>
          <w:color w:val="000000" w:themeColor="text1"/>
          <w:lang w:val="en-US"/>
        </w:rPr>
      </w:r>
      <w:r w:rsidR="00414DEE">
        <w:rPr>
          <w:color w:val="000000" w:themeColor="text1"/>
          <w:lang w:val="en-US"/>
        </w:rPr>
        <w:fldChar w:fldCharType="separate"/>
      </w:r>
      <w:r w:rsidR="00F760C9">
        <w:t>Discharge Relays</w:t>
      </w:r>
      <w:r w:rsidR="00414DEE">
        <w:rPr>
          <w:color w:val="000000" w:themeColor="text1"/>
          <w:lang w:val="en-US"/>
        </w:rPr>
        <w:fldChar w:fldCharType="end"/>
      </w:r>
      <w:r w:rsidR="00414DEE">
        <w:rPr>
          <w:color w:val="000000" w:themeColor="text1"/>
          <w:lang w:val="en-US"/>
        </w:rPr>
        <w:t>)</w:t>
      </w:r>
      <w:r w:rsidRPr="00F8103C">
        <w:rPr>
          <w:color w:val="000000" w:themeColor="text1"/>
          <w:lang w:val="en-US"/>
        </w:rPr>
        <w:t xml:space="preserve"> output. It works by being a normally closed relay shorting the </w:t>
      </w:r>
      <w:r w:rsidR="007F7AF5">
        <w:rPr>
          <w:color w:val="000000" w:themeColor="text1"/>
          <w:lang w:val="en-US"/>
        </w:rPr>
        <w:t xml:space="preserve">HV </w:t>
      </w:r>
      <w:r w:rsidR="007F7AF5">
        <w:rPr>
          <w:color w:val="FF0000"/>
          <w:lang w:val="en-US"/>
        </w:rPr>
        <w:t>bus</w:t>
      </w:r>
      <w:r w:rsidR="007F7AF5" w:rsidRPr="007F7AF5">
        <w:rPr>
          <w:color w:val="FF0000"/>
          <w:lang w:val="en-US"/>
        </w:rPr>
        <w:t xml:space="preserve"> on the car</w:t>
      </w:r>
      <w:r w:rsidRPr="00F8103C">
        <w:rPr>
          <w:color w:val="000000" w:themeColor="text1"/>
          <w:lang w:val="en-US"/>
        </w:rPr>
        <w:t xml:space="preserve"> and only opens when the </w:t>
      </w:r>
      <w:proofErr w:type="spellStart"/>
      <w:r w:rsidRPr="00F8103C">
        <w:rPr>
          <w:color w:val="000000" w:themeColor="text1"/>
          <w:lang w:val="en-US"/>
        </w:rPr>
        <w:t>precharge</w:t>
      </w:r>
      <w:proofErr w:type="spellEnd"/>
      <w:r w:rsidRPr="00F8103C">
        <w:rPr>
          <w:color w:val="000000" w:themeColor="text1"/>
          <w:lang w:val="en-US"/>
        </w:rPr>
        <w:t xml:space="preserve"> system</w:t>
      </w:r>
      <w:r w:rsidR="003B2779">
        <w:rPr>
          <w:color w:val="000000" w:themeColor="text1"/>
          <w:lang w:val="en-US"/>
        </w:rPr>
        <w:t xml:space="preserve"> and </w:t>
      </w:r>
      <w:r w:rsidR="003B2779" w:rsidRPr="003B2779">
        <w:rPr>
          <w:color w:val="FF0000"/>
          <w:lang w:val="en-US"/>
        </w:rPr>
        <w:t>or AIR power</w:t>
      </w:r>
      <w:r w:rsidRPr="003B2779">
        <w:rPr>
          <w:color w:val="FF0000"/>
          <w:lang w:val="en-US"/>
        </w:rPr>
        <w:t xml:space="preserve"> </w:t>
      </w:r>
      <w:r w:rsidRPr="00F8103C">
        <w:rPr>
          <w:color w:val="000000" w:themeColor="text1"/>
          <w:lang w:val="en-US"/>
        </w:rPr>
        <w:t>activates.</w:t>
      </w:r>
    </w:p>
    <w:p w14:paraId="3565E8D5" w14:textId="77777777" w:rsidR="00C95CE5" w:rsidRDefault="00C95CE5">
      <w:pPr>
        <w:pStyle w:val="Heading3"/>
        <w:rPr>
          <w:lang w:val="en-US"/>
        </w:rPr>
      </w:pPr>
      <w:bookmarkStart w:id="173" w:name="_Toc440411874"/>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73"/>
    </w:p>
    <w:p w14:paraId="7249D58C" w14:textId="0EAD9888" w:rsidR="006B39C8" w:rsidRDefault="00DD2A30" w:rsidP="006B39C8">
      <w:pPr>
        <w:keepNext/>
      </w:pPr>
      <w:r>
        <w:rPr>
          <w:noProof/>
          <w:sz w:val="16"/>
          <w:szCs w:val="16"/>
          <w:lang w:val="en-US" w:eastAsia="en-US"/>
        </w:rPr>
        <w:drawing>
          <wp:inline distT="0" distB="0" distL="0" distR="0" wp14:anchorId="34C1482A" wp14:editId="68B3DB02">
            <wp:extent cx="4287899" cy="252270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iscg.PNG"/>
                    <pic:cNvPicPr/>
                  </pic:nvPicPr>
                  <pic:blipFill>
                    <a:blip r:embed="rId98">
                      <a:extLst>
                        <a:ext uri="{28A0092B-C50C-407E-A947-70E740481C1C}">
                          <a14:useLocalDpi xmlns:a14="http://schemas.microsoft.com/office/drawing/2010/main" val="0"/>
                        </a:ext>
                      </a:extLst>
                    </a:blip>
                    <a:stretch>
                      <a:fillRect/>
                    </a:stretch>
                  </pic:blipFill>
                  <pic:spPr>
                    <a:xfrm>
                      <a:off x="0" y="0"/>
                      <a:ext cx="4295277" cy="2527044"/>
                    </a:xfrm>
                    <a:prstGeom prst="rect">
                      <a:avLst/>
                    </a:prstGeom>
                  </pic:spPr>
                </pic:pic>
              </a:graphicData>
            </a:graphic>
          </wp:inline>
        </w:drawing>
      </w:r>
    </w:p>
    <w:p w14:paraId="15925938" w14:textId="35EC38B3" w:rsidR="006B39C8" w:rsidRPr="00F8103C" w:rsidRDefault="006B39C8" w:rsidP="006B39C8">
      <w:pPr>
        <w:pStyle w:val="Caption"/>
        <w:rPr>
          <w:color w:val="000000" w:themeColor="text1"/>
          <w:lang w:val="en-US"/>
        </w:rPr>
      </w:pPr>
      <w:bookmarkStart w:id="174" w:name="_Toc422327102"/>
      <w:bookmarkStart w:id="175" w:name="_Toc440412022"/>
      <w:r>
        <w:t xml:space="preserve">Figure </w:t>
      </w:r>
      <w:r>
        <w:fldChar w:fldCharType="begin"/>
      </w:r>
      <w:r>
        <w:instrText xml:space="preserve"> SEQ Figure \* ARABIC </w:instrText>
      </w:r>
      <w:r>
        <w:fldChar w:fldCharType="separate"/>
      </w:r>
      <w:r w:rsidR="00F760C9">
        <w:rPr>
          <w:noProof/>
        </w:rPr>
        <w:t>35</w:t>
      </w:r>
      <w:r>
        <w:fldChar w:fldCharType="end"/>
      </w:r>
      <w:r>
        <w:t xml:space="preserve"> Discharge Voltage Graph</w:t>
      </w:r>
      <w:bookmarkEnd w:id="174"/>
      <w:bookmarkEnd w:id="175"/>
    </w:p>
    <w:p w14:paraId="2A75687A" w14:textId="5FC42AA5" w:rsidR="006B39C8" w:rsidRPr="00F8103C" w:rsidRDefault="006B39C8" w:rsidP="006B39C8">
      <w:pPr>
        <w:rPr>
          <w:color w:val="000000" w:themeColor="text1"/>
          <w:sz w:val="24"/>
          <w:szCs w:val="24"/>
          <w:lang w:val="en-US"/>
        </w:rPr>
      </w:pPr>
      <w:r w:rsidRPr="00F8103C">
        <w:rPr>
          <w:noProof/>
          <w:color w:val="000000" w:themeColor="text1"/>
          <w:sz w:val="24"/>
          <w:szCs w:val="24"/>
          <w:lang w:val="en-US" w:eastAsia="en-US"/>
        </w:rPr>
        <w:t xml:space="preserve">Formula = </w:t>
      </w:r>
      <m:oMath>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295.2</m:t>
            </m:r>
          </m:num>
          <m:den>
            <m:r>
              <w:rPr>
                <w:rFonts w:ascii="Cambria Math" w:hAnsi="Cambria Math"/>
                <w:noProof/>
                <w:color w:val="000000" w:themeColor="text1"/>
                <w:sz w:val="24"/>
                <w:szCs w:val="24"/>
                <w:lang w:val="en-US" w:eastAsia="en-US"/>
              </w:rPr>
              <m:t>450</m:t>
            </m:r>
          </m:den>
        </m:f>
        <m:sSup>
          <m:sSupPr>
            <m:ctrlPr>
              <w:rPr>
                <w:rFonts w:ascii="Cambria Math" w:hAnsi="Cambria Math"/>
                <w:i/>
                <w:noProof/>
                <w:color w:val="000000" w:themeColor="text1"/>
                <w:sz w:val="24"/>
                <w:szCs w:val="24"/>
                <w:lang w:val="en-US" w:eastAsia="en-US"/>
              </w:rPr>
            </m:ctrlPr>
          </m:sSupPr>
          <m:e>
            <m:r>
              <w:rPr>
                <w:rFonts w:ascii="Cambria Math" w:hAnsi="Cambria Math"/>
                <w:noProof/>
                <w:color w:val="000000" w:themeColor="text1"/>
                <w:sz w:val="24"/>
                <w:szCs w:val="24"/>
                <w:lang w:val="en-US" w:eastAsia="en-US"/>
              </w:rPr>
              <m:t>2.7182</m:t>
            </m:r>
          </m:e>
          <m:sup>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-t</m:t>
                </m:r>
              </m:num>
              <m:den>
                <m:r>
                  <w:rPr>
                    <w:rFonts w:ascii="Cambria Math" w:hAnsi="Cambria Math"/>
                    <w:noProof/>
                    <w:color w:val="000000" w:themeColor="text1"/>
                    <w:sz w:val="24"/>
                    <w:szCs w:val="24"/>
                    <w:lang w:val="en-US" w:eastAsia="en-US"/>
                  </w:rPr>
                  <m:t>2000*0.00088</m:t>
                </m:r>
              </m:den>
            </m:f>
          </m:sup>
        </m:sSup>
      </m:oMath>
    </w:p>
    <w:p w14:paraId="2C180A1A" w14:textId="29C42079" w:rsidR="006B39C8" w:rsidRDefault="00DD2A30" w:rsidP="006B39C8">
      <w:pPr>
        <w:keepNext/>
      </w:pPr>
      <w:r>
        <w:rPr>
          <w:noProof/>
          <w:sz w:val="16"/>
          <w:szCs w:val="16"/>
          <w:lang w:val="en-US" w:eastAsia="en-US"/>
        </w:rPr>
        <w:drawing>
          <wp:inline distT="0" distB="0" distL="0" distR="0" wp14:anchorId="641E9533" wp14:editId="5BE215AA">
            <wp:extent cx="3886742" cy="234347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scgI.PNG"/>
                    <pic:cNvPicPr/>
                  </pic:nvPicPr>
                  <pic:blipFill>
                    <a:blip r:embed="rId99">
                      <a:extLst>
                        <a:ext uri="{28A0092B-C50C-407E-A947-70E740481C1C}">
                          <a14:useLocalDpi xmlns:a14="http://schemas.microsoft.com/office/drawing/2010/main" val="0"/>
                        </a:ext>
                      </a:extLst>
                    </a:blip>
                    <a:stretch>
                      <a:fillRect/>
                    </a:stretch>
                  </pic:blipFill>
                  <pic:spPr>
                    <a:xfrm>
                      <a:off x="0" y="0"/>
                      <a:ext cx="3886742" cy="2343477"/>
                    </a:xfrm>
                    <a:prstGeom prst="rect">
                      <a:avLst/>
                    </a:prstGeom>
                  </pic:spPr>
                </pic:pic>
              </a:graphicData>
            </a:graphic>
          </wp:inline>
        </w:drawing>
      </w:r>
    </w:p>
    <w:p w14:paraId="31484004" w14:textId="4BA4CB41" w:rsidR="006B39C8" w:rsidRPr="00F8103C" w:rsidRDefault="006B39C8" w:rsidP="006B39C8">
      <w:pPr>
        <w:pStyle w:val="Caption"/>
        <w:rPr>
          <w:color w:val="000000" w:themeColor="text1"/>
        </w:rPr>
      </w:pPr>
      <w:bookmarkStart w:id="176" w:name="_Toc422327103"/>
      <w:bookmarkStart w:id="177" w:name="_Toc440412023"/>
      <w:r>
        <w:t xml:space="preserve">Figure </w:t>
      </w:r>
      <w:r>
        <w:fldChar w:fldCharType="begin"/>
      </w:r>
      <w:r>
        <w:instrText xml:space="preserve"> SEQ Figure \* ARABIC </w:instrText>
      </w:r>
      <w:r>
        <w:fldChar w:fldCharType="separate"/>
      </w:r>
      <w:r w:rsidR="00F760C9">
        <w:rPr>
          <w:noProof/>
        </w:rPr>
        <w:t>36</w:t>
      </w:r>
      <w:r>
        <w:fldChar w:fldCharType="end"/>
      </w:r>
      <w:r>
        <w:t xml:space="preserve"> Discharge Current Graph</w:t>
      </w:r>
      <w:bookmarkEnd w:id="176"/>
      <w:bookmarkEnd w:id="177"/>
    </w:p>
    <w:p w14:paraId="3BCCB89D" w14:textId="5A0817BA" w:rsidR="006B39C8" w:rsidRDefault="006B39C8" w:rsidP="006B39C8">
      <w:pPr>
        <w:rPr>
          <w:noProof/>
          <w:color w:val="000000" w:themeColor="text1"/>
          <w:sz w:val="28"/>
          <w:szCs w:val="28"/>
          <w:lang w:val="en-US" w:eastAsia="en-US"/>
        </w:rPr>
      </w:pPr>
      <w:r w:rsidRPr="00F8103C">
        <w:rPr>
          <w:noProof/>
          <w:color w:val="000000" w:themeColor="text1"/>
          <w:sz w:val="28"/>
          <w:szCs w:val="28"/>
          <w:lang w:val="en-US" w:eastAsia="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37D32CBD" w14:textId="2AE466E4" w:rsidR="006B39C8" w:rsidRPr="005754E5" w:rsidRDefault="006B39C8" w:rsidP="006B39C8">
      <w:pPr>
        <w:rPr>
          <w:noProof/>
          <w:sz w:val="28"/>
          <w:szCs w:val="28"/>
          <w:lang w:val="en-US" w:eastAsia="en-US"/>
        </w:rPr>
      </w:pPr>
      <w:r w:rsidRPr="005754E5">
        <w:rPr>
          <w:noProof/>
          <w:sz w:val="28"/>
          <w:szCs w:val="28"/>
          <w:lang w:val="en-US" w:eastAsia="en-US"/>
        </w:rPr>
        <w:t xml:space="preserve">Current = </w:t>
      </w:r>
      <m:oMath>
        <m:r>
          <w:rPr>
            <w:rFonts w:ascii="Cambria Math" w:hAnsi="Cambria Math"/>
            <w:noProof/>
            <w:sz w:val="28"/>
            <w:szCs w:val="28"/>
            <w:lang w:val="en-US" w:eastAsia="en-US"/>
          </w:rPr>
          <m:t>295.2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294V</m:t>
            </m:r>
          </m:num>
          <m:den>
            <m:r>
              <w:rPr>
                <w:rFonts w:ascii="Cambria Math" w:hAnsi="Cambria Math"/>
                <w:noProof/>
                <w:sz w:val="28"/>
                <w:szCs w:val="28"/>
                <w:lang w:val="en-US" w:eastAsia="en-US"/>
              </w:rPr>
              <m:t>2000 ohms</m:t>
            </m:r>
          </m:den>
        </m:f>
        <m:r>
          <w:rPr>
            <w:rFonts w:ascii="Cambria Math" w:hAnsi="Cambria Math"/>
            <w:noProof/>
            <w:sz w:val="28"/>
            <w:szCs w:val="28"/>
            <w:lang w:val="en-US" w:eastAsia="en-US"/>
          </w:rPr>
          <m:t>*2.7182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2000*0.00088</m:t>
            </m:r>
          </m:den>
        </m:f>
      </m:oMath>
    </w:p>
    <w:p w14:paraId="49750523" w14:textId="4762EC55" w:rsidR="006B39C8" w:rsidRPr="00F8103C" w:rsidRDefault="006B39C8" w:rsidP="00DD2A30">
      <w:pPr>
        <w:rPr>
          <w:color w:val="000000" w:themeColor="text1"/>
          <w:sz w:val="28"/>
          <w:szCs w:val="28"/>
          <w:lang w:val="en-US"/>
        </w:rPr>
      </w:pPr>
      <w:r w:rsidRPr="005754E5">
        <w:rPr>
          <w:noProof/>
          <w:sz w:val="28"/>
          <w:szCs w:val="28"/>
          <w:lang w:val="en-US" w:eastAsia="en-US"/>
        </w:rPr>
        <w:t>Max Discharge current: 90mA    Max Discharge wattage 26W</w:t>
      </w:r>
    </w:p>
    <w:p w14:paraId="2952E4C3" w14:textId="0FC2C3E7" w:rsidR="006B39C8" w:rsidRDefault="00976309" w:rsidP="00BD5D65">
      <w:pPr>
        <w:keepNext/>
        <w:jc w:val="center"/>
      </w:pPr>
      <w:r>
        <w:rPr>
          <w:noProof/>
          <w:lang w:val="en-US" w:eastAsia="en-US"/>
        </w:rPr>
        <w:lastRenderedPageBreak/>
        <w:drawing>
          <wp:inline distT="0" distB="0" distL="0" distR="0" wp14:anchorId="3DE22DCA" wp14:editId="2095407C">
            <wp:extent cx="3598636" cy="3803782"/>
            <wp:effectExtent l="0" t="0" r="190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544F7F.tmp"/>
                    <pic:cNvPicPr/>
                  </pic:nvPicPr>
                  <pic:blipFill>
                    <a:blip r:embed="rId100">
                      <a:extLst>
                        <a:ext uri="{28A0092B-C50C-407E-A947-70E740481C1C}">
                          <a14:useLocalDpi xmlns:a14="http://schemas.microsoft.com/office/drawing/2010/main" val="0"/>
                        </a:ext>
                      </a:extLst>
                    </a:blip>
                    <a:stretch>
                      <a:fillRect/>
                    </a:stretch>
                  </pic:blipFill>
                  <pic:spPr>
                    <a:xfrm>
                      <a:off x="0" y="0"/>
                      <a:ext cx="3610340" cy="3816153"/>
                    </a:xfrm>
                    <a:prstGeom prst="rect">
                      <a:avLst/>
                    </a:prstGeom>
                  </pic:spPr>
                </pic:pic>
              </a:graphicData>
            </a:graphic>
          </wp:inline>
        </w:drawing>
      </w:r>
    </w:p>
    <w:p w14:paraId="282BB715" w14:textId="3863C3C6" w:rsidR="006B39C8" w:rsidRPr="00DD06C9" w:rsidRDefault="006B39C8" w:rsidP="00DD06C9">
      <w:pPr>
        <w:pStyle w:val="Caption"/>
        <w:rPr>
          <w:color w:val="000000" w:themeColor="text1"/>
          <w:lang w:val="en-US"/>
        </w:rPr>
      </w:pPr>
      <w:bookmarkStart w:id="178" w:name="_Toc422327105"/>
      <w:bookmarkStart w:id="179" w:name="_Toc440412024"/>
      <w:r>
        <w:t xml:space="preserve">Figure </w:t>
      </w:r>
      <w:r>
        <w:fldChar w:fldCharType="begin"/>
      </w:r>
      <w:r>
        <w:instrText xml:space="preserve"> SEQ Figure \* ARABIC </w:instrText>
      </w:r>
      <w:r>
        <w:fldChar w:fldCharType="separate"/>
      </w:r>
      <w:r w:rsidR="00F760C9">
        <w:rPr>
          <w:noProof/>
        </w:rPr>
        <w:t>37</w:t>
      </w:r>
      <w:r>
        <w:fldChar w:fldCharType="end"/>
      </w:r>
      <w:r>
        <w:t xml:space="preserve"> Discharge Circuit</w:t>
      </w:r>
      <w:bookmarkEnd w:id="178"/>
      <w:bookmarkEnd w:id="179"/>
    </w:p>
    <w:p w14:paraId="528E61AA" w14:textId="77777777" w:rsidR="006B39C8" w:rsidRPr="006B39C8" w:rsidRDefault="006B39C8" w:rsidP="006B39C8">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B39C8" w14:paraId="1C200C63" w14:textId="77777777" w:rsidTr="00244D11">
        <w:tc>
          <w:tcPr>
            <w:tcW w:w="4536" w:type="dxa"/>
            <w:shd w:val="clear" w:color="auto" w:fill="auto"/>
          </w:tcPr>
          <w:p w14:paraId="4F35E540" w14:textId="4BDDB52F" w:rsidR="006B39C8" w:rsidRPr="00F948EA" w:rsidRDefault="006B39C8" w:rsidP="006B39C8">
            <w:pPr>
              <w:pStyle w:val="TableContents"/>
              <w:keepNext/>
            </w:pPr>
            <w:r w:rsidRPr="00F8103C">
              <w:rPr>
                <w:color w:val="000000" w:themeColor="text1"/>
              </w:rPr>
              <w:t>Resistor Type:</w:t>
            </w:r>
          </w:p>
        </w:tc>
        <w:tc>
          <w:tcPr>
            <w:tcW w:w="4536" w:type="dxa"/>
            <w:shd w:val="clear" w:color="auto" w:fill="auto"/>
          </w:tcPr>
          <w:p w14:paraId="61A899C5" w14:textId="7182A610" w:rsidR="006B39C8" w:rsidRPr="001B3EED" w:rsidRDefault="001B3EED" w:rsidP="001B3EE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80" w:name="_Toc440411875"/>
            <w:r>
              <w:rPr>
                <w:rFonts w:cs="Arial"/>
                <w:b w:val="0"/>
                <w:bCs w:val="0"/>
                <w:color w:val="000000"/>
                <w:sz w:val="24"/>
                <w:szCs w:val="24"/>
              </w:rPr>
              <w:t>UAL10-2KF8</w:t>
            </w:r>
            <w:r w:rsidR="006B39C8" w:rsidRPr="001B3EED">
              <w:rPr>
                <w:color w:val="000000" w:themeColor="text1"/>
              </w:rPr>
              <w:t xml:space="preserve"> - </w:t>
            </w:r>
            <w:r w:rsidR="006B39C8" w:rsidRPr="001B3EED">
              <w:rPr>
                <w:color w:val="000000" w:themeColor="text1"/>
                <w:sz w:val="18"/>
                <w:szCs w:val="18"/>
                <w:shd w:val="clear" w:color="auto" w:fill="FFFFFF"/>
              </w:rPr>
              <w:t>Wirewound</w:t>
            </w:r>
            <w:bookmarkEnd w:id="180"/>
          </w:p>
        </w:tc>
      </w:tr>
      <w:tr w:rsidR="006B39C8" w14:paraId="4ADA8284" w14:textId="77777777" w:rsidTr="00244D11">
        <w:tc>
          <w:tcPr>
            <w:tcW w:w="4536" w:type="dxa"/>
            <w:shd w:val="clear" w:color="auto" w:fill="auto"/>
          </w:tcPr>
          <w:p w14:paraId="1487E212" w14:textId="4C61507D" w:rsidR="006B39C8" w:rsidRDefault="006B39C8" w:rsidP="006B39C8">
            <w:pPr>
              <w:pStyle w:val="TableContents"/>
              <w:keepNext/>
            </w:pPr>
            <w:r w:rsidRPr="00F8103C">
              <w:rPr>
                <w:color w:val="000000" w:themeColor="text1"/>
              </w:rPr>
              <w:t>Resistance:</w:t>
            </w:r>
          </w:p>
        </w:tc>
        <w:tc>
          <w:tcPr>
            <w:tcW w:w="4536" w:type="dxa"/>
            <w:shd w:val="clear" w:color="auto" w:fill="auto"/>
          </w:tcPr>
          <w:p w14:paraId="3BF8978B" w14:textId="26C0B111" w:rsidR="006B39C8" w:rsidRPr="00F948EA" w:rsidRDefault="001B3EED" w:rsidP="006B39C8">
            <w:pPr>
              <w:pStyle w:val="TableContents"/>
              <w:keepNext/>
            </w:pPr>
            <w:r>
              <w:rPr>
                <w:color w:val="000000" w:themeColor="text1"/>
              </w:rPr>
              <w:t>2k</w:t>
            </w:r>
            <w:r w:rsidR="006B39C8" w:rsidRPr="00F8103C">
              <w:rPr>
                <w:color w:val="000000" w:themeColor="text1"/>
              </w:rPr>
              <w:t>Ω</w:t>
            </w:r>
          </w:p>
        </w:tc>
      </w:tr>
      <w:tr w:rsidR="006B39C8" w14:paraId="157E97D5" w14:textId="77777777" w:rsidTr="00244D11">
        <w:tc>
          <w:tcPr>
            <w:tcW w:w="4536" w:type="dxa"/>
            <w:shd w:val="clear" w:color="auto" w:fill="auto"/>
          </w:tcPr>
          <w:p w14:paraId="3BCDE5AF" w14:textId="1167ADC3" w:rsidR="006B39C8" w:rsidRDefault="006B39C8" w:rsidP="006B39C8">
            <w:pPr>
              <w:pStyle w:val="TableContents"/>
              <w:keepNext/>
            </w:pPr>
            <w:r w:rsidRPr="00F8103C">
              <w:rPr>
                <w:color w:val="000000" w:themeColor="text1"/>
              </w:rPr>
              <w:t>Continuous power rating:</w:t>
            </w:r>
          </w:p>
        </w:tc>
        <w:tc>
          <w:tcPr>
            <w:tcW w:w="4536" w:type="dxa"/>
            <w:shd w:val="clear" w:color="auto" w:fill="auto"/>
          </w:tcPr>
          <w:p w14:paraId="64F13B58" w14:textId="75742CA2" w:rsidR="006B39C8" w:rsidRDefault="001B3EED" w:rsidP="006B39C8">
            <w:pPr>
              <w:pStyle w:val="TableContents"/>
              <w:keepNext/>
            </w:pPr>
            <w:r>
              <w:rPr>
                <w:color w:val="000000" w:themeColor="text1"/>
              </w:rPr>
              <w:t>12.5</w:t>
            </w:r>
            <w:r w:rsidR="006B39C8" w:rsidRPr="00F8103C">
              <w:rPr>
                <w:color w:val="000000" w:themeColor="text1"/>
              </w:rPr>
              <w:t>W</w:t>
            </w:r>
          </w:p>
        </w:tc>
      </w:tr>
      <w:tr w:rsidR="006B39C8" w14:paraId="2C0E0397" w14:textId="77777777" w:rsidTr="00244D11">
        <w:tc>
          <w:tcPr>
            <w:tcW w:w="4536" w:type="dxa"/>
            <w:shd w:val="clear" w:color="auto" w:fill="auto"/>
          </w:tcPr>
          <w:p w14:paraId="34937955" w14:textId="16ACD3A9" w:rsidR="006B39C8" w:rsidRDefault="006B39C8" w:rsidP="006B39C8">
            <w:pPr>
              <w:pStyle w:val="TableContents"/>
              <w:keepNext/>
            </w:pPr>
            <w:r w:rsidRPr="00F8103C">
              <w:rPr>
                <w:color w:val="000000" w:themeColor="text1"/>
              </w:rPr>
              <w:t>Overload power rating:</w:t>
            </w:r>
          </w:p>
        </w:tc>
        <w:tc>
          <w:tcPr>
            <w:tcW w:w="4536" w:type="dxa"/>
            <w:shd w:val="clear" w:color="auto" w:fill="auto"/>
          </w:tcPr>
          <w:p w14:paraId="18A27923" w14:textId="67FE0BE3" w:rsidR="006B39C8" w:rsidRDefault="001B3EED" w:rsidP="006B39C8">
            <w:pPr>
              <w:pStyle w:val="TableContents"/>
              <w:keepNext/>
            </w:pPr>
            <w:r>
              <w:rPr>
                <w:color w:val="000000" w:themeColor="text1"/>
              </w:rPr>
              <w:t>62.5</w:t>
            </w:r>
            <w:r w:rsidR="006B39C8" w:rsidRPr="00F8103C">
              <w:rPr>
                <w:color w:val="000000" w:themeColor="text1"/>
              </w:rPr>
              <w:t>W</w:t>
            </w:r>
          </w:p>
        </w:tc>
      </w:tr>
      <w:tr w:rsidR="006B39C8" w14:paraId="4A6EC468" w14:textId="77777777" w:rsidTr="00244D11">
        <w:tc>
          <w:tcPr>
            <w:tcW w:w="4536" w:type="dxa"/>
            <w:shd w:val="clear" w:color="auto" w:fill="auto"/>
          </w:tcPr>
          <w:p w14:paraId="30AC8376" w14:textId="21A378EC" w:rsidR="006B39C8" w:rsidRDefault="006B39C8" w:rsidP="006B39C8">
            <w:pPr>
              <w:pStyle w:val="TableContents"/>
              <w:keepNext/>
            </w:pPr>
            <w:r w:rsidRPr="00F8103C">
              <w:rPr>
                <w:color w:val="000000" w:themeColor="text1"/>
              </w:rPr>
              <w:t>Voltage rating:</w:t>
            </w:r>
          </w:p>
        </w:tc>
        <w:tc>
          <w:tcPr>
            <w:tcW w:w="4536" w:type="dxa"/>
            <w:shd w:val="clear" w:color="auto" w:fill="auto"/>
          </w:tcPr>
          <w:p w14:paraId="653C03E8" w14:textId="5AAB7F5E" w:rsidR="006B39C8" w:rsidRDefault="001B3EED" w:rsidP="006B39C8">
            <w:pPr>
              <w:pStyle w:val="TableContents"/>
              <w:keepNext/>
            </w:pPr>
            <w:r>
              <w:rPr>
                <w:color w:val="000000" w:themeColor="text1"/>
              </w:rPr>
              <w:t>1500</w:t>
            </w:r>
            <w:r w:rsidR="006B39C8" w:rsidRPr="00F8103C">
              <w:rPr>
                <w:color w:val="000000" w:themeColor="text1"/>
              </w:rPr>
              <w:t>V</w:t>
            </w:r>
          </w:p>
        </w:tc>
      </w:tr>
      <w:tr w:rsidR="006B39C8" w14:paraId="2533E692" w14:textId="77777777" w:rsidTr="00244D11">
        <w:tc>
          <w:tcPr>
            <w:tcW w:w="4536" w:type="dxa"/>
            <w:shd w:val="clear" w:color="auto" w:fill="auto"/>
          </w:tcPr>
          <w:p w14:paraId="16719D8E" w14:textId="5F43B8E6" w:rsidR="006B39C8" w:rsidRDefault="006B39C8" w:rsidP="006B39C8">
            <w:pPr>
              <w:pStyle w:val="TableContents"/>
              <w:keepNext/>
            </w:pPr>
            <w:r w:rsidRPr="00F8103C">
              <w:rPr>
                <w:color w:val="000000" w:themeColor="text1"/>
              </w:rPr>
              <w:t>Maximum expected current:</w:t>
            </w:r>
          </w:p>
        </w:tc>
        <w:tc>
          <w:tcPr>
            <w:tcW w:w="4536" w:type="dxa"/>
            <w:shd w:val="clear" w:color="auto" w:fill="auto"/>
          </w:tcPr>
          <w:p w14:paraId="1FB606E9" w14:textId="1E980FB0" w:rsidR="006B39C8" w:rsidRDefault="007E2D81" w:rsidP="007E2D81">
            <w:pPr>
              <w:pStyle w:val="TableContents"/>
              <w:keepNext/>
            </w:pPr>
            <w:r>
              <w:rPr>
                <w:color w:val="000000" w:themeColor="text1"/>
              </w:rPr>
              <w:t>146m</w:t>
            </w:r>
            <w:r w:rsidR="006B39C8" w:rsidRPr="00F8103C">
              <w:rPr>
                <w:color w:val="000000" w:themeColor="text1"/>
              </w:rPr>
              <w:t>A</w:t>
            </w:r>
          </w:p>
        </w:tc>
      </w:tr>
      <w:tr w:rsidR="006B39C8" w14:paraId="457007C8" w14:textId="77777777" w:rsidTr="00244D11">
        <w:tc>
          <w:tcPr>
            <w:tcW w:w="4536" w:type="dxa"/>
            <w:shd w:val="clear" w:color="auto" w:fill="auto"/>
          </w:tcPr>
          <w:p w14:paraId="53214548" w14:textId="49841BEB" w:rsidR="006B39C8" w:rsidRDefault="006B39C8" w:rsidP="006B39C8">
            <w:pPr>
              <w:pStyle w:val="TableContents"/>
              <w:keepNext/>
            </w:pPr>
            <w:r w:rsidRPr="00F8103C">
              <w:rPr>
                <w:color w:val="000000" w:themeColor="text1"/>
              </w:rPr>
              <w:t>Average current:</w:t>
            </w:r>
          </w:p>
        </w:tc>
        <w:tc>
          <w:tcPr>
            <w:tcW w:w="4536" w:type="dxa"/>
            <w:shd w:val="clear" w:color="auto" w:fill="auto"/>
          </w:tcPr>
          <w:p w14:paraId="3E6BB79E" w14:textId="7B3E56E3" w:rsidR="006B39C8" w:rsidRDefault="00403453" w:rsidP="00403453">
            <w:pPr>
              <w:pStyle w:val="TableContents"/>
              <w:keepNext/>
            </w:pPr>
            <w:r>
              <w:rPr>
                <w:color w:val="000000" w:themeColor="text1"/>
              </w:rPr>
              <w:t>48m</w:t>
            </w:r>
            <w:r w:rsidR="006B39C8" w:rsidRPr="00F8103C">
              <w:rPr>
                <w:color w:val="000000" w:themeColor="text1"/>
              </w:rPr>
              <w:t>A</w:t>
            </w:r>
          </w:p>
        </w:tc>
      </w:tr>
      <w:tr w:rsidR="006B39C8" w14:paraId="5B731DDF" w14:textId="77777777" w:rsidTr="00244D11">
        <w:tc>
          <w:tcPr>
            <w:tcW w:w="4536" w:type="dxa"/>
            <w:shd w:val="clear" w:color="auto" w:fill="auto"/>
          </w:tcPr>
          <w:p w14:paraId="75E76642" w14:textId="39F10CF3" w:rsidR="006B39C8" w:rsidRPr="00F948EA" w:rsidRDefault="006B39C8" w:rsidP="006B39C8">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494AF3AD" w14:textId="34B1AA9F" w:rsidR="006B39C8" w:rsidRDefault="006B39C8" w:rsidP="006B39C8">
            <w:pPr>
              <w:pStyle w:val="TableContents"/>
              <w:keepNext/>
            </w:pPr>
            <w:r w:rsidRPr="00F8103C">
              <w:rPr>
                <w:color w:val="000000" w:themeColor="text1"/>
              </w:rPr>
              <w:t>1.31 mm²</w:t>
            </w:r>
          </w:p>
        </w:tc>
      </w:tr>
    </w:tbl>
    <w:p w14:paraId="6A4DCEAC" w14:textId="30D39202" w:rsidR="00C95CE5" w:rsidRDefault="00C95CE5">
      <w:pPr>
        <w:pStyle w:val="Table"/>
        <w:rPr>
          <w:lang w:val="en-US"/>
        </w:rPr>
      </w:pPr>
      <w:bookmarkStart w:id="181" w:name="_Toc440412063"/>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F760C9">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F760C9">
        <w:rPr>
          <w:noProof/>
          <w:lang w:val="en-US"/>
        </w:rPr>
        <w:t>1</w:t>
      </w:r>
      <w:r w:rsidR="00AD5018">
        <w:rPr>
          <w:lang w:val="en-US"/>
        </w:rPr>
        <w:fldChar w:fldCharType="end"/>
      </w:r>
      <w:r w:rsidRPr="002F736A">
        <w:rPr>
          <w:lang w:val="en-US"/>
        </w:rPr>
        <w:t xml:space="preserve"> General data of the discharge circuit</w:t>
      </w:r>
      <w:bookmarkEnd w:id="181"/>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D1264" w:rsidRPr="00F8103C" w14:paraId="19DE1ACE" w14:textId="77777777" w:rsidTr="007A258A">
        <w:tc>
          <w:tcPr>
            <w:tcW w:w="4536" w:type="dxa"/>
            <w:shd w:val="clear" w:color="auto" w:fill="auto"/>
          </w:tcPr>
          <w:p w14:paraId="0024A1F5" w14:textId="77777777" w:rsidR="004D1264" w:rsidRPr="00F8103C" w:rsidRDefault="004D1264" w:rsidP="007A258A">
            <w:pPr>
              <w:pStyle w:val="TableContents"/>
              <w:rPr>
                <w:color w:val="000000" w:themeColor="text1"/>
              </w:rPr>
            </w:pPr>
            <w:r w:rsidRPr="00F8103C">
              <w:rPr>
                <w:color w:val="000000" w:themeColor="text1"/>
              </w:rPr>
              <w:lastRenderedPageBreak/>
              <w:t>Relay Type:</w:t>
            </w:r>
          </w:p>
        </w:tc>
        <w:tc>
          <w:tcPr>
            <w:tcW w:w="4536" w:type="dxa"/>
            <w:shd w:val="clear" w:color="auto" w:fill="auto"/>
          </w:tcPr>
          <w:p w14:paraId="1865F113" w14:textId="3F2B393B" w:rsidR="004D1264" w:rsidRPr="00531DDD" w:rsidRDefault="00531DDD" w:rsidP="00531DD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82" w:name="_Toc440411876"/>
            <w:r>
              <w:rPr>
                <w:rFonts w:cs="Arial"/>
                <w:b w:val="0"/>
                <w:bCs w:val="0"/>
                <w:color w:val="000000"/>
                <w:sz w:val="24"/>
                <w:szCs w:val="24"/>
              </w:rPr>
              <w:t>DBR72410P</w:t>
            </w:r>
            <w:bookmarkEnd w:id="182"/>
          </w:p>
        </w:tc>
      </w:tr>
      <w:tr w:rsidR="004D1264" w:rsidRPr="00F8103C" w14:paraId="2A3246E7" w14:textId="77777777" w:rsidTr="007A258A">
        <w:tc>
          <w:tcPr>
            <w:tcW w:w="4536" w:type="dxa"/>
            <w:shd w:val="clear" w:color="auto" w:fill="auto"/>
          </w:tcPr>
          <w:p w14:paraId="78B71BD1" w14:textId="77777777" w:rsidR="004D1264" w:rsidRPr="00F8103C" w:rsidRDefault="004D1264" w:rsidP="007A258A">
            <w:pPr>
              <w:pStyle w:val="TableContents"/>
              <w:rPr>
                <w:color w:val="000000" w:themeColor="text1"/>
              </w:rPr>
            </w:pPr>
            <w:r w:rsidRPr="00F8103C">
              <w:rPr>
                <w:color w:val="000000" w:themeColor="text1"/>
              </w:rPr>
              <w:t>Contact arrangment:</w:t>
            </w:r>
          </w:p>
        </w:tc>
        <w:tc>
          <w:tcPr>
            <w:tcW w:w="4536" w:type="dxa"/>
            <w:shd w:val="clear" w:color="auto" w:fill="auto"/>
          </w:tcPr>
          <w:p w14:paraId="23B32229" w14:textId="77777777" w:rsidR="004D1264" w:rsidRPr="00F8103C" w:rsidRDefault="004D1264" w:rsidP="007A258A">
            <w:pPr>
              <w:pStyle w:val="TableContents"/>
              <w:rPr>
                <w:color w:val="000000" w:themeColor="text1"/>
              </w:rPr>
            </w:pPr>
            <w:r w:rsidRPr="00F8103C">
              <w:rPr>
                <w:color w:val="000000" w:themeColor="text1"/>
              </w:rPr>
              <w:t>SPST-NC</w:t>
            </w:r>
          </w:p>
        </w:tc>
      </w:tr>
      <w:tr w:rsidR="004D1264" w:rsidRPr="00F8103C" w14:paraId="607D4703" w14:textId="77777777" w:rsidTr="007A258A">
        <w:tc>
          <w:tcPr>
            <w:tcW w:w="4536" w:type="dxa"/>
            <w:shd w:val="clear" w:color="auto" w:fill="auto"/>
          </w:tcPr>
          <w:p w14:paraId="65D6D4BF" w14:textId="77777777" w:rsidR="004D1264" w:rsidRPr="00F8103C" w:rsidRDefault="004D1264" w:rsidP="007A258A">
            <w:pPr>
              <w:pStyle w:val="TableContents"/>
              <w:rPr>
                <w:color w:val="000000" w:themeColor="text1"/>
              </w:rPr>
            </w:pPr>
            <w:r w:rsidRPr="00F8103C">
              <w:rPr>
                <w:color w:val="000000" w:themeColor="text1"/>
              </w:rPr>
              <w:t xml:space="preserve">Continuous DC current: </w:t>
            </w:r>
          </w:p>
        </w:tc>
        <w:tc>
          <w:tcPr>
            <w:tcW w:w="4536" w:type="dxa"/>
            <w:shd w:val="clear" w:color="auto" w:fill="auto"/>
          </w:tcPr>
          <w:p w14:paraId="7DAC9280" w14:textId="77777777" w:rsidR="004D1264" w:rsidRPr="00F8103C" w:rsidRDefault="004D1264" w:rsidP="007A258A">
            <w:pPr>
              <w:pStyle w:val="TableContents"/>
              <w:rPr>
                <w:color w:val="000000" w:themeColor="text1"/>
              </w:rPr>
            </w:pPr>
            <w:r w:rsidRPr="00F8103C">
              <w:rPr>
                <w:color w:val="000000" w:themeColor="text1"/>
              </w:rPr>
              <w:t>3A</w:t>
            </w:r>
          </w:p>
        </w:tc>
      </w:tr>
      <w:tr w:rsidR="004D1264" w:rsidRPr="00F8103C" w14:paraId="0BC4A1A1" w14:textId="77777777" w:rsidTr="007A258A">
        <w:tc>
          <w:tcPr>
            <w:tcW w:w="4536" w:type="dxa"/>
            <w:shd w:val="clear" w:color="auto" w:fill="auto"/>
          </w:tcPr>
          <w:p w14:paraId="411A2A83" w14:textId="77777777" w:rsidR="004D1264" w:rsidRPr="00F8103C" w:rsidRDefault="004D1264" w:rsidP="007A258A">
            <w:pPr>
              <w:pStyle w:val="TableContents"/>
              <w:rPr>
                <w:color w:val="000000" w:themeColor="text1"/>
              </w:rPr>
            </w:pPr>
            <w:r w:rsidRPr="00F8103C">
              <w:rPr>
                <w:color w:val="000000" w:themeColor="text1"/>
              </w:rPr>
              <w:t xml:space="preserve">Voltage rating </w:t>
            </w:r>
          </w:p>
        </w:tc>
        <w:tc>
          <w:tcPr>
            <w:tcW w:w="4536" w:type="dxa"/>
            <w:shd w:val="clear" w:color="auto" w:fill="auto"/>
          </w:tcPr>
          <w:p w14:paraId="23DDB710" w14:textId="2D11B6FD" w:rsidR="004D1264" w:rsidRPr="00F8103C" w:rsidRDefault="00531DDD" w:rsidP="007A258A">
            <w:pPr>
              <w:pStyle w:val="TableContents"/>
              <w:rPr>
                <w:color w:val="000000" w:themeColor="text1"/>
              </w:rPr>
            </w:pPr>
            <w:r>
              <w:rPr>
                <w:color w:val="000000" w:themeColor="text1"/>
              </w:rPr>
              <w:t>1000</w:t>
            </w:r>
            <w:r w:rsidR="004D1264" w:rsidRPr="00F8103C">
              <w:rPr>
                <w:color w:val="000000" w:themeColor="text1"/>
              </w:rPr>
              <w:t>VDC</w:t>
            </w:r>
          </w:p>
        </w:tc>
      </w:tr>
      <w:tr w:rsidR="004D1264" w:rsidRPr="00F8103C" w14:paraId="20EBB524" w14:textId="77777777" w:rsidTr="007A258A">
        <w:tc>
          <w:tcPr>
            <w:tcW w:w="4536" w:type="dxa"/>
            <w:shd w:val="clear" w:color="auto" w:fill="auto"/>
          </w:tcPr>
          <w:p w14:paraId="1179558A" w14:textId="77777777" w:rsidR="004D1264" w:rsidRPr="00F8103C" w:rsidRDefault="004D1264" w:rsidP="007A258A">
            <w:pPr>
              <w:pStyle w:val="TableContents"/>
              <w:rPr>
                <w:color w:val="000000" w:themeColor="text1"/>
                <w:lang w:val="en-US"/>
              </w:rPr>
            </w:pPr>
            <w:r w:rsidRPr="00F8103C">
              <w:rPr>
                <w:color w:val="000000" w:themeColor="text1"/>
                <w:lang w:val="en-US"/>
              </w:rPr>
              <w:t>Cross-sectional area of the wire used:</w:t>
            </w:r>
          </w:p>
        </w:tc>
        <w:tc>
          <w:tcPr>
            <w:tcW w:w="4536" w:type="dxa"/>
            <w:shd w:val="clear" w:color="auto" w:fill="auto"/>
          </w:tcPr>
          <w:p w14:paraId="76D33D83" w14:textId="77777777" w:rsidR="004D1264" w:rsidRPr="00F8103C" w:rsidRDefault="004D1264" w:rsidP="007A258A">
            <w:pPr>
              <w:pStyle w:val="TableContents"/>
              <w:rPr>
                <w:color w:val="000000" w:themeColor="text1"/>
                <w:vertAlign w:val="superscript"/>
              </w:rPr>
            </w:pPr>
            <w:r w:rsidRPr="00F8103C">
              <w:rPr>
                <w:color w:val="000000" w:themeColor="text1"/>
              </w:rPr>
              <w:t>1.31 mm</w:t>
            </w:r>
            <w:r w:rsidRPr="00F8103C">
              <w:rPr>
                <w:color w:val="000000" w:themeColor="text1"/>
                <w:vertAlign w:val="superscript"/>
              </w:rPr>
              <w:t>2</w:t>
            </w:r>
          </w:p>
        </w:tc>
      </w:tr>
    </w:tbl>
    <w:p w14:paraId="0D90E4F2" w14:textId="58AEA545" w:rsidR="004D1264" w:rsidRPr="00F8103C" w:rsidRDefault="004D1264" w:rsidP="004D1264">
      <w:pPr>
        <w:pStyle w:val="Table"/>
        <w:rPr>
          <w:color w:val="000000" w:themeColor="text1"/>
          <w:lang w:val="en-US"/>
        </w:rPr>
      </w:pPr>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F760C9">
        <w:rPr>
          <w:noProof/>
          <w:color w:val="000000" w:themeColor="text1"/>
          <w:lang w:val="en-US"/>
        </w:rPr>
        <w:t>0</w:t>
      </w:r>
      <w:r w:rsidRPr="00F8103C">
        <w:rPr>
          <w:color w:val="000000" w:themeColor="text1"/>
          <w:lang w:val="en-US"/>
        </w:rPr>
        <w:fldChar w:fldCharType="end"/>
      </w:r>
      <w:r w:rsidRPr="00F8103C">
        <w:rPr>
          <w:color w:val="000000" w:themeColor="text1"/>
          <w:lang w:val="en-US"/>
        </w:rPr>
        <w:t>.10 General data of the dis-charge relay</w:t>
      </w:r>
    </w:p>
    <w:p w14:paraId="45FE9472" w14:textId="11F9D872" w:rsidR="00C95CE5" w:rsidRDefault="00B10B43">
      <w:pPr>
        <w:rPr>
          <w:lang w:val="en-US"/>
        </w:rPr>
      </w:pPr>
      <w:r>
        <w:rPr>
          <w:lang w:val="en-US"/>
        </w:rPr>
        <w:t>Resistor datasheet</w:t>
      </w:r>
      <w:r w:rsidR="00BD5D65">
        <w:rPr>
          <w:lang w:val="en-US"/>
        </w:rPr>
        <w:t xml:space="preserve"> </w:t>
      </w:r>
      <w:r w:rsidR="00BD5D65">
        <w:rPr>
          <w:lang w:val="en-US"/>
        </w:rPr>
        <w:fldChar w:fldCharType="begin"/>
      </w:r>
      <w:r w:rsidR="00BD5D65">
        <w:rPr>
          <w:lang w:val="en-US"/>
        </w:rPr>
        <w:instrText xml:space="preserve"> REF _Ref440410727 \r \h </w:instrText>
      </w:r>
      <w:r w:rsidR="00BD5D65">
        <w:rPr>
          <w:lang w:val="en-US"/>
        </w:rPr>
      </w:r>
      <w:r w:rsidR="00BD5D65">
        <w:rPr>
          <w:lang w:val="en-US"/>
        </w:rPr>
        <w:fldChar w:fldCharType="separate"/>
      </w:r>
      <w:r w:rsidR="00F760C9">
        <w:rPr>
          <w:lang w:val="en-US"/>
        </w:rPr>
        <w:t>11.2.10.1</w:t>
      </w:r>
      <w:r w:rsidR="00BD5D65">
        <w:rPr>
          <w:lang w:val="en-US"/>
        </w:rPr>
        <w:fldChar w:fldCharType="end"/>
      </w:r>
    </w:p>
    <w:p w14:paraId="4EB87ACB" w14:textId="1A225EB3" w:rsidR="00B10B43" w:rsidRDefault="00B10B43">
      <w:pPr>
        <w:rPr>
          <w:lang w:val="en-US"/>
        </w:rPr>
      </w:pPr>
      <w:r>
        <w:rPr>
          <w:lang w:val="en-US"/>
        </w:rPr>
        <w:t>Relay datasheet</w:t>
      </w:r>
      <w:r w:rsidR="00BD5D65">
        <w:rPr>
          <w:lang w:val="en-US"/>
        </w:rPr>
        <w:t xml:space="preserve"> </w:t>
      </w:r>
      <w:r w:rsidR="00BD5D65">
        <w:rPr>
          <w:lang w:val="en-US"/>
        </w:rPr>
        <w:fldChar w:fldCharType="begin"/>
      </w:r>
      <w:r w:rsidR="00BD5D65">
        <w:rPr>
          <w:lang w:val="en-US"/>
        </w:rPr>
        <w:instrText xml:space="preserve"> REF _Ref440410809 \r \h </w:instrText>
      </w:r>
      <w:r w:rsidR="00BD5D65">
        <w:rPr>
          <w:lang w:val="en-US"/>
        </w:rPr>
      </w:r>
      <w:r w:rsidR="00BD5D65">
        <w:rPr>
          <w:lang w:val="en-US"/>
        </w:rPr>
        <w:fldChar w:fldCharType="separate"/>
      </w:r>
      <w:r w:rsidR="00F760C9">
        <w:rPr>
          <w:lang w:val="en-US"/>
        </w:rPr>
        <w:t>11.2.10.2</w:t>
      </w:r>
      <w:r w:rsidR="00BD5D65">
        <w:rPr>
          <w:lang w:val="en-US"/>
        </w:rPr>
        <w:fldChar w:fldCharType="end"/>
      </w:r>
    </w:p>
    <w:p w14:paraId="5291ABD6" w14:textId="12FC3522" w:rsidR="00C95CE5" w:rsidRDefault="00C95CE5">
      <w:pPr>
        <w:pStyle w:val="Heading3"/>
        <w:rPr>
          <w:lang w:val="en-US"/>
        </w:rPr>
      </w:pPr>
      <w:bookmarkStart w:id="183" w:name="_Toc440411877"/>
      <w:commentRangeStart w:id="18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84"/>
      <w:r w:rsidR="009F0B3D">
        <w:rPr>
          <w:rStyle w:val="CommentReference"/>
          <w:rFonts w:eastAsia="Calibri" w:cs="Arial"/>
          <w:b w:val="0"/>
          <w:bCs w:val="0"/>
        </w:rPr>
        <w:commentReference w:id="184"/>
      </w:r>
      <w:bookmarkEnd w:id="183"/>
    </w:p>
    <w:p w14:paraId="35755F3F" w14:textId="77777777" w:rsidR="004D1264" w:rsidRDefault="004D1264" w:rsidP="004D1264">
      <w:pPr>
        <w:keepNext/>
        <w:jc w:val="center"/>
      </w:pPr>
      <w:commentRangeStart w:id="185"/>
      <w:r>
        <w:rPr>
          <w:noProof/>
          <w:color w:val="000000" w:themeColor="text1"/>
          <w:lang w:val="en-US" w:eastAsia="en-US"/>
        </w:rPr>
        <w:drawing>
          <wp:inline distT="0" distB="0" distL="0" distR="0" wp14:anchorId="4043845E" wp14:editId="7939D7FF">
            <wp:extent cx="5181600" cy="5181600"/>
            <wp:effectExtent l="0" t="0" r="0" b="0"/>
            <wp:docPr id="27" name="Picture 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commentRangeEnd w:id="185"/>
      <w:r w:rsidR="005754E5">
        <w:rPr>
          <w:rStyle w:val="CommentReference"/>
        </w:rPr>
        <w:commentReference w:id="185"/>
      </w:r>
    </w:p>
    <w:p w14:paraId="1506A19B" w14:textId="708A06AC" w:rsidR="004D1264" w:rsidRDefault="004D1264" w:rsidP="00BD5D65">
      <w:pPr>
        <w:pStyle w:val="Caption"/>
      </w:pPr>
      <w:bookmarkStart w:id="186" w:name="_Toc422327107"/>
      <w:bookmarkStart w:id="187" w:name="_Toc440412026"/>
      <w:r>
        <w:t xml:space="preserve">Figure </w:t>
      </w:r>
      <w:r>
        <w:fldChar w:fldCharType="begin"/>
      </w:r>
      <w:r>
        <w:instrText xml:space="preserve"> SEQ Figure \* ARABIC </w:instrText>
      </w:r>
      <w:r>
        <w:fldChar w:fldCharType="separate"/>
      </w:r>
      <w:r w:rsidR="00F760C9">
        <w:rPr>
          <w:noProof/>
        </w:rPr>
        <w:t>38</w:t>
      </w:r>
      <w:r>
        <w:fldChar w:fldCharType="end"/>
      </w:r>
      <w:r>
        <w:t xml:space="preserve"> Discharge Relay &amp; Resistor Position</w:t>
      </w:r>
      <w:bookmarkEnd w:id="186"/>
      <w:bookmarkEnd w:id="187"/>
    </w:p>
    <w:p w14:paraId="12EEC271" w14:textId="4B7FF401" w:rsidR="00BD5D65" w:rsidRPr="00BD5D65" w:rsidRDefault="00BD5D65" w:rsidP="00BD5D65">
      <w:pPr>
        <w:pStyle w:val="Caption"/>
        <w:rPr>
          <w:i w:val="0"/>
        </w:rPr>
      </w:pPr>
      <w:r>
        <w:rPr>
          <w:i w:val="0"/>
        </w:rPr>
        <w:t xml:space="preserve">Discharge control circuitry is in the ECU box shown in </w:t>
      </w:r>
      <w:r>
        <w:rPr>
          <w:i w:val="0"/>
        </w:rPr>
        <w:fldChar w:fldCharType="begin"/>
      </w:r>
      <w:r>
        <w:rPr>
          <w:i w:val="0"/>
        </w:rPr>
        <w:instrText xml:space="preserve"> REF _Ref440574558 \h </w:instrText>
      </w:r>
      <w:r>
        <w:rPr>
          <w:i w:val="0"/>
        </w:rPr>
      </w:r>
      <w:r>
        <w:rPr>
          <w:i w:val="0"/>
        </w:rPr>
        <w:fldChar w:fldCharType="separate"/>
      </w:r>
      <w:r w:rsidR="00F760C9">
        <w:t xml:space="preserve">Figure </w:t>
      </w:r>
      <w:r w:rsidR="00F760C9">
        <w:rPr>
          <w:noProof/>
        </w:rPr>
        <w:t>34</w:t>
      </w:r>
      <w:r>
        <w:rPr>
          <w:i w:val="0"/>
        </w:rPr>
        <w:fldChar w:fldCharType="end"/>
      </w:r>
      <w:r>
        <w:rPr>
          <w:i w:val="0"/>
        </w:rPr>
        <w:t>.</w:t>
      </w:r>
    </w:p>
    <w:p w14:paraId="4B207FCC" w14:textId="77777777" w:rsidR="00C95CE5" w:rsidRDefault="00C95CE5">
      <w:pPr>
        <w:pStyle w:val="Heading2"/>
        <w:rPr>
          <w:lang w:val="en-US"/>
        </w:rPr>
      </w:pPr>
      <w:bookmarkStart w:id="188" w:name="_Ref439182200"/>
      <w:bookmarkStart w:id="189" w:name="_Ref439187643"/>
      <w:bookmarkStart w:id="190" w:name="_Toc440411878"/>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88"/>
      <w:bookmarkEnd w:id="189"/>
      <w:bookmarkEnd w:id="190"/>
    </w:p>
    <w:p w14:paraId="38D3843C" w14:textId="77777777" w:rsidR="00C95CE5" w:rsidRDefault="00C95CE5">
      <w:pPr>
        <w:pStyle w:val="Heading3"/>
        <w:rPr>
          <w:lang w:val="en-US"/>
        </w:rPr>
      </w:pPr>
      <w:bookmarkStart w:id="191" w:name="_Toc440411879"/>
      <w:r>
        <w:rPr>
          <w:lang w:val="en-US"/>
        </w:rPr>
        <w:t>Description</w:t>
      </w:r>
      <w:bookmarkEnd w:id="191"/>
    </w:p>
    <w:p w14:paraId="43AB841B" w14:textId="58D75A54" w:rsidR="004D1264" w:rsidRPr="004D1264" w:rsidRDefault="004D1264" w:rsidP="004D1264">
      <w:pPr>
        <w:rPr>
          <w:color w:val="000000" w:themeColor="text1"/>
          <w:lang w:val="en-US"/>
        </w:rPr>
      </w:pPr>
      <w:r w:rsidRPr="00F8103C">
        <w:rPr>
          <w:color w:val="000000" w:themeColor="text1"/>
          <w:lang w:val="en-US"/>
        </w:rPr>
        <w:t xml:space="preserve">The </w:t>
      </w:r>
      <w:r w:rsidR="005754E5">
        <w:rPr>
          <w:color w:val="000000" w:themeColor="text1"/>
          <w:lang w:val="en-US"/>
        </w:rPr>
        <w:fldChar w:fldCharType="begin"/>
      </w:r>
      <w:r w:rsidR="005754E5">
        <w:rPr>
          <w:color w:val="000000" w:themeColor="text1"/>
          <w:lang w:val="en-US"/>
        </w:rPr>
        <w:instrText xml:space="preserve"> REF _Ref439184376 \h </w:instrText>
      </w:r>
      <w:r w:rsidR="005754E5">
        <w:rPr>
          <w:color w:val="000000" w:themeColor="text1"/>
          <w:lang w:val="en-US"/>
        </w:rPr>
      </w:r>
      <w:r w:rsidR="005754E5">
        <w:rPr>
          <w:color w:val="000000" w:themeColor="text1"/>
          <w:lang w:val="en-US"/>
        </w:rPr>
        <w:fldChar w:fldCharType="separate"/>
      </w:r>
      <w:r w:rsidR="00F760C9">
        <w:rPr>
          <w:lang w:val="en-US"/>
        </w:rPr>
        <w:t>High Voltage Disconnect</w:t>
      </w:r>
      <w:r w:rsidR="005754E5">
        <w:rPr>
          <w:color w:val="000000" w:themeColor="text1"/>
          <w:lang w:val="en-US"/>
        </w:rPr>
        <w:fldChar w:fldCharType="end"/>
      </w:r>
      <w:r w:rsidRPr="00F8103C">
        <w:rPr>
          <w:color w:val="000000" w:themeColor="text1"/>
          <w:lang w:val="en-US"/>
        </w:rPr>
        <w:t xml:space="preserve"> is a 1-1587987-7 model from TE connectivity.  It is a member of their Series B connector family and is capable of 630Amps and 450V. It is disconnected by a pull handle.  </w:t>
      </w:r>
    </w:p>
    <w:p w14:paraId="71710A4D" w14:textId="77777777" w:rsidR="00C95CE5" w:rsidRDefault="00C95CE5">
      <w:pPr>
        <w:pStyle w:val="Heading3"/>
        <w:rPr>
          <w:lang w:val="en-US"/>
        </w:rPr>
      </w:pPr>
      <w:bookmarkStart w:id="192" w:name="_Toc440411880"/>
      <w:bookmarkStart w:id="193" w:name="_Ref44057468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92"/>
      <w:bookmarkEnd w:id="193"/>
    </w:p>
    <w:p w14:paraId="59252044" w14:textId="3183C10E" w:rsidR="004D1264" w:rsidRDefault="004D1264" w:rsidP="004D1264">
      <w:pPr>
        <w:rPr>
          <w:color w:val="000000" w:themeColor="text1"/>
          <w:lang w:val="en-US"/>
        </w:rPr>
      </w:pPr>
      <w:r w:rsidRPr="00F8103C">
        <w:rPr>
          <w:color w:val="000000" w:themeColor="text1"/>
          <w:lang w:val="en-US"/>
        </w:rPr>
        <w:t>Wire</w:t>
      </w:r>
      <w:r w:rsidR="00E0284B">
        <w:rPr>
          <w:color w:val="000000" w:themeColor="text1"/>
          <w:lang w:val="en-US"/>
        </w:rPr>
        <w:t>-</w:t>
      </w:r>
      <w:r w:rsidR="00E0284B">
        <w:rPr>
          <w:color w:val="000000" w:themeColor="text1"/>
          <w:lang w:val="en-US"/>
        </w:rPr>
        <w:fldChar w:fldCharType="begin"/>
      </w:r>
      <w:r w:rsidR="00E0284B">
        <w:rPr>
          <w:color w:val="000000" w:themeColor="text1"/>
          <w:lang w:val="en-US"/>
        </w:rPr>
        <w:instrText xml:space="preserve"> REF _Ref439181373 \h </w:instrText>
      </w:r>
      <w:r w:rsidR="00E0284B">
        <w:rPr>
          <w:color w:val="000000" w:themeColor="text1"/>
          <w:lang w:val="en-US"/>
        </w:rPr>
      </w:r>
      <w:r w:rsidR="00E0284B">
        <w:rPr>
          <w:color w:val="000000" w:themeColor="text1"/>
          <w:lang w:val="en-US"/>
        </w:rPr>
        <w:fldChar w:fldCharType="separate"/>
      </w:r>
      <w:r w:rsidR="00F760C9">
        <w:rPr>
          <w:lang w:val="en-US"/>
        </w:rPr>
        <w:t>EXRAD Shielded Cable</w:t>
      </w:r>
      <w:r w:rsidR="00E0284B">
        <w:rPr>
          <w:color w:val="000000" w:themeColor="text1"/>
          <w:lang w:val="en-US"/>
        </w:rPr>
        <w:fldChar w:fldCharType="end"/>
      </w:r>
      <w:r w:rsidR="00E0284B" w:rsidRPr="00F8103C">
        <w:rPr>
          <w:color w:val="000000" w:themeColor="text1"/>
          <w:lang w:val="en-US"/>
        </w:rPr>
        <w:t xml:space="preserve"> XLE 2 cable</w:t>
      </w:r>
      <w:r w:rsidRPr="00F8103C">
        <w:rPr>
          <w:color w:val="000000" w:themeColor="text1"/>
          <w:lang w:val="en-US"/>
        </w:rPr>
        <w:t xml:space="preserve">. </w:t>
      </w:r>
    </w:p>
    <w:p w14:paraId="3FAF22EB" w14:textId="49B53C64" w:rsidR="00A44A05" w:rsidRPr="00F8103C" w:rsidRDefault="00A44A05" w:rsidP="00A44A05">
      <w:pPr>
        <w:jc w:val="center"/>
        <w:rPr>
          <w:color w:val="000000" w:themeColor="text1"/>
          <w:lang w:val="en-US"/>
        </w:rPr>
      </w:pPr>
      <w:r>
        <w:rPr>
          <w:noProof/>
          <w:color w:val="000000" w:themeColor="text1"/>
          <w:lang w:val="en-US" w:eastAsia="en-US"/>
        </w:rPr>
        <w:lastRenderedPageBreak/>
        <w:drawing>
          <wp:inline distT="0" distB="0" distL="0" distR="0" wp14:anchorId="48DAA637" wp14:editId="523D2470">
            <wp:extent cx="3077637" cy="3550702"/>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recharge-TSM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85572" cy="3559857"/>
                    </a:xfrm>
                    <a:prstGeom prst="rect">
                      <a:avLst/>
                    </a:prstGeom>
                  </pic:spPr>
                </pic:pic>
              </a:graphicData>
            </a:graphic>
          </wp:inline>
        </w:drawing>
      </w:r>
    </w:p>
    <w:p w14:paraId="0053B230" w14:textId="77777777" w:rsidR="004D1264" w:rsidRDefault="004D1264" w:rsidP="004D1264">
      <w:pPr>
        <w:keepNext/>
        <w:jc w:val="center"/>
      </w:pPr>
      <w:r w:rsidRPr="00F8103C">
        <w:rPr>
          <w:noProof/>
          <w:color w:val="000000" w:themeColor="text1"/>
          <w:lang w:val="en-US" w:eastAsia="en-US"/>
        </w:rPr>
        <w:drawing>
          <wp:inline distT="0" distB="0" distL="0" distR="0" wp14:anchorId="413143DC" wp14:editId="1A052B63">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14:paraId="25E79AFB" w14:textId="60929208" w:rsidR="004D1264" w:rsidRPr="00F8103C" w:rsidRDefault="004D1264" w:rsidP="004D1264">
      <w:pPr>
        <w:pStyle w:val="Caption"/>
        <w:rPr>
          <w:color w:val="000000" w:themeColor="text1"/>
          <w:lang w:val="en-US"/>
        </w:rPr>
      </w:pPr>
      <w:bookmarkStart w:id="194" w:name="_Toc422327109"/>
      <w:bookmarkStart w:id="195" w:name="_Toc440412028"/>
      <w:r>
        <w:t xml:space="preserve">Figure </w:t>
      </w:r>
      <w:r>
        <w:fldChar w:fldCharType="begin"/>
      </w:r>
      <w:r>
        <w:instrText xml:space="preserve"> SEQ Figure \* ARABIC </w:instrText>
      </w:r>
      <w:r>
        <w:fldChar w:fldCharType="separate"/>
      </w:r>
      <w:r w:rsidR="00F760C9">
        <w:rPr>
          <w:noProof/>
        </w:rPr>
        <w:t>39</w:t>
      </w:r>
      <w:r>
        <w:fldChar w:fldCharType="end"/>
      </w:r>
      <w:r>
        <w:t xml:space="preserve"> HVD Connector</w:t>
      </w:r>
      <w:bookmarkEnd w:id="194"/>
      <w:bookmarkEnd w:id="195"/>
    </w:p>
    <w:p w14:paraId="1A66144A" w14:textId="77777777" w:rsidR="004D1264" w:rsidRPr="004D1264" w:rsidRDefault="004D1264" w:rsidP="004D1264">
      <w:pPr>
        <w:rPr>
          <w:lang w:val="en-US"/>
        </w:rPr>
      </w:pPr>
    </w:p>
    <w:p w14:paraId="0F977A65" w14:textId="77777777" w:rsidR="00C95CE5" w:rsidRDefault="00C95CE5">
      <w:pPr>
        <w:pStyle w:val="Heading3"/>
        <w:rPr>
          <w:lang w:val="en-US"/>
        </w:rPr>
      </w:pPr>
      <w:bookmarkStart w:id="196" w:name="_Toc440411881"/>
      <w:commentRangeStart w:id="197"/>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97"/>
      <w:r w:rsidR="009F0B3D">
        <w:rPr>
          <w:rStyle w:val="CommentReference"/>
          <w:rFonts w:eastAsia="Calibri" w:cs="Arial"/>
          <w:b w:val="0"/>
          <w:bCs w:val="0"/>
        </w:rPr>
        <w:commentReference w:id="197"/>
      </w:r>
      <w:bookmarkEnd w:id="196"/>
    </w:p>
    <w:p w14:paraId="5B970B42" w14:textId="77777777" w:rsidR="004D1264" w:rsidRDefault="004D1264" w:rsidP="004D1264">
      <w:pPr>
        <w:keepNext/>
        <w:jc w:val="center"/>
      </w:pPr>
      <w:r w:rsidRPr="00F8103C">
        <w:rPr>
          <w:noProof/>
          <w:color w:val="000000" w:themeColor="text1"/>
          <w:lang w:val="en-US" w:eastAsia="en-US"/>
        </w:rPr>
        <w:drawing>
          <wp:inline distT="0" distB="0" distL="0" distR="0" wp14:anchorId="739556B5" wp14:editId="432C59FC">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14:paraId="4C97B8B2" w14:textId="69D0CE2D" w:rsidR="004D1264" w:rsidRPr="00F8103C" w:rsidRDefault="004D1264" w:rsidP="004D1264">
      <w:pPr>
        <w:pStyle w:val="Caption"/>
        <w:rPr>
          <w:color w:val="000000" w:themeColor="text1"/>
          <w:lang w:val="en-US"/>
        </w:rPr>
      </w:pPr>
      <w:bookmarkStart w:id="198" w:name="_Toc422327110"/>
      <w:bookmarkStart w:id="199" w:name="_Toc440412029"/>
      <w:r>
        <w:t xml:space="preserve">Figure </w:t>
      </w:r>
      <w:r>
        <w:fldChar w:fldCharType="begin"/>
      </w:r>
      <w:r>
        <w:instrText xml:space="preserve"> SEQ Figure \* ARABIC </w:instrText>
      </w:r>
      <w:r>
        <w:fldChar w:fldCharType="separate"/>
      </w:r>
      <w:r w:rsidR="00F760C9">
        <w:rPr>
          <w:noProof/>
        </w:rPr>
        <w:t>40</w:t>
      </w:r>
      <w:r>
        <w:fldChar w:fldCharType="end"/>
      </w:r>
      <w:r>
        <w:t xml:space="preserve"> HVD Position in Car</w:t>
      </w:r>
      <w:bookmarkEnd w:id="198"/>
      <w:bookmarkEnd w:id="199"/>
    </w:p>
    <w:p w14:paraId="328F81C8" w14:textId="77777777" w:rsidR="008A47C2" w:rsidRDefault="008A47C2">
      <w:pPr>
        <w:rPr>
          <w:lang w:val="en-US"/>
        </w:rPr>
      </w:pPr>
    </w:p>
    <w:p w14:paraId="46729C8A" w14:textId="77777777" w:rsidR="00C95CE5" w:rsidRDefault="00C95CE5">
      <w:pPr>
        <w:pStyle w:val="Heading2"/>
        <w:rPr>
          <w:lang w:val="en-US"/>
        </w:rPr>
      </w:pPr>
      <w:bookmarkStart w:id="200" w:name="_Ref439187760"/>
      <w:bookmarkStart w:id="201" w:name="_Toc440411882"/>
      <w:r>
        <w:rPr>
          <w:lang w:val="en-US"/>
        </w:rPr>
        <w:t>Ready-To-Drive-Sound</w:t>
      </w:r>
      <w:r>
        <w:rPr>
          <w:rFonts w:eastAsia="Arial" w:cs="Arial"/>
          <w:lang w:val="en-US"/>
        </w:rPr>
        <w:t xml:space="preserve"> </w:t>
      </w:r>
      <w:r>
        <w:rPr>
          <w:lang w:val="en-US"/>
        </w:rPr>
        <w:t>(RTDS)</w:t>
      </w:r>
      <w:bookmarkEnd w:id="200"/>
      <w:bookmarkEnd w:id="201"/>
    </w:p>
    <w:p w14:paraId="35EC2D87" w14:textId="77777777" w:rsidR="00C95CE5" w:rsidRDefault="00C95CE5">
      <w:pPr>
        <w:pStyle w:val="Heading3"/>
        <w:rPr>
          <w:lang w:val="en-US"/>
        </w:rPr>
      </w:pPr>
      <w:bookmarkStart w:id="202" w:name="_Toc440411883"/>
      <w:r>
        <w:rPr>
          <w:lang w:val="en-US"/>
        </w:rPr>
        <w:t>Description</w:t>
      </w:r>
      <w:bookmarkEnd w:id="202"/>
    </w:p>
    <w:p w14:paraId="0865524D" w14:textId="13C6720B" w:rsidR="00200962" w:rsidRPr="00F8103C" w:rsidRDefault="00200962" w:rsidP="00200962">
      <w:pPr>
        <w:rPr>
          <w:color w:val="000000" w:themeColor="text1"/>
          <w:lang w:val="en-US"/>
        </w:rPr>
      </w:pPr>
      <w:r w:rsidRPr="00F8103C">
        <w:rPr>
          <w:color w:val="000000" w:themeColor="text1"/>
          <w:lang w:val="en-US"/>
        </w:rPr>
        <w:t xml:space="preserve">Upon the Accumulator Isolation Relays closing, and the motor controllers turning on, a 24V car horn will turn on for more than one second and less than three to notify all that the vehicle is ready to drive. The </w:t>
      </w:r>
      <w:r w:rsidR="000C382A">
        <w:rPr>
          <w:color w:val="000000" w:themeColor="text1"/>
          <w:lang w:val="en-US"/>
        </w:rPr>
        <w:fldChar w:fldCharType="begin"/>
      </w:r>
      <w:r w:rsidR="000C382A">
        <w:rPr>
          <w:color w:val="000000" w:themeColor="text1"/>
          <w:lang w:val="en-US"/>
        </w:rPr>
        <w:instrText xml:space="preserve"> REF _Ref440384297 \h </w:instrText>
      </w:r>
      <w:r w:rsidR="000C382A">
        <w:rPr>
          <w:color w:val="000000" w:themeColor="text1"/>
          <w:lang w:val="en-US"/>
        </w:rPr>
      </w:r>
      <w:r w:rsidR="000C382A">
        <w:rPr>
          <w:color w:val="000000" w:themeColor="text1"/>
          <w:lang w:val="en-US"/>
        </w:rPr>
        <w:fldChar w:fldCharType="separate"/>
      </w:r>
      <w:r w:rsidR="00F760C9">
        <w:rPr>
          <w:lang w:val="en-US"/>
        </w:rPr>
        <w:t>Ready to Drive Horn</w:t>
      </w:r>
      <w:r w:rsidR="000C382A">
        <w:rPr>
          <w:color w:val="000000" w:themeColor="text1"/>
          <w:lang w:val="en-US"/>
        </w:rPr>
        <w:fldChar w:fldCharType="end"/>
      </w:r>
      <w:r w:rsidRPr="00F8103C">
        <w:rPr>
          <w:color w:val="000000" w:themeColor="text1"/>
          <w:lang w:val="en-US"/>
        </w:rPr>
        <w:t xml:space="preserve"> (</w:t>
      </w:r>
      <w:r w:rsidR="000C382A">
        <w:rPr>
          <w:color w:val="000000" w:themeColor="text1"/>
          <w:lang w:val="en-US"/>
        </w:rPr>
        <w:t>Mallory PT-4632PLQ</w:t>
      </w:r>
      <w:r w:rsidRPr="00F8103C">
        <w:rPr>
          <w:color w:val="000000" w:themeColor="text1"/>
          <w:lang w:val="en-US"/>
        </w:rPr>
        <w:t xml:space="preserve">) is driven by a </w:t>
      </w:r>
      <w:proofErr w:type="spellStart"/>
      <w:r w:rsidRPr="00F8103C">
        <w:rPr>
          <w:color w:val="000000" w:themeColor="text1"/>
          <w:lang w:val="en-US"/>
        </w:rPr>
        <w:t>mosfet</w:t>
      </w:r>
      <w:proofErr w:type="spellEnd"/>
      <w:r w:rsidRPr="00F8103C">
        <w:rPr>
          <w:color w:val="000000" w:themeColor="text1"/>
          <w:lang w:val="en-US"/>
        </w:rPr>
        <w:t xml:space="preserve"> driver. The signal that drives the buzzer is from the ECU with software. The horn is capable of generating 83bBA at 2 meters. </w:t>
      </w:r>
    </w:p>
    <w:p w14:paraId="0A7367E4" w14:textId="77777777" w:rsidR="00200962" w:rsidRPr="00200962" w:rsidRDefault="00200962" w:rsidP="00200962">
      <w:pPr>
        <w:rPr>
          <w:lang w:val="en-US"/>
        </w:rPr>
      </w:pPr>
    </w:p>
    <w:p w14:paraId="26C79DC8" w14:textId="77777777" w:rsidR="00C95CE5" w:rsidRDefault="00C95CE5">
      <w:pPr>
        <w:pStyle w:val="Heading3"/>
        <w:rPr>
          <w:lang w:val="en-US"/>
        </w:rPr>
      </w:pPr>
      <w:bookmarkStart w:id="203" w:name="_Toc440411884"/>
      <w:commentRangeStart w:id="20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04"/>
      <w:r w:rsidR="009F0B3D">
        <w:rPr>
          <w:rStyle w:val="CommentReference"/>
          <w:rFonts w:eastAsia="Calibri" w:cs="Arial"/>
          <w:b w:val="0"/>
          <w:bCs w:val="0"/>
        </w:rPr>
        <w:commentReference w:id="204"/>
      </w:r>
      <w:bookmarkEnd w:id="203"/>
    </w:p>
    <w:p w14:paraId="3C8FE8EA" w14:textId="00D1606F" w:rsidR="004C0BD9" w:rsidRDefault="00E0284B" w:rsidP="00E0284B">
      <w:pPr>
        <w:keepNext/>
        <w:jc w:val="center"/>
      </w:pPr>
      <w:r>
        <w:rPr>
          <w:noProof/>
          <w:lang w:val="en-US" w:eastAsia="en-US"/>
        </w:rPr>
        <w:drawing>
          <wp:inline distT="0" distB="0" distL="0" distR="0" wp14:anchorId="18C4EEBA" wp14:editId="30F6A2D4">
            <wp:extent cx="3016250" cy="1749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136" cy="1756949"/>
                    </a:xfrm>
                    <a:prstGeom prst="rect">
                      <a:avLst/>
                    </a:prstGeom>
                  </pic:spPr>
                </pic:pic>
              </a:graphicData>
            </a:graphic>
          </wp:inline>
        </w:drawing>
      </w:r>
      <w:r>
        <w:rPr>
          <w:noProof/>
          <w:color w:val="000000" w:themeColor="text1"/>
          <w:lang w:val="en-US" w:eastAsia="en-US"/>
        </w:rPr>
        <w:t xml:space="preserve"> </w:t>
      </w:r>
    </w:p>
    <w:p w14:paraId="77E72535" w14:textId="5BC77E54" w:rsidR="004C0BD9" w:rsidRDefault="004C0BD9" w:rsidP="004C0BD9">
      <w:pPr>
        <w:pStyle w:val="Caption"/>
      </w:pPr>
      <w:bookmarkStart w:id="205" w:name="_Toc422327112"/>
      <w:bookmarkStart w:id="206" w:name="_Toc440412030"/>
      <w:r>
        <w:t xml:space="preserve">Figure </w:t>
      </w:r>
      <w:r>
        <w:fldChar w:fldCharType="begin"/>
      </w:r>
      <w:r>
        <w:instrText xml:space="preserve"> SEQ Figure \* ARABIC </w:instrText>
      </w:r>
      <w:r>
        <w:fldChar w:fldCharType="separate"/>
      </w:r>
      <w:r w:rsidR="00F760C9">
        <w:rPr>
          <w:noProof/>
        </w:rPr>
        <w:t>41</w:t>
      </w:r>
      <w:r>
        <w:fldChar w:fldCharType="end"/>
      </w:r>
      <w:r>
        <w:t xml:space="preserve"> Horn Control Circuitry</w:t>
      </w:r>
      <w:bookmarkEnd w:id="205"/>
      <w:bookmarkEnd w:id="206"/>
    </w:p>
    <w:p w14:paraId="72D3E3A5" w14:textId="614EB573" w:rsidR="004C0BD9" w:rsidRPr="00F8103C" w:rsidRDefault="004C0BD9" w:rsidP="004C0BD9">
      <w:pPr>
        <w:rPr>
          <w:color w:val="000000" w:themeColor="text1"/>
          <w:lang w:val="en-US"/>
        </w:rPr>
      </w:pPr>
      <w:r w:rsidRPr="00F8103C">
        <w:rPr>
          <w:color w:val="000000" w:themeColor="text1"/>
          <w:lang w:val="en-US"/>
        </w:rPr>
        <w:lastRenderedPageBreak/>
        <w:t xml:space="preserve">The Horn uses </w:t>
      </w:r>
      <w:r w:rsidR="00B30199">
        <w:rPr>
          <w:color w:val="000000" w:themeColor="text1"/>
          <w:lang w:val="en-US"/>
        </w:rPr>
        <w:fldChar w:fldCharType="begin"/>
      </w:r>
      <w:r w:rsidR="00B30199">
        <w:rPr>
          <w:color w:val="000000" w:themeColor="text1"/>
          <w:lang w:val="en-US"/>
        </w:rPr>
        <w:instrText xml:space="preserve"> REF _Ref439180462 \h </w:instrText>
      </w:r>
      <w:r w:rsidR="00B30199">
        <w:rPr>
          <w:color w:val="000000" w:themeColor="text1"/>
          <w:lang w:val="en-US"/>
        </w:rPr>
      </w:r>
      <w:r w:rsidR="00B30199">
        <w:rPr>
          <w:color w:val="000000" w:themeColor="text1"/>
          <w:lang w:val="en-US"/>
        </w:rPr>
        <w:fldChar w:fldCharType="separate"/>
      </w:r>
      <w:r w:rsidR="00F760C9">
        <w:rPr>
          <w:lang w:val="en-US"/>
        </w:rPr>
        <w:t>24 AWG PVC Insulated Hookup Wire</w:t>
      </w:r>
      <w:r w:rsidR="00B30199">
        <w:rPr>
          <w:color w:val="000000" w:themeColor="text1"/>
          <w:lang w:val="en-US"/>
        </w:rPr>
        <w:fldChar w:fldCharType="end"/>
      </w:r>
      <w:r w:rsidRPr="00F8103C">
        <w:rPr>
          <w:color w:val="000000" w:themeColor="text1"/>
          <w:lang w:val="en-US"/>
        </w:rPr>
        <w:t xml:space="preserve"> with a 300v and 105C </w:t>
      </w:r>
      <w:r w:rsidR="00B30199">
        <w:rPr>
          <w:color w:val="000000" w:themeColor="text1"/>
          <w:lang w:val="en-US"/>
        </w:rPr>
        <w:t xml:space="preserve">rating. </w:t>
      </w:r>
      <w:r w:rsidRPr="00F8103C">
        <w:rPr>
          <w:color w:val="000000" w:themeColor="text1"/>
          <w:lang w:val="en-US"/>
        </w:rPr>
        <w:t xml:space="preserve">There are no connectors for the Horn. </w:t>
      </w:r>
      <w:r w:rsidRPr="00F8103C">
        <w:rPr>
          <w:color w:val="000000" w:themeColor="text1"/>
          <w:lang w:val="en-US"/>
        </w:rPr>
        <w:fldChar w:fldCharType="begin"/>
      </w:r>
      <w:r w:rsidRPr="00F8103C">
        <w:rPr>
          <w:color w:val="000000" w:themeColor="text1"/>
          <w:lang w:val="en-US"/>
        </w:rPr>
        <w:instrText xml:space="preserve"> REF _Ref416602084 \r \h </w:instrText>
      </w:r>
      <w:r w:rsidRPr="00F8103C">
        <w:rPr>
          <w:color w:val="000000" w:themeColor="text1"/>
          <w:lang w:val="en-US"/>
        </w:rPr>
        <w:fldChar w:fldCharType="separate"/>
      </w:r>
      <w:r w:rsidR="00F760C9">
        <w:rPr>
          <w:b/>
          <w:bCs/>
          <w:color w:val="000000" w:themeColor="text1"/>
          <w:lang w:val="en-US"/>
        </w:rPr>
        <w:t>Error! Reference source not found.</w:t>
      </w:r>
      <w:r w:rsidRPr="00F8103C">
        <w:rPr>
          <w:color w:val="000000" w:themeColor="text1"/>
          <w:lang w:val="en-US"/>
        </w:rPr>
        <w:fldChar w:fldCharType="end"/>
      </w:r>
      <w:r w:rsidRPr="00F8103C">
        <w:rPr>
          <w:color w:val="000000" w:themeColor="text1"/>
          <w:lang w:val="en-US"/>
        </w:rPr>
        <w:t xml:space="preserve"> datasheet</w:t>
      </w:r>
    </w:p>
    <w:p w14:paraId="75042F1A" w14:textId="77777777" w:rsidR="004C0BD9" w:rsidRPr="004C0BD9" w:rsidRDefault="004C0BD9" w:rsidP="004C0BD9">
      <w:pPr>
        <w:rPr>
          <w:lang w:val="en-US"/>
        </w:rPr>
      </w:pPr>
    </w:p>
    <w:p w14:paraId="48AB9240" w14:textId="77777777" w:rsidR="00C95CE5" w:rsidRDefault="00C95CE5">
      <w:pPr>
        <w:pStyle w:val="Heading3"/>
        <w:rPr>
          <w:lang w:val="en-US"/>
        </w:rPr>
      </w:pPr>
      <w:bookmarkStart w:id="207" w:name="_Toc44041188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07"/>
    </w:p>
    <w:p w14:paraId="5073C884" w14:textId="77777777" w:rsidR="004C0BD9" w:rsidRDefault="004C0BD9" w:rsidP="004C0BD9">
      <w:pPr>
        <w:keepNext/>
        <w:jc w:val="center"/>
      </w:pPr>
      <w:r>
        <w:rPr>
          <w:noProof/>
          <w:color w:val="000000" w:themeColor="text1"/>
          <w:lang w:val="en-US" w:eastAsia="en-US"/>
        </w:rPr>
        <w:drawing>
          <wp:inline distT="0" distB="0" distL="0" distR="0" wp14:anchorId="2AB56B58" wp14:editId="0CE3D1CF">
            <wp:extent cx="3726180" cy="2758440"/>
            <wp:effectExtent l="0" t="0" r="7620" b="3810"/>
            <wp:docPr id="18" name="Picture 1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26180" cy="2758440"/>
                    </a:xfrm>
                    <a:prstGeom prst="rect">
                      <a:avLst/>
                    </a:prstGeom>
                    <a:noFill/>
                    <a:ln>
                      <a:noFill/>
                    </a:ln>
                  </pic:spPr>
                </pic:pic>
              </a:graphicData>
            </a:graphic>
          </wp:inline>
        </w:drawing>
      </w:r>
    </w:p>
    <w:p w14:paraId="6D82DE47" w14:textId="26134095" w:rsidR="00C95CE5" w:rsidRDefault="004C0BD9" w:rsidP="004C0BD9">
      <w:pPr>
        <w:rPr>
          <w:lang w:val="en-US"/>
        </w:rPr>
      </w:pPr>
      <w:bookmarkStart w:id="208" w:name="_Toc422327113"/>
      <w:bookmarkStart w:id="209" w:name="_Toc440412031"/>
      <w:r>
        <w:t xml:space="preserve">Figure </w:t>
      </w:r>
      <w:r>
        <w:fldChar w:fldCharType="begin"/>
      </w:r>
      <w:r>
        <w:instrText xml:space="preserve"> SEQ Figure \* ARABIC </w:instrText>
      </w:r>
      <w:r>
        <w:fldChar w:fldCharType="separate"/>
      </w:r>
      <w:r w:rsidR="00F760C9">
        <w:rPr>
          <w:noProof/>
        </w:rPr>
        <w:t>42</w:t>
      </w:r>
      <w:r>
        <w:fldChar w:fldCharType="end"/>
      </w:r>
      <w:r>
        <w:t xml:space="preserve"> Horn Position in Car</w:t>
      </w:r>
      <w:bookmarkEnd w:id="208"/>
      <w:bookmarkEnd w:id="209"/>
    </w:p>
    <w:p w14:paraId="50963085" w14:textId="77777777" w:rsidR="00C95CE5" w:rsidRDefault="00C95CE5">
      <w:pPr>
        <w:rPr>
          <w:lang w:val="en-US"/>
        </w:rPr>
      </w:pPr>
    </w:p>
    <w:p w14:paraId="7C57E63B" w14:textId="77777777" w:rsidR="004C0BD9" w:rsidRPr="002F736A" w:rsidRDefault="004C0BD9">
      <w:pPr>
        <w:rPr>
          <w:lang w:val="en-US"/>
        </w:rPr>
        <w:sectPr w:rsidR="004C0BD9" w:rsidRPr="002F736A" w:rsidSect="003A1802">
          <w:pgSz w:w="12240" w:h="15840" w:code="1"/>
          <w:pgMar w:top="1296" w:right="1296" w:bottom="1008" w:left="1296" w:header="708" w:footer="708" w:gutter="0"/>
          <w:cols w:space="720"/>
          <w:docGrid w:linePitch="360"/>
        </w:sectPr>
      </w:pPr>
    </w:p>
    <w:p w14:paraId="2CD0395B" w14:textId="77777777" w:rsidR="00C95CE5" w:rsidRDefault="007E2521">
      <w:pPr>
        <w:pStyle w:val="Heading1"/>
        <w:rPr>
          <w:lang w:val="en-US"/>
        </w:rPr>
      </w:pPr>
      <w:r>
        <w:rPr>
          <w:lang w:val="en-US"/>
        </w:rPr>
        <w:lastRenderedPageBreak/>
        <w:br w:type="page"/>
      </w:r>
      <w:bookmarkStart w:id="210" w:name="_Ref439187786"/>
      <w:bookmarkStart w:id="211" w:name="_Toc440411886"/>
      <w:r w:rsidR="00C95CE5">
        <w:rPr>
          <w:lang w:val="en-US"/>
        </w:rPr>
        <w:lastRenderedPageBreak/>
        <w:t>Accumulator</w:t>
      </w:r>
      <w:bookmarkEnd w:id="210"/>
      <w:bookmarkEnd w:id="211"/>
    </w:p>
    <w:p w14:paraId="4B352622" w14:textId="77777777" w:rsidR="00C95CE5" w:rsidRDefault="00C95CE5">
      <w:pPr>
        <w:pStyle w:val="Heading2"/>
        <w:rPr>
          <w:lang w:val="en-US"/>
        </w:rPr>
      </w:pPr>
      <w:bookmarkStart w:id="212" w:name="_Toc440411887"/>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212"/>
    </w:p>
    <w:p w14:paraId="5104CA88" w14:textId="77777777" w:rsidR="00C95CE5" w:rsidRDefault="00C95CE5">
      <w:pPr>
        <w:pStyle w:val="Heading3"/>
        <w:rPr>
          <w:lang w:val="en-US"/>
        </w:rPr>
      </w:pPr>
      <w:bookmarkStart w:id="213" w:name="_Toc440411888"/>
      <w:r>
        <w:rPr>
          <w:lang w:val="en-US"/>
        </w:rPr>
        <w:t>Overview/description/parameters</w:t>
      </w:r>
      <w:bookmarkEnd w:id="213"/>
    </w:p>
    <w:tbl>
      <w:tblPr>
        <w:tblW w:w="10025" w:type="dxa"/>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5489"/>
      </w:tblGrid>
      <w:tr w:rsidR="004E5E32" w14:paraId="7553EF74" w14:textId="77777777" w:rsidTr="00455E6F">
        <w:tc>
          <w:tcPr>
            <w:tcW w:w="4536" w:type="dxa"/>
            <w:shd w:val="clear" w:color="auto" w:fill="auto"/>
          </w:tcPr>
          <w:p w14:paraId="1CF1808B" w14:textId="77777777" w:rsidR="00C95CE5" w:rsidRDefault="00C95CE5" w:rsidP="00491016">
            <w:pPr>
              <w:pStyle w:val="TableContents"/>
              <w:keepNext/>
            </w:pPr>
            <w:r>
              <w:t>Maximum Voltage:</w:t>
            </w:r>
          </w:p>
        </w:tc>
        <w:tc>
          <w:tcPr>
            <w:tcW w:w="5489" w:type="dxa"/>
            <w:shd w:val="clear" w:color="auto" w:fill="auto"/>
          </w:tcPr>
          <w:p w14:paraId="77DD069F" w14:textId="0246C5BA" w:rsidR="00C95CE5" w:rsidRDefault="00153ED9" w:rsidP="00153ED9">
            <w:pPr>
              <w:pStyle w:val="TableContents"/>
              <w:keepNext/>
            </w:pPr>
            <w:r>
              <w:t>302.4</w:t>
            </w:r>
            <w:r w:rsidR="00C95CE5">
              <w:t>V</w:t>
            </w:r>
            <w:r w:rsidR="00593F5A">
              <w:t>DC</w:t>
            </w:r>
          </w:p>
        </w:tc>
      </w:tr>
      <w:tr w:rsidR="004E5E32" w14:paraId="4650BB36" w14:textId="77777777" w:rsidTr="00455E6F">
        <w:tc>
          <w:tcPr>
            <w:tcW w:w="4536" w:type="dxa"/>
            <w:shd w:val="clear" w:color="auto" w:fill="auto"/>
          </w:tcPr>
          <w:p w14:paraId="30163259" w14:textId="77777777" w:rsidR="00C95CE5" w:rsidRDefault="00C95CE5" w:rsidP="00491016">
            <w:pPr>
              <w:pStyle w:val="TableContents"/>
              <w:keepNext/>
            </w:pPr>
            <w:r>
              <w:t>Nominal Voltage:</w:t>
            </w:r>
          </w:p>
        </w:tc>
        <w:tc>
          <w:tcPr>
            <w:tcW w:w="5489" w:type="dxa"/>
            <w:shd w:val="clear" w:color="auto" w:fill="auto"/>
          </w:tcPr>
          <w:p w14:paraId="5E9647E3" w14:textId="76E50CED" w:rsidR="00C95CE5" w:rsidRDefault="0078659D" w:rsidP="00491016">
            <w:pPr>
              <w:pStyle w:val="TableContents"/>
              <w:keepNext/>
            </w:pPr>
            <w:r>
              <w:t>273.6</w:t>
            </w:r>
            <w:r w:rsidR="00C95CE5">
              <w:t>V</w:t>
            </w:r>
            <w:r w:rsidR="00593F5A">
              <w:t>DC</w:t>
            </w:r>
          </w:p>
        </w:tc>
      </w:tr>
      <w:tr w:rsidR="004E5E32" w14:paraId="018E5A97" w14:textId="77777777" w:rsidTr="00455E6F">
        <w:tc>
          <w:tcPr>
            <w:tcW w:w="4536" w:type="dxa"/>
            <w:shd w:val="clear" w:color="auto" w:fill="auto"/>
          </w:tcPr>
          <w:p w14:paraId="222AE81A" w14:textId="77777777" w:rsidR="00C95CE5" w:rsidRDefault="00C95CE5" w:rsidP="00491016">
            <w:pPr>
              <w:pStyle w:val="TableContents"/>
              <w:keepNext/>
            </w:pPr>
            <w:r>
              <w:t>Minimum Voltage:</w:t>
            </w:r>
          </w:p>
        </w:tc>
        <w:tc>
          <w:tcPr>
            <w:tcW w:w="5489" w:type="dxa"/>
            <w:shd w:val="clear" w:color="auto" w:fill="auto"/>
          </w:tcPr>
          <w:p w14:paraId="6316ECFC" w14:textId="256CC09B" w:rsidR="00C95CE5" w:rsidRDefault="007A258A" w:rsidP="00153ED9">
            <w:pPr>
              <w:pStyle w:val="TableContents"/>
              <w:keepNext/>
            </w:pPr>
            <w:r>
              <w:t>2</w:t>
            </w:r>
            <w:r w:rsidR="00153ED9">
              <w:t>16</w:t>
            </w:r>
            <w:r w:rsidR="00C95CE5">
              <w:t>V</w:t>
            </w:r>
            <w:r w:rsidR="00593F5A">
              <w:t>DC</w:t>
            </w:r>
          </w:p>
        </w:tc>
      </w:tr>
      <w:tr w:rsidR="004E5E32" w14:paraId="1928613F" w14:textId="77777777" w:rsidTr="00455E6F">
        <w:tc>
          <w:tcPr>
            <w:tcW w:w="4536" w:type="dxa"/>
            <w:shd w:val="clear" w:color="auto" w:fill="auto"/>
          </w:tcPr>
          <w:p w14:paraId="4D35FA91" w14:textId="77777777" w:rsidR="00C95CE5" w:rsidRDefault="00C95CE5" w:rsidP="00491016">
            <w:pPr>
              <w:pStyle w:val="TableContents"/>
              <w:keepNext/>
            </w:pPr>
            <w:r>
              <w:t>Maximum output current:</w:t>
            </w:r>
          </w:p>
        </w:tc>
        <w:tc>
          <w:tcPr>
            <w:tcW w:w="5489" w:type="dxa"/>
            <w:shd w:val="clear" w:color="auto" w:fill="auto"/>
          </w:tcPr>
          <w:p w14:paraId="2ADA70DC" w14:textId="02677F39" w:rsidR="00C95CE5" w:rsidRDefault="007A258A" w:rsidP="00153ED9">
            <w:pPr>
              <w:pStyle w:val="TableContents"/>
              <w:keepNext/>
            </w:pPr>
            <w:r>
              <w:t>5</w:t>
            </w:r>
            <w:r w:rsidR="00153ED9">
              <w:t>28</w:t>
            </w:r>
            <w:r w:rsidR="00C95CE5">
              <w:t>A</w:t>
            </w:r>
            <w:r w:rsidR="00593F5A">
              <w:t xml:space="preserve"> for </w:t>
            </w:r>
            <w:r>
              <w:t>2</w:t>
            </w:r>
            <w:r w:rsidR="00593F5A">
              <w:t>s</w:t>
            </w:r>
          </w:p>
        </w:tc>
      </w:tr>
      <w:tr w:rsidR="004E5E32" w14:paraId="79B12468" w14:textId="77777777" w:rsidTr="00455E6F">
        <w:tc>
          <w:tcPr>
            <w:tcW w:w="4536" w:type="dxa"/>
            <w:shd w:val="clear" w:color="auto" w:fill="auto"/>
          </w:tcPr>
          <w:p w14:paraId="3D275FA4" w14:textId="77777777" w:rsidR="00C95CE5" w:rsidRDefault="00C95CE5" w:rsidP="00491016">
            <w:pPr>
              <w:pStyle w:val="TableContents"/>
              <w:keepNext/>
            </w:pPr>
            <w:r>
              <w:t>Maximum nominal current:</w:t>
            </w:r>
          </w:p>
        </w:tc>
        <w:tc>
          <w:tcPr>
            <w:tcW w:w="5489" w:type="dxa"/>
            <w:shd w:val="clear" w:color="auto" w:fill="auto"/>
          </w:tcPr>
          <w:p w14:paraId="2A8CE16F" w14:textId="457808B4" w:rsidR="00C95CE5" w:rsidRDefault="00153ED9" w:rsidP="00491016">
            <w:pPr>
              <w:pStyle w:val="TableContents"/>
              <w:keepNext/>
            </w:pPr>
            <w:r>
              <w:t>423</w:t>
            </w:r>
            <w:r w:rsidR="00C95CE5">
              <w:t>A</w:t>
            </w:r>
          </w:p>
        </w:tc>
      </w:tr>
      <w:tr w:rsidR="004E5E32" w14:paraId="2F5A4120" w14:textId="77777777" w:rsidTr="00455E6F">
        <w:tc>
          <w:tcPr>
            <w:tcW w:w="4536" w:type="dxa"/>
            <w:shd w:val="clear" w:color="auto" w:fill="auto"/>
          </w:tcPr>
          <w:p w14:paraId="1BCE95C1" w14:textId="77777777" w:rsidR="00C95CE5" w:rsidRDefault="00C95CE5" w:rsidP="00491016">
            <w:pPr>
              <w:pStyle w:val="TableContents"/>
              <w:keepNext/>
            </w:pPr>
            <w:r>
              <w:t>Maximum charging current:</w:t>
            </w:r>
          </w:p>
        </w:tc>
        <w:tc>
          <w:tcPr>
            <w:tcW w:w="5489" w:type="dxa"/>
            <w:shd w:val="clear" w:color="auto" w:fill="auto"/>
          </w:tcPr>
          <w:p w14:paraId="5F53DD36" w14:textId="60D83963" w:rsidR="00C95CE5" w:rsidRDefault="00153ED9" w:rsidP="00491016">
            <w:pPr>
              <w:pStyle w:val="TableContents"/>
              <w:keepNext/>
            </w:pPr>
            <w:r>
              <w:t>42</w:t>
            </w:r>
            <w:r w:rsidR="00C95CE5">
              <w:t>A</w:t>
            </w:r>
          </w:p>
        </w:tc>
      </w:tr>
      <w:tr w:rsidR="004E5E32" w14:paraId="1092A9EF" w14:textId="77777777" w:rsidTr="00455E6F">
        <w:tc>
          <w:tcPr>
            <w:tcW w:w="4536" w:type="dxa"/>
            <w:shd w:val="clear" w:color="auto" w:fill="auto"/>
          </w:tcPr>
          <w:p w14:paraId="348140AB" w14:textId="77777777" w:rsidR="00C95CE5" w:rsidRDefault="00C95CE5" w:rsidP="00491016">
            <w:pPr>
              <w:pStyle w:val="TableContents"/>
              <w:keepNext/>
            </w:pPr>
            <w:r>
              <w:t>Total numbers of cells:</w:t>
            </w:r>
          </w:p>
        </w:tc>
        <w:tc>
          <w:tcPr>
            <w:tcW w:w="5489" w:type="dxa"/>
            <w:shd w:val="clear" w:color="auto" w:fill="auto"/>
          </w:tcPr>
          <w:p w14:paraId="5D9AA401" w14:textId="6BA1E0F0" w:rsidR="00C95CE5" w:rsidRDefault="007A258A" w:rsidP="00491016">
            <w:pPr>
              <w:pStyle w:val="TableContents"/>
              <w:keepNext/>
            </w:pPr>
            <w:r>
              <w:t>21</w:t>
            </w:r>
            <w:r w:rsidR="00153ED9">
              <w:t>6</w:t>
            </w:r>
          </w:p>
        </w:tc>
      </w:tr>
      <w:tr w:rsidR="004E5E32" w14:paraId="00219B6C" w14:textId="77777777" w:rsidTr="00455E6F">
        <w:tc>
          <w:tcPr>
            <w:tcW w:w="4536" w:type="dxa"/>
            <w:shd w:val="clear" w:color="auto" w:fill="auto"/>
          </w:tcPr>
          <w:p w14:paraId="658DFB0E" w14:textId="77777777" w:rsidR="00C95CE5" w:rsidRDefault="00C95CE5" w:rsidP="00491016">
            <w:pPr>
              <w:pStyle w:val="TableContents"/>
              <w:keepNext/>
            </w:pPr>
            <w:r>
              <w:t>Cell configuration:</w:t>
            </w:r>
          </w:p>
        </w:tc>
        <w:tc>
          <w:tcPr>
            <w:tcW w:w="5489" w:type="dxa"/>
            <w:shd w:val="clear" w:color="auto" w:fill="auto"/>
          </w:tcPr>
          <w:p w14:paraId="12E541FF" w14:textId="7056006A" w:rsidR="00C95CE5" w:rsidRDefault="00153ED9" w:rsidP="00491016">
            <w:pPr>
              <w:pStyle w:val="TableContents"/>
              <w:keepNext/>
            </w:pPr>
            <w:r>
              <w:t>72</w:t>
            </w:r>
            <w:r w:rsidR="007A258A">
              <w:t>s3</w:t>
            </w:r>
            <w:r w:rsidR="00C95CE5">
              <w:t>p</w:t>
            </w:r>
          </w:p>
        </w:tc>
      </w:tr>
      <w:tr w:rsidR="004E5E32" w14:paraId="3F137C81" w14:textId="77777777" w:rsidTr="00455E6F">
        <w:tc>
          <w:tcPr>
            <w:tcW w:w="4536" w:type="dxa"/>
            <w:shd w:val="clear" w:color="auto" w:fill="auto"/>
          </w:tcPr>
          <w:p w14:paraId="24543229" w14:textId="77777777" w:rsidR="00C95CE5" w:rsidRDefault="00593F5A" w:rsidP="00491016">
            <w:pPr>
              <w:pStyle w:val="TableContents"/>
              <w:keepNext/>
            </w:pPr>
            <w:r>
              <w:t xml:space="preserve">Total </w:t>
            </w:r>
            <w:r w:rsidR="00C95CE5">
              <w:t>Capacity:</w:t>
            </w:r>
          </w:p>
        </w:tc>
        <w:tc>
          <w:tcPr>
            <w:tcW w:w="5489" w:type="dxa"/>
            <w:shd w:val="clear" w:color="auto" w:fill="auto"/>
          </w:tcPr>
          <w:p w14:paraId="3AB6D43F" w14:textId="38AC3729" w:rsidR="007A258A" w:rsidRPr="007A258A" w:rsidRDefault="007A258A" w:rsidP="00491016">
            <w:pPr>
              <w:pStyle w:val="TableContents"/>
              <w:keepNext/>
              <w:rPr>
                <w:color w:val="000000" w:themeColor="text1"/>
              </w:rPr>
            </w:pPr>
            <m:oMathPara>
              <m:oMath>
                <m:r>
                  <w:rPr>
                    <w:rFonts w:ascii="Cambria Math" w:hAnsi="Cambria Math"/>
                    <w:color w:val="000000" w:themeColor="text1"/>
                  </w:rPr>
                  <m:t>Capacity</m:t>
                </m:r>
                <m:d>
                  <m:dPr>
                    <m:begChr m:val="["/>
                    <m:endChr m:val="]"/>
                    <m:ctrlPr>
                      <w:rPr>
                        <w:rFonts w:ascii="Cambria Math" w:hAnsi="Cambria Math"/>
                        <w:i/>
                        <w:color w:val="000000" w:themeColor="text1"/>
                      </w:rPr>
                    </m:ctrlPr>
                  </m:dPr>
                  <m:e>
                    <m:r>
                      <w:rPr>
                        <w:rFonts w:ascii="Cambria Math" w:hAnsi="Cambria Math"/>
                        <w:color w:val="000000" w:themeColor="text1"/>
                      </w:rPr>
                      <m:t>MJ</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Ah</m:t>
                    </m:r>
                  </m:e>
                </m:d>
                <m:r>
                  <w:rPr>
                    <w:rFonts w:ascii="Cambria Math" w:hAnsi="Cambria Math"/>
                    <w:color w:val="000000" w:themeColor="text1"/>
                  </w:rPr>
                  <m:t>×Voltage</m:t>
                </m:r>
                <m:d>
                  <m:dPr>
                    <m:begChr m:val="["/>
                    <m:endChr m:val="]"/>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of cells*3600</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s</m:t>
                        </m:r>
                      </m:num>
                      <m:den>
                        <m:r>
                          <w:rPr>
                            <w:rFonts w:ascii="Cambria Math" w:hAnsi="Cambria Math"/>
                            <w:color w:val="000000" w:themeColor="text1"/>
                          </w:rPr>
                          <m:t>h</m:t>
                        </m:r>
                      </m:den>
                    </m:f>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MJ</m:t>
                    </m:r>
                  </m:num>
                  <m:den>
                    <m:r>
                      <w:rPr>
                        <w:rFonts w:ascii="Cambria Math" w:hAnsi="Cambria Math"/>
                        <w:color w:val="000000" w:themeColor="text1"/>
                      </w:rPr>
                      <m:t>J</m:t>
                    </m:r>
                  </m:den>
                </m:f>
                <m:r>
                  <w:rPr>
                    <w:rFonts w:ascii="Cambria Math" w:hAnsi="Cambria Math"/>
                    <w:color w:val="000000" w:themeColor="text1"/>
                  </w:rPr>
                  <m:t>]</m:t>
                </m:r>
              </m:oMath>
            </m:oMathPara>
          </w:p>
          <w:p w14:paraId="4D152404" w14:textId="138580B3" w:rsidR="00C95CE5" w:rsidRDefault="00593F5A" w:rsidP="00491016">
            <w:pPr>
              <w:pStyle w:val="TableContents"/>
              <w:keepNext/>
            </w:pPr>
            <w:r>
              <w:t>21.6 MJ</w:t>
            </w:r>
            <w:bookmarkStart w:id="214" w:name="_MON_1512237554"/>
            <w:bookmarkEnd w:id="214"/>
            <w:r w:rsidR="0078659D">
              <w:object w:dxaOrig="7654" w:dyaOrig="2924" w14:anchorId="63310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2in" o:ole="">
                  <v:imagedata r:id="rId106" o:title=""/>
                </v:shape>
                <o:OLEObject Type="Embed" ProgID="Excel.Sheet.12" ShapeID="_x0000_i1025" DrawAspect="Content" ObjectID="_1519486487" r:id="rId107"/>
              </w:object>
            </w:r>
          </w:p>
        </w:tc>
      </w:tr>
      <w:tr w:rsidR="004E5E32" w14:paraId="7F255ADD" w14:textId="77777777" w:rsidTr="00455E6F">
        <w:tc>
          <w:tcPr>
            <w:tcW w:w="4536" w:type="dxa"/>
            <w:shd w:val="clear" w:color="auto" w:fill="auto"/>
          </w:tcPr>
          <w:p w14:paraId="699C2C8A" w14:textId="77777777" w:rsidR="00C95CE5" w:rsidRPr="002F736A" w:rsidRDefault="00C95CE5" w:rsidP="00491016">
            <w:pPr>
              <w:pStyle w:val="TableContents"/>
              <w:keepNext/>
              <w:rPr>
                <w:lang w:val="en-US"/>
              </w:rPr>
            </w:pPr>
            <w:r w:rsidRPr="002F736A">
              <w:rPr>
                <w:lang w:val="en-US"/>
              </w:rPr>
              <w:t>Number of cell stacks &lt; 120VDC</w:t>
            </w:r>
          </w:p>
        </w:tc>
        <w:tc>
          <w:tcPr>
            <w:tcW w:w="5489" w:type="dxa"/>
            <w:shd w:val="clear" w:color="auto" w:fill="auto"/>
          </w:tcPr>
          <w:p w14:paraId="27659582" w14:textId="3D3DABAB" w:rsidR="00C95CE5" w:rsidRDefault="0078659D" w:rsidP="00491016">
            <w:pPr>
              <w:pStyle w:val="TableContents"/>
              <w:keepNext/>
            </w:pPr>
            <w:r>
              <w:t>6</w:t>
            </w:r>
          </w:p>
        </w:tc>
      </w:tr>
    </w:tbl>
    <w:p w14:paraId="571BCACB" w14:textId="01C8507B" w:rsidR="00C95CE5" w:rsidRDefault="00C95CE5">
      <w:pPr>
        <w:pStyle w:val="Table"/>
      </w:pPr>
      <w:bookmarkStart w:id="215" w:name="_Toc440412064"/>
      <w:r>
        <w:t xml:space="preserve">Table </w:t>
      </w:r>
      <w:r w:rsidR="00AD5018">
        <w:fldChar w:fldCharType="begin"/>
      </w:r>
      <w:r w:rsidR="00AD5018">
        <w:instrText xml:space="preserve"> STYLEREF 1 \s </w:instrText>
      </w:r>
      <w:r w:rsidR="00AD5018">
        <w:fldChar w:fldCharType="separate"/>
      </w:r>
      <w:r w:rsidR="00F760C9">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F760C9">
        <w:rPr>
          <w:noProof/>
        </w:rPr>
        <w:t>1</w:t>
      </w:r>
      <w:r w:rsidR="00AD5018">
        <w:fldChar w:fldCharType="end"/>
      </w:r>
      <w:r>
        <w:t xml:space="preserve"> Main accumulator parameters</w:t>
      </w:r>
      <w:bookmarkEnd w:id="215"/>
    </w:p>
    <w:p w14:paraId="2D6E87DB" w14:textId="06B7A0A2" w:rsidR="004C0BD9" w:rsidRDefault="00A909CB" w:rsidP="004C0BD9">
      <w:pPr>
        <w:keepNext/>
      </w:pPr>
      <w:r>
        <w:rPr>
          <w:noProof/>
          <w:lang w:val="en-US" w:eastAsia="en-US"/>
        </w:rPr>
        <w:lastRenderedPageBreak/>
        <w:drawing>
          <wp:inline distT="0" distB="0" distL="0" distR="0" wp14:anchorId="4D9A1C93" wp14:editId="728BA938">
            <wp:extent cx="5329450" cy="71689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2637" cy="7173191"/>
                    </a:xfrm>
                    <a:prstGeom prst="rect">
                      <a:avLst/>
                    </a:prstGeom>
                  </pic:spPr>
                </pic:pic>
              </a:graphicData>
            </a:graphic>
          </wp:inline>
        </w:drawing>
      </w:r>
    </w:p>
    <w:p w14:paraId="045EA205" w14:textId="32A9241A" w:rsidR="004C0BD9" w:rsidRDefault="004C0BD9" w:rsidP="004C0BD9">
      <w:pPr>
        <w:pStyle w:val="Caption"/>
      </w:pPr>
      <w:bookmarkStart w:id="216" w:name="_Toc422327114"/>
      <w:bookmarkStart w:id="217" w:name="_Toc440412032"/>
      <w:r>
        <w:t xml:space="preserve">Figure </w:t>
      </w:r>
      <w:r>
        <w:fldChar w:fldCharType="begin"/>
      </w:r>
      <w:r>
        <w:instrText xml:space="preserve"> SEQ Figure \* ARABIC </w:instrText>
      </w:r>
      <w:r>
        <w:fldChar w:fldCharType="separate"/>
      </w:r>
      <w:r w:rsidR="00F760C9">
        <w:rPr>
          <w:noProof/>
        </w:rPr>
        <w:t>43</w:t>
      </w:r>
      <w:r>
        <w:fldChar w:fldCharType="end"/>
      </w:r>
      <w:r>
        <w:t xml:space="preserve"> Accumuluator Battery Layout</w:t>
      </w:r>
      <w:bookmarkEnd w:id="216"/>
      <w:bookmarkEnd w:id="217"/>
    </w:p>
    <w:p w14:paraId="2D915F6D" w14:textId="5167E827" w:rsidR="004C0BD9" w:rsidRDefault="00976309" w:rsidP="004C0BD9">
      <w:pPr>
        <w:keepNext/>
      </w:pPr>
      <w:r>
        <w:rPr>
          <w:noProof/>
          <w:lang w:val="en-US" w:eastAsia="en-US"/>
        </w:rPr>
        <w:lastRenderedPageBreak/>
        <w:drawing>
          <wp:inline distT="0" distB="0" distL="0" distR="0" wp14:anchorId="1A4201A7" wp14:editId="57CFCD38">
            <wp:extent cx="5023263" cy="6465994"/>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4549362.tmp"/>
                    <pic:cNvPicPr/>
                  </pic:nvPicPr>
                  <pic:blipFill>
                    <a:blip r:embed="rId108">
                      <a:extLst>
                        <a:ext uri="{28A0092B-C50C-407E-A947-70E740481C1C}">
                          <a14:useLocalDpi xmlns:a14="http://schemas.microsoft.com/office/drawing/2010/main" val="0"/>
                        </a:ext>
                      </a:extLst>
                    </a:blip>
                    <a:stretch>
                      <a:fillRect/>
                    </a:stretch>
                  </pic:blipFill>
                  <pic:spPr>
                    <a:xfrm>
                      <a:off x="0" y="0"/>
                      <a:ext cx="5050211" cy="6500682"/>
                    </a:xfrm>
                    <a:prstGeom prst="rect">
                      <a:avLst/>
                    </a:prstGeom>
                  </pic:spPr>
                </pic:pic>
              </a:graphicData>
            </a:graphic>
          </wp:inline>
        </w:drawing>
      </w:r>
    </w:p>
    <w:p w14:paraId="3D06B1D6" w14:textId="1D861FF9" w:rsidR="004C0BD9" w:rsidRPr="00F8103C" w:rsidRDefault="004C0BD9" w:rsidP="004C0BD9">
      <w:pPr>
        <w:pStyle w:val="Caption"/>
        <w:rPr>
          <w:color w:val="000000" w:themeColor="text1"/>
          <w:lang w:val="en-US"/>
        </w:rPr>
      </w:pPr>
      <w:bookmarkStart w:id="218" w:name="_Toc422327115"/>
      <w:bookmarkStart w:id="219" w:name="_Toc440412033"/>
      <w:r>
        <w:t xml:space="preserve">Figure </w:t>
      </w:r>
      <w:r>
        <w:fldChar w:fldCharType="begin"/>
      </w:r>
      <w:r>
        <w:instrText xml:space="preserve"> SEQ Figure \* ARABIC </w:instrText>
      </w:r>
      <w:r>
        <w:fldChar w:fldCharType="separate"/>
      </w:r>
      <w:r w:rsidR="00F760C9">
        <w:rPr>
          <w:noProof/>
        </w:rPr>
        <w:t>44</w:t>
      </w:r>
      <w:r>
        <w:fldChar w:fldCharType="end"/>
      </w:r>
      <w:r>
        <w:t xml:space="preserve"> Accumulator Battery Layout (High Level)</w:t>
      </w:r>
      <w:bookmarkEnd w:id="218"/>
      <w:bookmarkEnd w:id="219"/>
    </w:p>
    <w:p w14:paraId="1F791C37" w14:textId="1ABFAB5B" w:rsidR="004C0BD9" w:rsidRDefault="000E08E3" w:rsidP="004C0BD9">
      <w:pPr>
        <w:keepNext/>
        <w:jc w:val="center"/>
      </w:pPr>
      <w:r>
        <w:rPr>
          <w:noProof/>
          <w:lang w:val="en-US" w:eastAsia="en-US"/>
        </w:rPr>
        <w:lastRenderedPageBreak/>
        <w:drawing>
          <wp:inline distT="0" distB="0" distL="0" distR="0" wp14:anchorId="461D91DB" wp14:editId="367C4E01">
            <wp:extent cx="5602406" cy="69397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Module.PNG"/>
                    <pic:cNvPicPr/>
                  </pic:nvPicPr>
                  <pic:blipFill>
                    <a:blip r:embed="rId109">
                      <a:extLst>
                        <a:ext uri="{28A0092B-C50C-407E-A947-70E740481C1C}">
                          <a14:useLocalDpi xmlns:a14="http://schemas.microsoft.com/office/drawing/2010/main" val="0"/>
                        </a:ext>
                      </a:extLst>
                    </a:blip>
                    <a:stretch>
                      <a:fillRect/>
                    </a:stretch>
                  </pic:blipFill>
                  <pic:spPr>
                    <a:xfrm>
                      <a:off x="0" y="0"/>
                      <a:ext cx="5607113" cy="6945544"/>
                    </a:xfrm>
                    <a:prstGeom prst="rect">
                      <a:avLst/>
                    </a:prstGeom>
                  </pic:spPr>
                </pic:pic>
              </a:graphicData>
            </a:graphic>
          </wp:inline>
        </w:drawing>
      </w:r>
    </w:p>
    <w:p w14:paraId="043C4014" w14:textId="2BA4EA9A" w:rsidR="004C0BD9" w:rsidRPr="00F8103C" w:rsidRDefault="004C0BD9" w:rsidP="004C0BD9">
      <w:pPr>
        <w:pStyle w:val="Caption"/>
        <w:rPr>
          <w:color w:val="000000" w:themeColor="text1"/>
          <w:lang w:val="en-US"/>
        </w:rPr>
      </w:pPr>
      <w:bookmarkStart w:id="220" w:name="_Toc422327118"/>
      <w:bookmarkStart w:id="221" w:name="_Toc440412036"/>
      <w:r>
        <w:t xml:space="preserve">Figure </w:t>
      </w:r>
      <w:r>
        <w:fldChar w:fldCharType="begin"/>
      </w:r>
      <w:r>
        <w:instrText xml:space="preserve"> SEQ Figure \* ARABIC </w:instrText>
      </w:r>
      <w:r>
        <w:fldChar w:fldCharType="separate"/>
      </w:r>
      <w:r w:rsidR="00F760C9">
        <w:rPr>
          <w:noProof/>
        </w:rPr>
        <w:t>45</w:t>
      </w:r>
      <w:r>
        <w:fldChar w:fldCharType="end"/>
      </w:r>
      <w:r>
        <w:t xml:space="preserve"> Battery Pack </w:t>
      </w:r>
      <w:r w:rsidR="000E08E3">
        <w:t>Modules (12s3p) x6</w:t>
      </w:r>
      <w:r w:rsidRPr="0044574A">
        <w:t xml:space="preserve"> per container ~</w:t>
      </w:r>
      <w:r w:rsidR="000E08E3">
        <w:t>50.4</w:t>
      </w:r>
      <w:r w:rsidRPr="0044574A">
        <w:t>v</w:t>
      </w:r>
      <w:bookmarkEnd w:id="220"/>
      <w:bookmarkEnd w:id="221"/>
    </w:p>
    <w:p w14:paraId="4C02B32B" w14:textId="77777777" w:rsidR="004C0BD9" w:rsidRPr="00F8103C" w:rsidRDefault="004C0BD9" w:rsidP="004C0BD9">
      <w:pPr>
        <w:pStyle w:val="Caption"/>
        <w:rPr>
          <w:color w:val="000000" w:themeColor="text1"/>
          <w:lang w:val="en-US"/>
        </w:rPr>
      </w:pPr>
    </w:p>
    <w:p w14:paraId="603FA6FC" w14:textId="77777777" w:rsidR="00C95CE5" w:rsidRDefault="00C95CE5">
      <w:pPr>
        <w:rPr>
          <w:lang w:val="en-US"/>
        </w:rPr>
      </w:pPr>
    </w:p>
    <w:p w14:paraId="04F5F834" w14:textId="77777777" w:rsidR="00C95CE5" w:rsidRDefault="00C95CE5">
      <w:pPr>
        <w:pStyle w:val="Heading3"/>
        <w:rPr>
          <w:lang w:val="en-US"/>
        </w:rPr>
      </w:pPr>
      <w:bookmarkStart w:id="222" w:name="_Ref439187797"/>
      <w:bookmarkStart w:id="223" w:name="_Toc440411889"/>
      <w:r>
        <w:rPr>
          <w:lang w:val="en-US"/>
        </w:rPr>
        <w:t>Cell</w:t>
      </w:r>
      <w:r>
        <w:rPr>
          <w:rFonts w:eastAsia="Arial" w:cs="Arial"/>
          <w:lang w:val="en-US"/>
        </w:rPr>
        <w:t xml:space="preserve"> </w:t>
      </w:r>
      <w:r>
        <w:rPr>
          <w:lang w:val="en-US"/>
        </w:rPr>
        <w:t>description</w:t>
      </w:r>
      <w:bookmarkEnd w:id="222"/>
      <w:bookmarkEnd w:id="223"/>
    </w:p>
    <w:p w14:paraId="00982FE9" w14:textId="34AD4333"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D135B" w14:paraId="0A7C5020" w14:textId="77777777">
        <w:tc>
          <w:tcPr>
            <w:tcW w:w="4536" w:type="dxa"/>
            <w:shd w:val="clear" w:color="auto" w:fill="auto"/>
          </w:tcPr>
          <w:p w14:paraId="6972BF34" w14:textId="5E88288F" w:rsidR="000D135B" w:rsidRDefault="000D135B" w:rsidP="000D135B">
            <w:pPr>
              <w:pStyle w:val="TableContents"/>
              <w:keepNext/>
            </w:pPr>
            <w:r w:rsidRPr="00F8103C">
              <w:rPr>
                <w:color w:val="000000" w:themeColor="text1"/>
              </w:rPr>
              <w:t>Cell Manufacturer and Type</w:t>
            </w:r>
          </w:p>
        </w:tc>
        <w:tc>
          <w:tcPr>
            <w:tcW w:w="4536" w:type="dxa"/>
            <w:shd w:val="clear" w:color="auto" w:fill="auto"/>
          </w:tcPr>
          <w:p w14:paraId="721E2B9E" w14:textId="285B1339" w:rsidR="000D135B" w:rsidRDefault="000D135B" w:rsidP="000D135B">
            <w:pPr>
              <w:pStyle w:val="TableContents"/>
              <w:keepNext/>
            </w:pPr>
            <w:r w:rsidRPr="00F8103C">
              <w:rPr>
                <w:color w:val="000000" w:themeColor="text1"/>
              </w:rPr>
              <w:t>Melasta SLPB9145180</w:t>
            </w:r>
          </w:p>
        </w:tc>
      </w:tr>
      <w:tr w:rsidR="000D135B" w14:paraId="78F097EB" w14:textId="77777777">
        <w:tc>
          <w:tcPr>
            <w:tcW w:w="4536" w:type="dxa"/>
            <w:shd w:val="clear" w:color="auto" w:fill="auto"/>
          </w:tcPr>
          <w:p w14:paraId="5E1A9BB0" w14:textId="3511F085" w:rsidR="000D135B" w:rsidRDefault="000D135B" w:rsidP="000D135B">
            <w:pPr>
              <w:pStyle w:val="TableContents"/>
              <w:keepNext/>
            </w:pPr>
            <w:r w:rsidRPr="00F8103C">
              <w:rPr>
                <w:color w:val="000000" w:themeColor="text1"/>
              </w:rPr>
              <w:t>Cell nominal capacity:</w:t>
            </w:r>
          </w:p>
        </w:tc>
        <w:tc>
          <w:tcPr>
            <w:tcW w:w="4536" w:type="dxa"/>
            <w:shd w:val="clear" w:color="auto" w:fill="auto"/>
          </w:tcPr>
          <w:p w14:paraId="3DD39464" w14:textId="4B477B58" w:rsidR="000D135B" w:rsidRDefault="000D135B" w:rsidP="000D135B">
            <w:pPr>
              <w:pStyle w:val="TableContents"/>
              <w:keepNext/>
            </w:pPr>
            <w:r w:rsidRPr="00F8103C">
              <w:rPr>
                <w:color w:val="000000" w:themeColor="text1"/>
              </w:rPr>
              <w:t>7.05 Ah</w:t>
            </w:r>
          </w:p>
        </w:tc>
      </w:tr>
      <w:tr w:rsidR="000D135B" w14:paraId="5DD1705B" w14:textId="77777777">
        <w:tc>
          <w:tcPr>
            <w:tcW w:w="4536" w:type="dxa"/>
            <w:shd w:val="clear" w:color="auto" w:fill="auto"/>
          </w:tcPr>
          <w:p w14:paraId="4100F92C" w14:textId="763EF65E" w:rsidR="000D135B" w:rsidRDefault="000D135B" w:rsidP="000D135B">
            <w:pPr>
              <w:pStyle w:val="TableContents"/>
              <w:keepNext/>
            </w:pPr>
            <w:r w:rsidRPr="00F8103C">
              <w:rPr>
                <w:color w:val="000000" w:themeColor="text1"/>
              </w:rPr>
              <w:t>Maximum Voltage:</w:t>
            </w:r>
          </w:p>
        </w:tc>
        <w:tc>
          <w:tcPr>
            <w:tcW w:w="4536" w:type="dxa"/>
            <w:shd w:val="clear" w:color="auto" w:fill="auto"/>
          </w:tcPr>
          <w:p w14:paraId="5D63EEEA" w14:textId="578463F5" w:rsidR="000D135B" w:rsidRDefault="000D135B" w:rsidP="000D135B">
            <w:pPr>
              <w:pStyle w:val="TableContents"/>
              <w:keepNext/>
            </w:pPr>
            <w:r w:rsidRPr="00F8103C">
              <w:rPr>
                <w:color w:val="000000" w:themeColor="text1"/>
              </w:rPr>
              <w:t>4.2 V</w:t>
            </w:r>
          </w:p>
        </w:tc>
      </w:tr>
      <w:tr w:rsidR="000D135B" w14:paraId="687D81CF" w14:textId="77777777">
        <w:tc>
          <w:tcPr>
            <w:tcW w:w="4536" w:type="dxa"/>
            <w:shd w:val="clear" w:color="auto" w:fill="auto"/>
          </w:tcPr>
          <w:p w14:paraId="46D03BBC" w14:textId="296351F6" w:rsidR="000D135B" w:rsidRDefault="000D135B" w:rsidP="000D135B">
            <w:pPr>
              <w:pStyle w:val="TableContents"/>
              <w:keepNext/>
            </w:pPr>
            <w:r w:rsidRPr="00F8103C">
              <w:rPr>
                <w:color w:val="000000" w:themeColor="text1"/>
              </w:rPr>
              <w:t>Nominal Voltage:</w:t>
            </w:r>
          </w:p>
        </w:tc>
        <w:tc>
          <w:tcPr>
            <w:tcW w:w="4536" w:type="dxa"/>
            <w:shd w:val="clear" w:color="auto" w:fill="auto"/>
          </w:tcPr>
          <w:p w14:paraId="3D906B9F" w14:textId="1A69E138" w:rsidR="000D135B" w:rsidRDefault="000D135B" w:rsidP="000D135B">
            <w:pPr>
              <w:pStyle w:val="TableContents"/>
              <w:keepNext/>
            </w:pPr>
            <w:r w:rsidRPr="00F8103C">
              <w:rPr>
                <w:color w:val="000000" w:themeColor="text1"/>
              </w:rPr>
              <w:t>3.3V</w:t>
            </w:r>
          </w:p>
        </w:tc>
      </w:tr>
      <w:tr w:rsidR="000D135B" w14:paraId="367A2D69" w14:textId="77777777">
        <w:tc>
          <w:tcPr>
            <w:tcW w:w="4536" w:type="dxa"/>
            <w:shd w:val="clear" w:color="auto" w:fill="auto"/>
          </w:tcPr>
          <w:p w14:paraId="31E9D43E" w14:textId="5B27E654" w:rsidR="000D135B" w:rsidRDefault="000D135B" w:rsidP="000D135B">
            <w:pPr>
              <w:pStyle w:val="TableContents"/>
              <w:keepNext/>
            </w:pPr>
            <w:r w:rsidRPr="00F8103C">
              <w:rPr>
                <w:color w:val="000000" w:themeColor="text1"/>
              </w:rPr>
              <w:t xml:space="preserve">Minimum Voltage: </w:t>
            </w:r>
          </w:p>
        </w:tc>
        <w:tc>
          <w:tcPr>
            <w:tcW w:w="4536" w:type="dxa"/>
            <w:shd w:val="clear" w:color="auto" w:fill="auto"/>
          </w:tcPr>
          <w:p w14:paraId="72801388" w14:textId="5ED9CF89" w:rsidR="000D135B" w:rsidRDefault="000D135B" w:rsidP="000D135B">
            <w:pPr>
              <w:pStyle w:val="TableContents"/>
              <w:keepNext/>
            </w:pPr>
            <w:r w:rsidRPr="00F8103C">
              <w:rPr>
                <w:color w:val="000000" w:themeColor="text1"/>
              </w:rPr>
              <w:t>3.0V</w:t>
            </w:r>
          </w:p>
        </w:tc>
      </w:tr>
      <w:tr w:rsidR="000D135B" w14:paraId="6AA8CD0A" w14:textId="77777777">
        <w:tc>
          <w:tcPr>
            <w:tcW w:w="4536" w:type="dxa"/>
            <w:shd w:val="clear" w:color="auto" w:fill="auto"/>
          </w:tcPr>
          <w:p w14:paraId="082CE94B" w14:textId="2321EF1B" w:rsidR="000D135B" w:rsidRDefault="000D135B" w:rsidP="000D135B">
            <w:pPr>
              <w:pStyle w:val="TableContents"/>
              <w:keepNext/>
            </w:pPr>
            <w:r w:rsidRPr="00F8103C">
              <w:rPr>
                <w:color w:val="000000" w:themeColor="text1"/>
              </w:rPr>
              <w:t>Maximum output current:</w:t>
            </w:r>
          </w:p>
        </w:tc>
        <w:tc>
          <w:tcPr>
            <w:tcW w:w="4536" w:type="dxa"/>
            <w:shd w:val="clear" w:color="auto" w:fill="auto"/>
          </w:tcPr>
          <w:p w14:paraId="3DFE950C" w14:textId="60768E00" w:rsidR="000D135B" w:rsidRDefault="000D135B" w:rsidP="000D135B">
            <w:pPr>
              <w:pStyle w:val="TableContents"/>
              <w:keepNext/>
            </w:pPr>
            <w:r w:rsidRPr="00F8103C">
              <w:rPr>
                <w:color w:val="000000" w:themeColor="text1"/>
              </w:rPr>
              <w:t>25C for 10s</w:t>
            </w:r>
          </w:p>
        </w:tc>
      </w:tr>
      <w:tr w:rsidR="000D135B" w14:paraId="5B626769" w14:textId="77777777">
        <w:tc>
          <w:tcPr>
            <w:tcW w:w="4536" w:type="dxa"/>
            <w:shd w:val="clear" w:color="auto" w:fill="auto"/>
          </w:tcPr>
          <w:p w14:paraId="68CEF71C" w14:textId="0FCDBC31" w:rsidR="000D135B" w:rsidRDefault="000D135B" w:rsidP="000D135B">
            <w:pPr>
              <w:pStyle w:val="TableContents"/>
              <w:keepNext/>
            </w:pPr>
            <w:r w:rsidRPr="00F8103C">
              <w:rPr>
                <w:color w:val="000000" w:themeColor="text1"/>
              </w:rPr>
              <w:t>Maximum nominal output current:</w:t>
            </w:r>
          </w:p>
        </w:tc>
        <w:tc>
          <w:tcPr>
            <w:tcW w:w="4536" w:type="dxa"/>
            <w:shd w:val="clear" w:color="auto" w:fill="auto"/>
          </w:tcPr>
          <w:p w14:paraId="66EADE63" w14:textId="7ADD55E5" w:rsidR="000D135B" w:rsidRDefault="000D135B" w:rsidP="000D135B">
            <w:pPr>
              <w:pStyle w:val="TableContents"/>
              <w:keepNext/>
            </w:pPr>
            <w:r w:rsidRPr="00F8103C">
              <w:rPr>
                <w:color w:val="000000" w:themeColor="text1"/>
              </w:rPr>
              <w:t>20C</w:t>
            </w:r>
          </w:p>
        </w:tc>
      </w:tr>
      <w:tr w:rsidR="000D135B" w14:paraId="59F97846" w14:textId="77777777">
        <w:tc>
          <w:tcPr>
            <w:tcW w:w="4536" w:type="dxa"/>
            <w:shd w:val="clear" w:color="auto" w:fill="auto"/>
          </w:tcPr>
          <w:p w14:paraId="6926131D" w14:textId="48FB3F8C" w:rsidR="000D135B" w:rsidRDefault="000D135B" w:rsidP="000D135B">
            <w:pPr>
              <w:pStyle w:val="TableContents"/>
              <w:keepNext/>
            </w:pPr>
            <w:r w:rsidRPr="00F8103C">
              <w:rPr>
                <w:color w:val="000000" w:themeColor="text1"/>
              </w:rPr>
              <w:t>Maximum charging current:</w:t>
            </w:r>
          </w:p>
        </w:tc>
        <w:tc>
          <w:tcPr>
            <w:tcW w:w="4536" w:type="dxa"/>
            <w:shd w:val="clear" w:color="auto" w:fill="auto"/>
          </w:tcPr>
          <w:p w14:paraId="74B835EB" w14:textId="45CB558E" w:rsidR="000D135B" w:rsidRDefault="000D135B" w:rsidP="000D135B">
            <w:pPr>
              <w:pStyle w:val="TableContents"/>
              <w:keepNext/>
            </w:pPr>
            <w:r w:rsidRPr="00F8103C">
              <w:rPr>
                <w:color w:val="000000" w:themeColor="text1"/>
              </w:rPr>
              <w:t>2C</w:t>
            </w:r>
          </w:p>
        </w:tc>
      </w:tr>
      <w:tr w:rsidR="000D135B" w14:paraId="247D978E" w14:textId="77777777">
        <w:tc>
          <w:tcPr>
            <w:tcW w:w="4536" w:type="dxa"/>
            <w:shd w:val="clear" w:color="auto" w:fill="auto"/>
          </w:tcPr>
          <w:p w14:paraId="5287F1AA" w14:textId="5DA1B7D4" w:rsidR="000D135B" w:rsidRDefault="000D135B" w:rsidP="000D135B">
            <w:pPr>
              <w:pStyle w:val="TableContents"/>
              <w:keepNext/>
            </w:pPr>
            <w:r w:rsidRPr="00F8103C">
              <w:rPr>
                <w:color w:val="000000" w:themeColor="text1"/>
              </w:rPr>
              <w:t>Maximum Cell Temperature (discharging)</w:t>
            </w:r>
          </w:p>
        </w:tc>
        <w:tc>
          <w:tcPr>
            <w:tcW w:w="4536" w:type="dxa"/>
            <w:shd w:val="clear" w:color="auto" w:fill="auto"/>
          </w:tcPr>
          <w:p w14:paraId="444EF79A" w14:textId="0BC24E89" w:rsidR="000D135B" w:rsidRDefault="000D135B" w:rsidP="000D135B">
            <w:pPr>
              <w:pStyle w:val="TableContents"/>
              <w:keepNext/>
            </w:pPr>
            <w:r w:rsidRPr="00F8103C">
              <w:rPr>
                <w:color w:val="000000" w:themeColor="text1"/>
              </w:rPr>
              <w:t>60°C</w:t>
            </w:r>
          </w:p>
        </w:tc>
      </w:tr>
      <w:tr w:rsidR="000D135B" w14:paraId="4B9980E4" w14:textId="77777777">
        <w:tc>
          <w:tcPr>
            <w:tcW w:w="4536" w:type="dxa"/>
            <w:shd w:val="clear" w:color="auto" w:fill="auto"/>
          </w:tcPr>
          <w:p w14:paraId="012BD671" w14:textId="45AB5416" w:rsidR="000D135B" w:rsidRDefault="000D135B" w:rsidP="000D135B">
            <w:pPr>
              <w:pStyle w:val="TableContents"/>
              <w:keepNext/>
            </w:pPr>
            <w:r w:rsidRPr="00F8103C">
              <w:rPr>
                <w:color w:val="000000" w:themeColor="text1"/>
              </w:rPr>
              <w:t>Maximum Cell Temperature (charging)</w:t>
            </w:r>
          </w:p>
        </w:tc>
        <w:tc>
          <w:tcPr>
            <w:tcW w:w="4536" w:type="dxa"/>
            <w:shd w:val="clear" w:color="auto" w:fill="auto"/>
          </w:tcPr>
          <w:p w14:paraId="09CE54D7" w14:textId="309E52BC" w:rsidR="000D135B" w:rsidRDefault="000D135B" w:rsidP="000D135B">
            <w:pPr>
              <w:pStyle w:val="TableContents"/>
              <w:keepNext/>
            </w:pPr>
            <w:r w:rsidRPr="00F8103C">
              <w:rPr>
                <w:color w:val="000000" w:themeColor="text1"/>
              </w:rPr>
              <w:t>45°C</w:t>
            </w:r>
          </w:p>
        </w:tc>
      </w:tr>
      <w:tr w:rsidR="000D135B" w14:paraId="3C3E1E81" w14:textId="77777777">
        <w:tc>
          <w:tcPr>
            <w:tcW w:w="4536" w:type="dxa"/>
            <w:shd w:val="clear" w:color="auto" w:fill="auto"/>
          </w:tcPr>
          <w:p w14:paraId="5AF2866D" w14:textId="4BD28A9A" w:rsidR="000D135B" w:rsidRDefault="000D135B" w:rsidP="000D135B">
            <w:pPr>
              <w:pStyle w:val="TableContents"/>
              <w:keepNext/>
            </w:pPr>
            <w:r w:rsidRPr="00F8103C">
              <w:rPr>
                <w:color w:val="000000" w:themeColor="text1"/>
              </w:rPr>
              <w:t>Cell chemistry:</w:t>
            </w:r>
          </w:p>
        </w:tc>
        <w:tc>
          <w:tcPr>
            <w:tcW w:w="4536" w:type="dxa"/>
            <w:shd w:val="clear" w:color="auto" w:fill="auto"/>
          </w:tcPr>
          <w:p w14:paraId="251BF2CB" w14:textId="3D50E444" w:rsidR="000D135B" w:rsidRDefault="000D135B" w:rsidP="000D135B">
            <w:pPr>
              <w:pStyle w:val="TableContents"/>
              <w:keepNext/>
            </w:pPr>
            <w:r w:rsidRPr="00F8103C">
              <w:rPr>
                <w:color w:val="000000" w:themeColor="text1"/>
              </w:rPr>
              <w:t>LiPo</w:t>
            </w:r>
          </w:p>
        </w:tc>
      </w:tr>
    </w:tbl>
    <w:p w14:paraId="3624FCA7" w14:textId="08795BCB" w:rsidR="00C95CE5" w:rsidRDefault="00C95CE5">
      <w:pPr>
        <w:pStyle w:val="Table"/>
      </w:pPr>
      <w:bookmarkStart w:id="224" w:name="_Toc440412065"/>
      <w:r>
        <w:t xml:space="preserve">Table </w:t>
      </w:r>
      <w:r w:rsidR="00AD5018">
        <w:fldChar w:fldCharType="begin"/>
      </w:r>
      <w:r w:rsidR="00AD5018">
        <w:instrText xml:space="preserve"> STYLEREF 1 \s </w:instrText>
      </w:r>
      <w:r w:rsidR="00AD5018">
        <w:fldChar w:fldCharType="separate"/>
      </w:r>
      <w:r w:rsidR="00F760C9">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F760C9">
        <w:rPr>
          <w:noProof/>
        </w:rPr>
        <w:t>2</w:t>
      </w:r>
      <w:r w:rsidR="00AD5018">
        <w:fldChar w:fldCharType="end"/>
      </w:r>
      <w:r>
        <w:t xml:space="preserve"> Main cell specification</w:t>
      </w:r>
      <w:bookmarkEnd w:id="224"/>
    </w:p>
    <w:p w14:paraId="43FD5893" w14:textId="77777777" w:rsidR="00C95CE5" w:rsidRDefault="00C95CE5">
      <w:pPr>
        <w:rPr>
          <w:lang w:val="en-US"/>
        </w:rPr>
      </w:pPr>
    </w:p>
    <w:p w14:paraId="693BEB4C" w14:textId="77777777" w:rsidR="00C95CE5" w:rsidRDefault="00C95CE5">
      <w:pPr>
        <w:pStyle w:val="Heading3"/>
        <w:rPr>
          <w:lang w:val="en-US"/>
        </w:rPr>
      </w:pPr>
      <w:bookmarkStart w:id="225" w:name="_Toc440411890"/>
      <w:commentRangeStart w:id="226"/>
      <w:r>
        <w:rPr>
          <w:lang w:val="en-US"/>
        </w:rPr>
        <w:t>Cell</w:t>
      </w:r>
      <w:r>
        <w:rPr>
          <w:rFonts w:eastAsia="Arial" w:cs="Arial"/>
          <w:lang w:val="en-US"/>
        </w:rPr>
        <w:t xml:space="preserve"> </w:t>
      </w:r>
      <w:r>
        <w:rPr>
          <w:lang w:val="en-US"/>
        </w:rPr>
        <w:t>configuration</w:t>
      </w:r>
      <w:commentRangeEnd w:id="226"/>
      <w:r w:rsidR="009F0B3D">
        <w:rPr>
          <w:rStyle w:val="CommentReference"/>
          <w:rFonts w:eastAsia="Calibri" w:cs="Arial"/>
          <w:b w:val="0"/>
          <w:bCs w:val="0"/>
        </w:rPr>
        <w:commentReference w:id="226"/>
      </w:r>
      <w:bookmarkEnd w:id="225"/>
    </w:p>
    <w:p w14:paraId="400B5AE5" w14:textId="0DB52E4E" w:rsidR="006F6270" w:rsidRDefault="000D135B" w:rsidP="000D135B">
      <w:pPr>
        <w:rPr>
          <w:color w:val="000000" w:themeColor="text1"/>
          <w:lang w:val="en-US"/>
        </w:rPr>
      </w:pPr>
      <w:r w:rsidRPr="00F8103C">
        <w:rPr>
          <w:color w:val="000000" w:themeColor="text1"/>
          <w:lang w:val="en-US"/>
        </w:rPr>
        <w:t xml:space="preserve">Each accumulator contains </w:t>
      </w:r>
      <w:r w:rsidR="00036422">
        <w:rPr>
          <w:color w:val="000000" w:themeColor="text1"/>
          <w:lang w:val="en-US"/>
        </w:rPr>
        <w:t>216</w:t>
      </w:r>
      <w:r w:rsidRPr="00F8103C">
        <w:rPr>
          <w:color w:val="000000" w:themeColor="text1"/>
          <w:lang w:val="en-US"/>
        </w:rPr>
        <w:t xml:space="preserve"> cells. The cells are separated in </w:t>
      </w:r>
      <w:r w:rsidR="00036422">
        <w:rPr>
          <w:color w:val="000000" w:themeColor="text1"/>
          <w:lang w:val="en-US"/>
        </w:rPr>
        <w:t>6</w:t>
      </w:r>
      <w:r w:rsidRPr="00F8103C">
        <w:rPr>
          <w:color w:val="000000" w:themeColor="text1"/>
          <w:lang w:val="en-US"/>
        </w:rPr>
        <w:t xml:space="preserve"> segments containing </w:t>
      </w:r>
      <w:r w:rsidR="00036422">
        <w:rPr>
          <w:color w:val="000000" w:themeColor="text1"/>
          <w:lang w:val="en-US"/>
        </w:rPr>
        <w:t>36</w:t>
      </w:r>
      <w:r w:rsidRPr="00F8103C">
        <w:rPr>
          <w:color w:val="000000" w:themeColor="text1"/>
          <w:lang w:val="en-US"/>
        </w:rPr>
        <w:t xml:space="preserve"> cell</w:t>
      </w:r>
      <w:r w:rsidR="00036422">
        <w:rPr>
          <w:color w:val="000000" w:themeColor="text1"/>
          <w:lang w:val="en-US"/>
        </w:rPr>
        <w:t xml:space="preserve">s each. The segments are in a </w:t>
      </w:r>
      <w:r w:rsidR="00976309">
        <w:rPr>
          <w:color w:val="000000" w:themeColor="text1"/>
          <w:lang w:val="en-US"/>
        </w:rPr>
        <w:t>(</w:t>
      </w:r>
      <w:r w:rsidR="00036422">
        <w:rPr>
          <w:color w:val="000000" w:themeColor="text1"/>
          <w:lang w:val="en-US"/>
        </w:rPr>
        <w:t>12</w:t>
      </w:r>
      <w:r w:rsidRPr="00F8103C">
        <w:rPr>
          <w:color w:val="000000" w:themeColor="text1"/>
          <w:lang w:val="en-US"/>
        </w:rPr>
        <w:t>s</w:t>
      </w:r>
      <w:r w:rsidR="00036422">
        <w:rPr>
          <w:color w:val="000000" w:themeColor="text1"/>
          <w:lang w:val="en-US"/>
        </w:rPr>
        <w:t>3</w:t>
      </w:r>
      <w:r w:rsidR="00976309">
        <w:rPr>
          <w:color w:val="000000" w:themeColor="text1"/>
          <w:lang w:val="en-US"/>
        </w:rPr>
        <w:t>1</w:t>
      </w:r>
      <w:r w:rsidRPr="00F8103C">
        <w:rPr>
          <w:color w:val="000000" w:themeColor="text1"/>
          <w:lang w:val="en-US"/>
        </w:rPr>
        <w:t>p</w:t>
      </w:r>
      <w:r w:rsidR="00976309">
        <w:rPr>
          <w:color w:val="000000" w:themeColor="text1"/>
          <w:lang w:val="en-US"/>
        </w:rPr>
        <w:t>) x3</w:t>
      </w:r>
      <w:r w:rsidRPr="00F8103C">
        <w:rPr>
          <w:color w:val="000000" w:themeColor="text1"/>
          <w:lang w:val="en-US"/>
        </w:rPr>
        <w:t xml:space="preserve"> arrangement. Each parallel cell in the segment is back to back. The cells are connected together by clamping tabs</w:t>
      </w:r>
      <w:r w:rsidR="003E12A5">
        <w:rPr>
          <w:color w:val="000000" w:themeColor="text1"/>
          <w:lang w:val="en-US"/>
        </w:rPr>
        <w:t xml:space="preserve"> together</w:t>
      </w:r>
      <w:r w:rsidRPr="00F8103C">
        <w:rPr>
          <w:color w:val="000000" w:themeColor="text1"/>
          <w:lang w:val="en-US"/>
        </w:rPr>
        <w:t xml:space="preserve">. </w:t>
      </w:r>
      <w:commentRangeStart w:id="227"/>
      <w:r w:rsidRPr="00F8103C">
        <w:rPr>
          <w:color w:val="000000" w:themeColor="text1"/>
          <w:lang w:val="en-US"/>
        </w:rPr>
        <w:t xml:space="preserve"> This is shown in above figure. </w:t>
      </w:r>
      <w:commentRangeEnd w:id="227"/>
      <w:r w:rsidR="00706FBA">
        <w:rPr>
          <w:rStyle w:val="CommentReference"/>
        </w:rPr>
        <w:commentReference w:id="227"/>
      </w:r>
    </w:p>
    <w:p w14:paraId="7ABE3010" w14:textId="5A9CCAEB" w:rsidR="006F6270" w:rsidRPr="00F8103C" w:rsidRDefault="006F6270" w:rsidP="000D135B">
      <w:pPr>
        <w:rPr>
          <w:color w:val="000000" w:themeColor="text1"/>
          <w:lang w:val="en-US"/>
        </w:rPr>
      </w:pPr>
      <w:r>
        <w:rPr>
          <w:color w:val="000000" w:themeColor="text1"/>
          <w:lang w:val="en-US"/>
        </w:rPr>
        <w:t xml:space="preserve">The modules connect to each other using tool less </w:t>
      </w:r>
      <w:r w:rsidRPr="006F6270">
        <w:rPr>
          <w:color w:val="000000" w:themeColor="text1"/>
          <w:lang w:val="en-US"/>
        </w:rPr>
        <w:t>maintenance</w:t>
      </w:r>
      <w:r>
        <w:rPr>
          <w:color w:val="000000" w:themeColor="text1"/>
          <w:lang w:val="en-US"/>
        </w:rPr>
        <w:t xml:space="preserve"> plugs. </w:t>
      </w:r>
    </w:p>
    <w:p w14:paraId="40C09434" w14:textId="77777777" w:rsidR="00C95CE5" w:rsidRDefault="00C95CE5">
      <w:pPr>
        <w:pStyle w:val="Heading3"/>
        <w:rPr>
          <w:lang w:val="en-US"/>
        </w:rPr>
      </w:pPr>
      <w:bookmarkStart w:id="228" w:name="_Toc440411891"/>
      <w:commentRangeStart w:id="229"/>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commentRangeEnd w:id="229"/>
      <w:r w:rsidR="009F0B3D">
        <w:rPr>
          <w:rStyle w:val="CommentReference"/>
          <w:rFonts w:eastAsia="Calibri" w:cs="Arial"/>
          <w:b w:val="0"/>
          <w:bCs w:val="0"/>
        </w:rPr>
        <w:commentReference w:id="229"/>
      </w:r>
      <w:bookmarkEnd w:id="228"/>
    </w:p>
    <w:p w14:paraId="05AE793B" w14:textId="063EE86E" w:rsidR="000D135B" w:rsidRPr="00F8103C" w:rsidRDefault="000D135B" w:rsidP="000D135B">
      <w:pPr>
        <w:rPr>
          <w:color w:val="000000" w:themeColor="text1"/>
          <w:lang w:val="en-US"/>
        </w:rPr>
      </w:pPr>
      <w:r w:rsidRPr="00F8103C">
        <w:rPr>
          <w:color w:val="000000" w:themeColor="text1"/>
          <w:lang w:val="en-US"/>
        </w:rPr>
        <w:t>Every cell will be monitored for temperature.  We do this by putting an NTC resistor on the negative cell buss bar</w:t>
      </w:r>
      <w:r w:rsidR="009816F9">
        <w:rPr>
          <w:color w:val="000000" w:themeColor="text1"/>
          <w:lang w:val="en-US"/>
        </w:rPr>
        <w:t xml:space="preserve"> and fed back in to the battery management slave microcontroller</w:t>
      </w:r>
      <w:r w:rsidRPr="00F8103C">
        <w:rPr>
          <w:color w:val="000000" w:themeColor="text1"/>
          <w:lang w:val="en-US"/>
        </w:rPr>
        <w:t xml:space="preserve">. </w:t>
      </w:r>
    </w:p>
    <w:p w14:paraId="72C35C3D" w14:textId="77777777" w:rsidR="00C95CE5" w:rsidRDefault="00C95CE5">
      <w:pPr>
        <w:pStyle w:val="Heading3"/>
        <w:rPr>
          <w:lang w:val="en-US"/>
        </w:rPr>
      </w:pPr>
      <w:bookmarkStart w:id="230" w:name="_Ref439188037"/>
      <w:bookmarkStart w:id="231" w:name="_Toc440411892"/>
      <w:commentRangeStart w:id="232"/>
      <w:r>
        <w:rPr>
          <w:lang w:val="en-US"/>
        </w:rPr>
        <w:lastRenderedPageBreak/>
        <w:t>Battery</w:t>
      </w:r>
      <w:r>
        <w:rPr>
          <w:rFonts w:eastAsia="Arial" w:cs="Arial"/>
          <w:lang w:val="en-US"/>
        </w:rPr>
        <w:t xml:space="preserve"> </w:t>
      </w:r>
      <w:r>
        <w:rPr>
          <w:lang w:val="en-US"/>
        </w:rPr>
        <w:t>management</w:t>
      </w:r>
      <w:r>
        <w:rPr>
          <w:rFonts w:eastAsia="Arial" w:cs="Arial"/>
          <w:lang w:val="en-US"/>
        </w:rPr>
        <w:t xml:space="preserve"> </w:t>
      </w:r>
      <w:r>
        <w:rPr>
          <w:lang w:val="en-US"/>
        </w:rPr>
        <w:t>system</w:t>
      </w:r>
      <w:commentRangeEnd w:id="232"/>
      <w:r w:rsidR="009F0B3D">
        <w:rPr>
          <w:rStyle w:val="CommentReference"/>
          <w:rFonts w:eastAsia="Calibri" w:cs="Arial"/>
          <w:b w:val="0"/>
          <w:bCs w:val="0"/>
        </w:rPr>
        <w:commentReference w:id="232"/>
      </w:r>
      <w:bookmarkEnd w:id="230"/>
      <w:bookmarkEnd w:id="231"/>
    </w:p>
    <w:p w14:paraId="562B1598" w14:textId="0D655DFF" w:rsidR="000D135B" w:rsidRDefault="000D135B" w:rsidP="000D135B">
      <w:pPr>
        <w:rPr>
          <w:color w:val="000000" w:themeColor="text1"/>
          <w:lang w:val="en-US"/>
        </w:rPr>
      </w:pPr>
      <w:r w:rsidRPr="00F8103C">
        <w:rPr>
          <w:color w:val="000000" w:themeColor="text1"/>
          <w:lang w:val="en-US"/>
        </w:rPr>
        <w:t>2</w:t>
      </w:r>
      <w:r w:rsidR="00280D77">
        <w:rPr>
          <w:color w:val="000000" w:themeColor="text1"/>
          <w:lang w:val="en-US"/>
        </w:rPr>
        <w:t>16</w:t>
      </w:r>
      <w:r w:rsidRPr="00F8103C">
        <w:rPr>
          <w:color w:val="000000" w:themeColor="text1"/>
          <w:lang w:val="en-US"/>
        </w:rPr>
        <w:t xml:space="preserve"> cells will be monitored by the BMS that we made ourselves. </w:t>
      </w:r>
      <w:r w:rsidR="00280D77">
        <w:rPr>
          <w:color w:val="000000" w:themeColor="text1"/>
          <w:lang w:val="en-US"/>
        </w:rPr>
        <w:t>6</w:t>
      </w:r>
      <w:r w:rsidRPr="00F8103C">
        <w:rPr>
          <w:color w:val="000000" w:themeColor="text1"/>
          <w:lang w:val="en-US"/>
        </w:rPr>
        <w:t xml:space="preserve"> Slave devices with microcontrollers will communicate with one Master. This communication is done over </w:t>
      </w:r>
      <w:proofErr w:type="spellStart"/>
      <w:r w:rsidR="00280D77">
        <w:rPr>
          <w:color w:val="000000" w:themeColor="text1"/>
          <w:lang w:val="en-US"/>
        </w:rPr>
        <w:t>ISOspi</w:t>
      </w:r>
      <w:proofErr w:type="spellEnd"/>
      <w:r w:rsidRPr="00F8103C">
        <w:rPr>
          <w:color w:val="000000" w:themeColor="text1"/>
          <w:lang w:val="en-US"/>
        </w:rPr>
        <w:t xml:space="preserve"> and is isolated at each cell and master. The BMS is capable of opening a relay in the shutdown circuit to open the AIRs in the case of an error. At a minimum cell voltage of </w:t>
      </w:r>
      <w:r w:rsidRPr="00EE1D57">
        <w:rPr>
          <w:color w:val="FF0000"/>
          <w:lang w:val="en-US"/>
        </w:rPr>
        <w:t>3.</w:t>
      </w:r>
      <w:r w:rsidR="00EE1D57" w:rsidRPr="00EE1D57">
        <w:rPr>
          <w:color w:val="FF0000"/>
          <w:lang w:val="en-US"/>
        </w:rPr>
        <w:t>2</w:t>
      </w:r>
      <w:r w:rsidRPr="00EE1D57">
        <w:rPr>
          <w:color w:val="FF0000"/>
          <w:lang w:val="en-US"/>
        </w:rPr>
        <w:t xml:space="preserve"> </w:t>
      </w:r>
      <w:r w:rsidRPr="00F8103C">
        <w:rPr>
          <w:color w:val="000000" w:themeColor="text1"/>
          <w:lang w:val="en-US"/>
        </w:rPr>
        <w:t xml:space="preserve">and a maximum of 4.2, the BMS will take actions to </w:t>
      </w:r>
      <w:r w:rsidRPr="00EE1D57">
        <w:rPr>
          <w:color w:val="FF0000"/>
          <w:lang w:val="en-US"/>
        </w:rPr>
        <w:t xml:space="preserve">bypass the </w:t>
      </w:r>
      <w:r w:rsidR="00EE1D57" w:rsidRPr="00EE1D57">
        <w:rPr>
          <w:color w:val="FF0000"/>
          <w:lang w:val="en-US"/>
        </w:rPr>
        <w:t>high</w:t>
      </w:r>
      <w:r w:rsidRPr="00EE1D57">
        <w:rPr>
          <w:color w:val="FF0000"/>
          <w:lang w:val="en-US"/>
        </w:rPr>
        <w:t xml:space="preserve"> cell(s)</w:t>
      </w:r>
      <w:r w:rsidR="00EE1D57" w:rsidRPr="00EE1D57">
        <w:rPr>
          <w:color w:val="FF0000"/>
          <w:lang w:val="en-US"/>
        </w:rPr>
        <w:t xml:space="preserve"> during charge</w:t>
      </w:r>
      <w:r w:rsidRPr="00F8103C">
        <w:rPr>
          <w:color w:val="000000" w:themeColor="text1"/>
          <w:lang w:val="en-US"/>
        </w:rPr>
        <w:t>. The BMS also reacts to problems as follows: Short cell (0v), blown fuse (2.5v biases present), and Over 60 degrees C. These all end in a safety shutdown by removing power to the AIRs. The BMS can also measures current with a high side current shunt with orange wire. The BMS shuts down the tractive system via a relay that is tied into the safety loop. That would trip the safety syste</w:t>
      </w:r>
      <w:r w:rsidR="00280D77">
        <w:rPr>
          <w:color w:val="000000" w:themeColor="text1"/>
          <w:lang w:val="en-US"/>
        </w:rPr>
        <w:t xml:space="preserve">m and the car would shut down. </w:t>
      </w:r>
      <w:r w:rsidRPr="00F8103C">
        <w:rPr>
          <w:color w:val="000000" w:themeColor="text1"/>
          <w:lang w:val="en-US"/>
        </w:rPr>
        <w:t xml:space="preserve">These boards are linked with locking Molex connectors. This allows for hot swapping boards.  The slave boards are mounted to the </w:t>
      </w:r>
      <w:r w:rsidR="006F6270" w:rsidRPr="006F6270">
        <w:rPr>
          <w:color w:val="FF0000"/>
          <w:lang w:val="en-US"/>
        </w:rPr>
        <w:t>tops</w:t>
      </w:r>
      <w:r w:rsidRPr="00F8103C">
        <w:rPr>
          <w:color w:val="000000" w:themeColor="text1"/>
          <w:lang w:val="en-US"/>
        </w:rPr>
        <w:t xml:space="preserve"> of the modules.  There is </w:t>
      </w:r>
      <w:r w:rsidR="00280D77">
        <w:rPr>
          <w:color w:val="000000" w:themeColor="text1"/>
          <w:lang w:val="en-US"/>
        </w:rPr>
        <w:t>pogo pins</w:t>
      </w:r>
      <w:r w:rsidRPr="00F8103C">
        <w:rPr>
          <w:color w:val="000000" w:themeColor="text1"/>
          <w:lang w:val="en-US"/>
        </w:rPr>
        <w:t xml:space="preserve"> going between the BMS PCB and the Battery pack. We have </w:t>
      </w:r>
      <w:r w:rsidR="00280D77">
        <w:rPr>
          <w:color w:val="000000" w:themeColor="text1"/>
          <w:lang w:val="en-US"/>
        </w:rPr>
        <w:t>board mount</w:t>
      </w:r>
      <w:r w:rsidRPr="00F8103C">
        <w:rPr>
          <w:color w:val="000000" w:themeColor="text1"/>
          <w:lang w:val="en-US"/>
        </w:rPr>
        <w:t xml:space="preserve"> fuses to protect the</w:t>
      </w:r>
      <w:r w:rsidR="006F6270">
        <w:rPr>
          <w:color w:val="000000" w:themeColor="text1"/>
          <w:lang w:val="en-US"/>
        </w:rPr>
        <w:t xml:space="preserve"> board and the pins</w:t>
      </w:r>
      <w:r w:rsidRPr="00F8103C">
        <w:rPr>
          <w:color w:val="000000" w:themeColor="text1"/>
          <w:lang w:val="en-US"/>
        </w:rPr>
        <w:t xml:space="preserve">. (Datasheet </w:t>
      </w:r>
      <w:hyperlink w:anchor="_BMS_sense_fuse" w:history="1">
        <w:r w:rsidRPr="00F8103C">
          <w:rPr>
            <w:rStyle w:val="Hyperlink"/>
            <w:color w:val="000000" w:themeColor="text1"/>
            <w:lang w:val="en-US"/>
          </w:rPr>
          <w:t>BMS sense fuse</w:t>
        </w:r>
      </w:hyperlink>
      <w:r w:rsidRPr="00F8103C">
        <w:rPr>
          <w:color w:val="000000" w:themeColor="text1"/>
          <w:lang w:val="en-US"/>
        </w:rPr>
        <w:t xml:space="preserve">) Isolation is on two items the BMS and the </w:t>
      </w:r>
      <w:proofErr w:type="spellStart"/>
      <w:r w:rsidRPr="00F8103C">
        <w:rPr>
          <w:color w:val="000000" w:themeColor="text1"/>
          <w:lang w:val="en-US"/>
        </w:rPr>
        <w:t>Iso</w:t>
      </w:r>
      <w:proofErr w:type="spellEnd"/>
      <w:r w:rsidRPr="00F8103C">
        <w:rPr>
          <w:color w:val="000000" w:themeColor="text1"/>
          <w:lang w:val="en-US"/>
        </w:rPr>
        <w:t xml:space="preserve"> board. The devices on these parts keep isolation up to </w:t>
      </w:r>
      <w:r w:rsidR="00870A4B">
        <w:rPr>
          <w:color w:val="000000" w:themeColor="text1"/>
          <w:lang w:val="en-US"/>
        </w:rPr>
        <w:t>1</w:t>
      </w:r>
      <w:r w:rsidRPr="00F8103C">
        <w:rPr>
          <w:color w:val="000000" w:themeColor="text1"/>
          <w:lang w:val="en-US"/>
        </w:rPr>
        <w:t xml:space="preserve"> kV. (Device marked with red indicators on the schematics)</w:t>
      </w:r>
    </w:p>
    <w:p w14:paraId="22FD5CD7" w14:textId="77777777" w:rsidR="000D135B" w:rsidRDefault="000D135B" w:rsidP="000D135B">
      <w:pPr>
        <w:keepNext/>
        <w:jc w:val="center"/>
      </w:pPr>
      <w:r>
        <w:rPr>
          <w:noProof/>
          <w:lang w:val="en-US" w:eastAsia="en-US"/>
        </w:rPr>
        <w:drawing>
          <wp:inline distT="0" distB="0" distL="0" distR="0" wp14:anchorId="4FFEB77D" wp14:editId="79D21A23">
            <wp:extent cx="5105400" cy="3981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5400" cy="3981450"/>
                    </a:xfrm>
                    <a:prstGeom prst="rect">
                      <a:avLst/>
                    </a:prstGeom>
                  </pic:spPr>
                </pic:pic>
              </a:graphicData>
            </a:graphic>
          </wp:inline>
        </w:drawing>
      </w:r>
    </w:p>
    <w:p w14:paraId="6CDF5CF9" w14:textId="08F8A10F" w:rsidR="000D135B" w:rsidRDefault="000D135B" w:rsidP="000D135B">
      <w:pPr>
        <w:pStyle w:val="Caption"/>
        <w:jc w:val="center"/>
      </w:pPr>
      <w:bookmarkStart w:id="233" w:name="_Toc422327119"/>
      <w:bookmarkStart w:id="234" w:name="_Toc440412037"/>
      <w:r>
        <w:t xml:space="preserve">Figure </w:t>
      </w:r>
      <w:r>
        <w:fldChar w:fldCharType="begin"/>
      </w:r>
      <w:r>
        <w:instrText xml:space="preserve"> SEQ Figure \* ARABIC </w:instrText>
      </w:r>
      <w:r>
        <w:fldChar w:fldCharType="separate"/>
      </w:r>
      <w:r w:rsidR="00F760C9">
        <w:rPr>
          <w:noProof/>
        </w:rPr>
        <w:t>46</w:t>
      </w:r>
      <w:r>
        <w:fldChar w:fldCharType="end"/>
      </w:r>
      <w:r>
        <w:t xml:space="preserve"> IMD &amp; BMS Status Light</w:t>
      </w:r>
      <w:bookmarkEnd w:id="233"/>
      <w:bookmarkEnd w:id="234"/>
    </w:p>
    <w:p w14:paraId="202BE3E6" w14:textId="5F99D714" w:rsidR="000D135B" w:rsidRDefault="00C803F5" w:rsidP="000D135B">
      <w:pPr>
        <w:keepNext/>
        <w:jc w:val="center"/>
      </w:pPr>
      <w:r>
        <w:rPr>
          <w:noProof/>
          <w:lang w:val="en-US" w:eastAsia="en-US"/>
        </w:rPr>
        <w:lastRenderedPageBreak/>
        <w:drawing>
          <wp:inline distT="0" distB="0" distL="0" distR="0" wp14:anchorId="2BDCF228" wp14:editId="11B5460F">
            <wp:extent cx="6430325" cy="579515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5475A.tmp"/>
                    <pic:cNvPicPr/>
                  </pic:nvPicPr>
                  <pic:blipFill>
                    <a:blip r:embed="rId111">
                      <a:extLst>
                        <a:ext uri="{28A0092B-C50C-407E-A947-70E740481C1C}">
                          <a14:useLocalDpi xmlns:a14="http://schemas.microsoft.com/office/drawing/2010/main" val="0"/>
                        </a:ext>
                      </a:extLst>
                    </a:blip>
                    <a:stretch>
                      <a:fillRect/>
                    </a:stretch>
                  </pic:blipFill>
                  <pic:spPr>
                    <a:xfrm>
                      <a:off x="0" y="0"/>
                      <a:ext cx="6439698" cy="5803606"/>
                    </a:xfrm>
                    <a:prstGeom prst="rect">
                      <a:avLst/>
                    </a:prstGeom>
                  </pic:spPr>
                </pic:pic>
              </a:graphicData>
            </a:graphic>
          </wp:inline>
        </w:drawing>
      </w:r>
    </w:p>
    <w:p w14:paraId="4ED2A866" w14:textId="111F967A" w:rsidR="000D135B" w:rsidRDefault="000D135B" w:rsidP="000D135B">
      <w:pPr>
        <w:pStyle w:val="Caption"/>
      </w:pPr>
      <w:bookmarkStart w:id="235" w:name="_Toc422327120"/>
      <w:bookmarkStart w:id="236" w:name="_Toc440412038"/>
      <w:r>
        <w:t xml:space="preserve">Figure </w:t>
      </w:r>
      <w:r>
        <w:fldChar w:fldCharType="begin"/>
      </w:r>
      <w:r>
        <w:instrText xml:space="preserve"> SEQ Figure \* ARABIC </w:instrText>
      </w:r>
      <w:r>
        <w:fldChar w:fldCharType="separate"/>
      </w:r>
      <w:r w:rsidR="00F760C9">
        <w:rPr>
          <w:noProof/>
        </w:rPr>
        <w:t>47</w:t>
      </w:r>
      <w:r>
        <w:fldChar w:fldCharType="end"/>
      </w:r>
      <w:r>
        <w:t xml:space="preserve"> Battery Management Slave Schematic</w:t>
      </w:r>
      <w:bookmarkEnd w:id="235"/>
      <w:bookmarkEnd w:id="236"/>
    </w:p>
    <w:p w14:paraId="59EC5411" w14:textId="43BF6588" w:rsidR="000D135B" w:rsidRDefault="00C803F5" w:rsidP="000D135B">
      <w:pPr>
        <w:keepNext/>
        <w:jc w:val="center"/>
      </w:pPr>
      <w:r>
        <w:rPr>
          <w:noProof/>
          <w:lang w:val="en-US" w:eastAsia="en-US"/>
        </w:rPr>
        <w:lastRenderedPageBreak/>
        <w:drawing>
          <wp:inline distT="0" distB="0" distL="0" distR="0" wp14:anchorId="20A6EEC2" wp14:editId="05D49B69">
            <wp:extent cx="6568441" cy="4476997"/>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54F081.tmp"/>
                    <pic:cNvPicPr/>
                  </pic:nvPicPr>
                  <pic:blipFill>
                    <a:blip r:embed="rId112">
                      <a:extLst>
                        <a:ext uri="{28A0092B-C50C-407E-A947-70E740481C1C}">
                          <a14:useLocalDpi xmlns:a14="http://schemas.microsoft.com/office/drawing/2010/main" val="0"/>
                        </a:ext>
                      </a:extLst>
                    </a:blip>
                    <a:stretch>
                      <a:fillRect/>
                    </a:stretch>
                  </pic:blipFill>
                  <pic:spPr>
                    <a:xfrm>
                      <a:off x="0" y="0"/>
                      <a:ext cx="6573984" cy="4480775"/>
                    </a:xfrm>
                    <a:prstGeom prst="rect">
                      <a:avLst/>
                    </a:prstGeom>
                  </pic:spPr>
                </pic:pic>
              </a:graphicData>
            </a:graphic>
          </wp:inline>
        </w:drawing>
      </w:r>
    </w:p>
    <w:p w14:paraId="5A61EE49" w14:textId="30D14D9E" w:rsidR="000D135B" w:rsidRPr="00F8103C" w:rsidRDefault="000D135B" w:rsidP="000D135B">
      <w:pPr>
        <w:pStyle w:val="Caption"/>
        <w:rPr>
          <w:color w:val="000000" w:themeColor="text1"/>
          <w:lang w:val="en-US"/>
        </w:rPr>
      </w:pPr>
      <w:bookmarkStart w:id="237" w:name="_Toc422327121"/>
      <w:bookmarkStart w:id="238" w:name="_Toc440412039"/>
      <w:r>
        <w:t xml:space="preserve">Figure </w:t>
      </w:r>
      <w:r>
        <w:fldChar w:fldCharType="begin"/>
      </w:r>
      <w:r>
        <w:instrText xml:space="preserve"> SEQ Figure \* ARABIC </w:instrText>
      </w:r>
      <w:r>
        <w:fldChar w:fldCharType="separate"/>
      </w:r>
      <w:r w:rsidR="00F760C9">
        <w:rPr>
          <w:noProof/>
        </w:rPr>
        <w:t>48</w:t>
      </w:r>
      <w:r>
        <w:fldChar w:fldCharType="end"/>
      </w:r>
      <w:r>
        <w:t xml:space="preserve"> Battery Management Master Schematic</w:t>
      </w:r>
      <w:bookmarkEnd w:id="237"/>
      <w:bookmarkEnd w:id="238"/>
    </w:p>
    <w:p w14:paraId="7C36656E" w14:textId="15E63C5C" w:rsidR="000D135B" w:rsidRPr="00F8103C" w:rsidRDefault="00C803F5" w:rsidP="000D135B">
      <w:pPr>
        <w:pStyle w:val="Caption"/>
        <w:rPr>
          <w:noProof/>
          <w:color w:val="000000" w:themeColor="text1"/>
          <w:lang w:val="en-US" w:eastAsia="en-US"/>
        </w:rPr>
      </w:pPr>
      <w:r>
        <w:rPr>
          <w:noProof/>
          <w:color w:val="000000" w:themeColor="text1"/>
          <w:lang w:val="en-US" w:eastAsia="en-US"/>
        </w:rPr>
        <w:lastRenderedPageBreak/>
        <mc:AlternateContent>
          <mc:Choice Requires="wps">
            <w:drawing>
              <wp:anchor distT="0" distB="0" distL="114300" distR="114300" simplePos="0" relativeHeight="251665408" behindDoc="0" locked="0" layoutInCell="1" allowOverlap="1" wp14:anchorId="602D1189" wp14:editId="680F628B">
                <wp:simplePos x="0" y="0"/>
                <wp:positionH relativeFrom="column">
                  <wp:posOffset>2359025</wp:posOffset>
                </wp:positionH>
                <wp:positionV relativeFrom="paragraph">
                  <wp:posOffset>1690362</wp:posOffset>
                </wp:positionV>
                <wp:extent cx="961901" cy="1008999"/>
                <wp:effectExtent l="0" t="0" r="10160" b="20320"/>
                <wp:wrapNone/>
                <wp:docPr id="236" name="Oval 236"/>
                <wp:cNvGraphicFramePr/>
                <a:graphic xmlns:a="http://schemas.openxmlformats.org/drawingml/2006/main">
                  <a:graphicData uri="http://schemas.microsoft.com/office/word/2010/wordprocessingShape">
                    <wps:wsp>
                      <wps:cNvSpPr/>
                      <wps:spPr>
                        <a:xfrm>
                          <a:off x="0" y="0"/>
                          <a:ext cx="961901" cy="10089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BD1EA" id="Oval 236" o:spid="_x0000_s1026" style="position:absolute;margin-left:185.75pt;margin-top:133.1pt;width:75.75pt;height:7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" filled="f" strokecolor="red" strokeweight="1pt">
                <v:stroke joinstyle="miter"/>
              </v:oval>
            </w:pict>
          </mc:Fallback>
        </mc:AlternateContent>
      </w:r>
      <w:r>
        <w:rPr>
          <w:noProof/>
          <w:color w:val="000000" w:themeColor="text1"/>
          <w:lang w:val="en-US" w:eastAsia="en-US"/>
        </w:rPr>
        <mc:AlternateContent>
          <mc:Choice Requires="wps">
            <w:drawing>
              <wp:anchor distT="0" distB="0" distL="114300" distR="114300" simplePos="0" relativeHeight="251667456" behindDoc="0" locked="0" layoutInCell="1" allowOverlap="1" wp14:anchorId="0716BC08" wp14:editId="419A50E2">
                <wp:simplePos x="0" y="0"/>
                <wp:positionH relativeFrom="column">
                  <wp:posOffset>2478372</wp:posOffset>
                </wp:positionH>
                <wp:positionV relativeFrom="paragraph">
                  <wp:posOffset>586237</wp:posOffset>
                </wp:positionV>
                <wp:extent cx="712520" cy="747890"/>
                <wp:effectExtent l="0" t="0" r="11430" b="14605"/>
                <wp:wrapNone/>
                <wp:docPr id="237" name="Oval 237"/>
                <wp:cNvGraphicFramePr/>
                <a:graphic xmlns:a="http://schemas.openxmlformats.org/drawingml/2006/main">
                  <a:graphicData uri="http://schemas.microsoft.com/office/word/2010/wordprocessingShape">
                    <wps:wsp>
                      <wps:cNvSpPr/>
                      <wps:spPr>
                        <a:xfrm>
                          <a:off x="0" y="0"/>
                          <a:ext cx="712520" cy="7478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AFC80" id="Oval 237" o:spid="_x0000_s1026" style="position:absolute;margin-left:195.15pt;margin-top:46.15pt;width:56.1pt;height:5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" filled="f" strokecolor="red" strokeweight="1pt">
                <v:stroke joinstyle="miter"/>
              </v:oval>
            </w:pict>
          </mc:Fallback>
        </mc:AlternateContent>
      </w:r>
      <w:r>
        <w:rPr>
          <w:noProof/>
          <w:color w:val="000000" w:themeColor="text1"/>
          <w:lang w:val="en-US" w:eastAsia="en-US"/>
        </w:rPr>
        <w:drawing>
          <wp:inline distT="0" distB="0" distL="0" distR="0" wp14:anchorId="0302CEE5" wp14:editId="7A816C78">
            <wp:extent cx="3408218" cy="2987843"/>
            <wp:effectExtent l="19050" t="19050" r="20955"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54C35B.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13108" cy="2992130"/>
                    </a:xfrm>
                    <a:prstGeom prst="rect">
                      <a:avLst/>
                    </a:prstGeom>
                    <a:ln>
                      <a:solidFill>
                        <a:srgbClr val="FF0000"/>
                      </a:solidFill>
                    </a:ln>
                  </pic:spPr>
                </pic:pic>
              </a:graphicData>
            </a:graphic>
          </wp:inline>
        </w:drawing>
      </w:r>
    </w:p>
    <w:p w14:paraId="6C39D289" w14:textId="153D5AE1" w:rsidR="000D135B" w:rsidRDefault="000D135B" w:rsidP="000D135B">
      <w:pPr>
        <w:keepNext/>
        <w:jc w:val="center"/>
      </w:pPr>
    </w:p>
    <w:p w14:paraId="6DD43112" w14:textId="3ED21519" w:rsidR="00C803F5" w:rsidRDefault="00C803F5" w:rsidP="000D135B">
      <w:pPr>
        <w:keepNext/>
        <w:jc w:val="center"/>
      </w:pPr>
      <w:r>
        <w:rPr>
          <w:noProof/>
          <w:lang w:val="en-US" w:eastAsia="en-US"/>
        </w:rPr>
        <w:drawing>
          <wp:inline distT="0" distB="0" distL="0" distR="0" wp14:anchorId="1C803B6C" wp14:editId="36F6351F">
            <wp:extent cx="4460807" cy="29576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5459D0.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66848" cy="2961695"/>
                    </a:xfrm>
                    <a:prstGeom prst="rect">
                      <a:avLst/>
                    </a:prstGeom>
                  </pic:spPr>
                </pic:pic>
              </a:graphicData>
            </a:graphic>
          </wp:inline>
        </w:drawing>
      </w:r>
    </w:p>
    <w:p w14:paraId="014EB8A6" w14:textId="67C0DCAE" w:rsidR="000D135B" w:rsidRPr="00F8103C" w:rsidRDefault="000D135B" w:rsidP="000D135B">
      <w:pPr>
        <w:pStyle w:val="Caption"/>
        <w:rPr>
          <w:color w:val="000000" w:themeColor="text1"/>
          <w:lang w:val="en-US"/>
        </w:rPr>
      </w:pPr>
      <w:bookmarkStart w:id="239" w:name="_Toc422327122"/>
      <w:bookmarkStart w:id="240" w:name="_Toc440412040"/>
      <w:r>
        <w:t xml:space="preserve">Figure </w:t>
      </w:r>
      <w:r>
        <w:fldChar w:fldCharType="begin"/>
      </w:r>
      <w:r>
        <w:instrText xml:space="preserve"> SEQ Figure \* ARABIC </w:instrText>
      </w:r>
      <w:r>
        <w:fldChar w:fldCharType="separate"/>
      </w:r>
      <w:r w:rsidR="00F760C9">
        <w:rPr>
          <w:noProof/>
        </w:rPr>
        <w:t>49</w:t>
      </w:r>
      <w:r>
        <w:fldChar w:fldCharType="end"/>
      </w:r>
      <w:r>
        <w:t xml:space="preserve"> Battery Management Isolation Board (Master/Slave Isolation)</w:t>
      </w:r>
      <w:bookmarkEnd w:id="239"/>
      <w:bookmarkEnd w:id="240"/>
    </w:p>
    <w:p w14:paraId="4B3B3A7F" w14:textId="77777777" w:rsidR="000D135B" w:rsidRPr="000D135B" w:rsidRDefault="000D135B" w:rsidP="000D135B">
      <w:pPr>
        <w:rPr>
          <w:lang w:val="en-US"/>
        </w:rPr>
      </w:pPr>
    </w:p>
    <w:p w14:paraId="16C9740E" w14:textId="77777777" w:rsidR="00C95CE5" w:rsidRDefault="00C95CE5">
      <w:pPr>
        <w:pStyle w:val="Heading3"/>
        <w:rPr>
          <w:lang w:val="en-US"/>
        </w:rPr>
      </w:pPr>
      <w:bookmarkStart w:id="241" w:name="_Toc440411893"/>
      <w:r>
        <w:rPr>
          <w:lang w:val="en-US"/>
        </w:rPr>
        <w:lastRenderedPageBreak/>
        <w:t>Accumulator</w:t>
      </w:r>
      <w:r>
        <w:rPr>
          <w:rFonts w:eastAsia="Arial" w:cs="Arial"/>
          <w:lang w:val="en-US"/>
        </w:rPr>
        <w:t xml:space="preserve"> </w:t>
      </w:r>
      <w:r>
        <w:rPr>
          <w:lang w:val="en-US"/>
        </w:rPr>
        <w:t>indicator</w:t>
      </w:r>
      <w:bookmarkEnd w:id="241"/>
    </w:p>
    <w:p w14:paraId="64F1AB08" w14:textId="29185CDC" w:rsidR="000D135B" w:rsidRPr="00CB4D65" w:rsidRDefault="000D135B" w:rsidP="000D135B">
      <w:pPr>
        <w:rPr>
          <w:color w:val="FF0000"/>
          <w:lang w:val="en-US"/>
        </w:rPr>
      </w:pPr>
      <w:r w:rsidRPr="00F8103C">
        <w:rPr>
          <w:color w:val="000000" w:themeColor="text1"/>
          <w:lang w:val="en-US"/>
        </w:rPr>
        <w:t xml:space="preserve">The accumulator indicator is an LED that will be attached to the battery enclosure to indicate that the pack is active. This indicator will be wired across </w:t>
      </w:r>
      <w:r w:rsidRPr="00CB4D65">
        <w:rPr>
          <w:color w:val="FF0000"/>
          <w:lang w:val="en-US"/>
        </w:rPr>
        <w:t>the</w:t>
      </w:r>
      <w:r w:rsidR="00CB4D65" w:rsidRPr="00CB4D65">
        <w:rPr>
          <w:color w:val="FF0000"/>
          <w:lang w:val="en-US"/>
        </w:rPr>
        <w:t xml:space="preserve"> top and bottom </w:t>
      </w:r>
      <w:r w:rsidRPr="00F8103C">
        <w:rPr>
          <w:color w:val="000000" w:themeColor="text1"/>
          <w:lang w:val="en-US"/>
        </w:rPr>
        <w:t>AIR’s, so that it is powered when there is voltage on the vehicle side of the accumulator container. It therefore the circuit below is only powered from tractive system voltage. It does not run off of the GLVS and therefore work outside of the car. The wire used for this AWG 22. The circuit bellow illuminates the LED and TSAL</w:t>
      </w:r>
      <w:bookmarkStart w:id="242" w:name="_GoBack"/>
      <w:bookmarkEnd w:id="242"/>
      <w:r w:rsidRPr="00F8103C">
        <w:rPr>
          <w:color w:val="000000" w:themeColor="text1"/>
          <w:lang w:val="en-US"/>
        </w:rPr>
        <w:t xml:space="preserve"> at 60V.</w:t>
      </w:r>
      <w:r w:rsidR="00CB4D65">
        <w:rPr>
          <w:color w:val="000000" w:themeColor="text1"/>
          <w:lang w:val="en-US"/>
        </w:rPr>
        <w:t xml:space="preserve"> </w:t>
      </w:r>
      <w:r w:rsidR="00CB4D65" w:rsidRPr="00CB4D65">
        <w:rPr>
          <w:color w:val="FF0000"/>
          <w:lang w:val="en-US"/>
        </w:rPr>
        <w:t xml:space="preserve">The Indicator is mounted to the PCB and light is light piped to the outside of the box. </w:t>
      </w:r>
    </w:p>
    <w:p w14:paraId="3EC11AF8" w14:textId="1F3A5668" w:rsidR="00A94765" w:rsidRDefault="00CB4D65" w:rsidP="00A94765">
      <w:pPr>
        <w:jc w:val="center"/>
        <w:rPr>
          <w:color w:val="000000" w:themeColor="text1"/>
          <w:lang w:val="en-US"/>
        </w:rPr>
      </w:pPr>
      <w:r>
        <w:rPr>
          <w:noProof/>
          <w:color w:val="000000" w:themeColor="text1"/>
          <w:lang w:val="en-US" w:eastAsia="en-US"/>
        </w:rPr>
        <w:drawing>
          <wp:inline distT="0" distB="0" distL="0" distR="0" wp14:anchorId="3B0BACC2" wp14:editId="1B34A075">
            <wp:extent cx="5491337" cy="1581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5489D8.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96535" cy="1582647"/>
                    </a:xfrm>
                    <a:prstGeom prst="rect">
                      <a:avLst/>
                    </a:prstGeom>
                  </pic:spPr>
                </pic:pic>
              </a:graphicData>
            </a:graphic>
          </wp:inline>
        </w:drawing>
      </w:r>
    </w:p>
    <w:p w14:paraId="1C118F0D" w14:textId="3458A0F5" w:rsidR="00CB4D65" w:rsidRPr="00F8103C" w:rsidRDefault="00CB4D65" w:rsidP="00A94765">
      <w:pPr>
        <w:jc w:val="center"/>
        <w:rPr>
          <w:color w:val="000000" w:themeColor="text1"/>
          <w:lang w:val="en-US"/>
        </w:rPr>
      </w:pPr>
      <w:r>
        <w:rPr>
          <w:noProof/>
          <w:color w:val="000000" w:themeColor="text1"/>
          <w:lang w:val="en-US" w:eastAsia="en-US"/>
        </w:rPr>
        <w:drawing>
          <wp:inline distT="0" distB="0" distL="0" distR="0" wp14:anchorId="4723A215" wp14:editId="363FDE43">
            <wp:extent cx="6126480" cy="2359025"/>
            <wp:effectExtent l="0" t="0" r="762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54AD.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6480" cy="2359025"/>
                    </a:xfrm>
                    <a:prstGeom prst="rect">
                      <a:avLst/>
                    </a:prstGeom>
                  </pic:spPr>
                </pic:pic>
              </a:graphicData>
            </a:graphic>
          </wp:inline>
        </w:drawing>
      </w:r>
    </w:p>
    <w:p w14:paraId="4975FDAD" w14:textId="31C2728A" w:rsidR="00C95CE5" w:rsidRDefault="00C95CE5">
      <w:pPr>
        <w:rPr>
          <w:lang w:val="en-US"/>
        </w:rPr>
      </w:pPr>
      <w:r>
        <w:rPr>
          <w:lang w:val="en-US"/>
        </w:rPr>
        <w:t>.</w:t>
      </w:r>
      <w:r w:rsidR="000C34D5">
        <w:rPr>
          <w:lang w:val="en-US"/>
        </w:rPr>
        <w:t xml:space="preserve"> </w:t>
      </w:r>
    </w:p>
    <w:p w14:paraId="4E919F5A" w14:textId="77777777" w:rsidR="00C95CE5" w:rsidRDefault="00C95CE5">
      <w:pPr>
        <w:pStyle w:val="Heading3"/>
        <w:rPr>
          <w:lang w:val="en-US"/>
        </w:rPr>
      </w:pPr>
      <w:bookmarkStart w:id="243" w:name="_Toc44041189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43"/>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94765" w:rsidRPr="00F8103C" w14:paraId="799DBB83" w14:textId="77777777" w:rsidTr="009E21EC">
        <w:tc>
          <w:tcPr>
            <w:tcW w:w="4536" w:type="dxa"/>
            <w:shd w:val="clear" w:color="auto" w:fill="auto"/>
          </w:tcPr>
          <w:p w14:paraId="0912F5BD" w14:textId="77777777" w:rsidR="00A94765" w:rsidRPr="00F8103C" w:rsidRDefault="00A94765" w:rsidP="009E21EC">
            <w:pPr>
              <w:pStyle w:val="TableContents"/>
              <w:rPr>
                <w:color w:val="000000" w:themeColor="text1"/>
              </w:rPr>
            </w:pPr>
            <w:r w:rsidRPr="00F8103C">
              <w:rPr>
                <w:color w:val="000000" w:themeColor="text1"/>
              </w:rPr>
              <w:t>Wire type</w:t>
            </w:r>
          </w:p>
        </w:tc>
        <w:tc>
          <w:tcPr>
            <w:tcW w:w="4536" w:type="dxa"/>
            <w:shd w:val="clear" w:color="auto" w:fill="auto"/>
          </w:tcPr>
          <w:p w14:paraId="376A0710" w14:textId="77777777" w:rsidR="00A94765" w:rsidRPr="00F8103C" w:rsidRDefault="00A94765" w:rsidP="009E21EC">
            <w:pPr>
              <w:pStyle w:val="TableContents"/>
              <w:rPr>
                <w:color w:val="000000" w:themeColor="text1"/>
              </w:rPr>
            </w:pPr>
            <w:r w:rsidRPr="00F8103C">
              <w:rPr>
                <w:color w:val="000000" w:themeColor="text1"/>
                <w:lang w:val="en-US"/>
              </w:rPr>
              <w:t xml:space="preserve">Alpha Wire 1855 (data sheet </w:t>
            </w:r>
            <w:hyperlink w:anchor="_Hookup_wire" w:history="1">
              <w:r w:rsidRPr="00F8103C">
                <w:rPr>
                  <w:rStyle w:val="Hyperlink"/>
                  <w:color w:val="000000" w:themeColor="text1"/>
                  <w:lang w:val="en-US"/>
                </w:rPr>
                <w:t>Hookup wire</w:t>
              </w:r>
            </w:hyperlink>
            <w:r w:rsidRPr="00F8103C">
              <w:rPr>
                <w:color w:val="000000" w:themeColor="text1"/>
                <w:lang w:val="en-US"/>
              </w:rPr>
              <w:t>)</w:t>
            </w:r>
          </w:p>
        </w:tc>
      </w:tr>
      <w:tr w:rsidR="00A94765" w:rsidRPr="00F8103C" w14:paraId="3E025FE7" w14:textId="77777777" w:rsidTr="009E21EC">
        <w:tc>
          <w:tcPr>
            <w:tcW w:w="4536" w:type="dxa"/>
            <w:shd w:val="clear" w:color="auto" w:fill="auto"/>
          </w:tcPr>
          <w:p w14:paraId="332F9477" w14:textId="77777777" w:rsidR="00A94765" w:rsidRPr="00F8103C" w:rsidRDefault="00A94765" w:rsidP="009E21EC">
            <w:pPr>
              <w:pStyle w:val="TableContents"/>
              <w:rPr>
                <w:color w:val="000000" w:themeColor="text1"/>
              </w:rPr>
            </w:pPr>
            <w:r w:rsidRPr="00F8103C">
              <w:rPr>
                <w:color w:val="000000" w:themeColor="text1"/>
              </w:rPr>
              <w:t>Continuous current rating:</w:t>
            </w:r>
          </w:p>
        </w:tc>
        <w:tc>
          <w:tcPr>
            <w:tcW w:w="4536" w:type="dxa"/>
            <w:shd w:val="clear" w:color="auto" w:fill="auto"/>
          </w:tcPr>
          <w:p w14:paraId="435F6715" w14:textId="77777777" w:rsidR="00A94765" w:rsidRPr="00F8103C" w:rsidRDefault="00A94765" w:rsidP="009E21EC">
            <w:pPr>
              <w:pStyle w:val="TableContents"/>
              <w:rPr>
                <w:color w:val="000000" w:themeColor="text1"/>
              </w:rPr>
            </w:pPr>
            <w:r w:rsidRPr="00F8103C">
              <w:rPr>
                <w:color w:val="000000" w:themeColor="text1"/>
              </w:rPr>
              <w:t>7A</w:t>
            </w:r>
          </w:p>
        </w:tc>
      </w:tr>
      <w:tr w:rsidR="00A94765" w:rsidRPr="00F8103C" w14:paraId="7F46E35A" w14:textId="77777777" w:rsidTr="009E21EC">
        <w:tc>
          <w:tcPr>
            <w:tcW w:w="4536" w:type="dxa"/>
            <w:shd w:val="clear" w:color="auto" w:fill="auto"/>
          </w:tcPr>
          <w:p w14:paraId="7C26017F" w14:textId="77777777" w:rsidR="00A94765" w:rsidRPr="00F8103C" w:rsidRDefault="00A94765" w:rsidP="009E21EC">
            <w:pPr>
              <w:pStyle w:val="TableContents"/>
              <w:rPr>
                <w:color w:val="000000" w:themeColor="text1"/>
              </w:rPr>
            </w:pPr>
            <w:r w:rsidRPr="00F8103C">
              <w:rPr>
                <w:color w:val="000000" w:themeColor="text1"/>
              </w:rPr>
              <w:t>Cross-sectional area</w:t>
            </w:r>
          </w:p>
        </w:tc>
        <w:tc>
          <w:tcPr>
            <w:tcW w:w="4536" w:type="dxa"/>
            <w:shd w:val="clear" w:color="auto" w:fill="auto"/>
          </w:tcPr>
          <w:p w14:paraId="59146A82" w14:textId="77777777" w:rsidR="00A94765" w:rsidRPr="00F8103C" w:rsidRDefault="00A94765" w:rsidP="009E21EC">
            <w:pPr>
              <w:pStyle w:val="TableContents"/>
              <w:rPr>
                <w:color w:val="000000" w:themeColor="text1"/>
              </w:rPr>
            </w:pPr>
            <w:r w:rsidRPr="00F8103C">
              <w:rPr>
                <w:color w:val="000000" w:themeColor="text1"/>
              </w:rPr>
              <w:t>0.030 in</w:t>
            </w:r>
          </w:p>
        </w:tc>
      </w:tr>
      <w:tr w:rsidR="00A94765" w:rsidRPr="00F8103C" w14:paraId="5680D7ED" w14:textId="77777777" w:rsidTr="009E21EC">
        <w:tc>
          <w:tcPr>
            <w:tcW w:w="4536" w:type="dxa"/>
            <w:shd w:val="clear" w:color="auto" w:fill="auto"/>
          </w:tcPr>
          <w:p w14:paraId="5D8CE3A3" w14:textId="77777777" w:rsidR="00A94765" w:rsidRPr="00F8103C" w:rsidRDefault="00A94765" w:rsidP="009E21EC">
            <w:pPr>
              <w:pStyle w:val="TableContents"/>
              <w:rPr>
                <w:color w:val="000000" w:themeColor="text1"/>
              </w:rPr>
            </w:pPr>
            <w:r w:rsidRPr="00F8103C">
              <w:rPr>
                <w:color w:val="000000" w:themeColor="text1"/>
              </w:rPr>
              <w:lastRenderedPageBreak/>
              <w:t>Maximum operating voltage:</w:t>
            </w:r>
          </w:p>
        </w:tc>
        <w:tc>
          <w:tcPr>
            <w:tcW w:w="4536" w:type="dxa"/>
            <w:shd w:val="clear" w:color="auto" w:fill="auto"/>
          </w:tcPr>
          <w:p w14:paraId="0105CC72" w14:textId="77777777" w:rsidR="00A94765" w:rsidRPr="00F8103C" w:rsidRDefault="00A94765" w:rsidP="009E21EC">
            <w:pPr>
              <w:pStyle w:val="TableContents"/>
              <w:rPr>
                <w:color w:val="000000" w:themeColor="text1"/>
              </w:rPr>
            </w:pPr>
            <w:r w:rsidRPr="00F8103C">
              <w:rPr>
                <w:color w:val="000000" w:themeColor="text1"/>
              </w:rPr>
              <w:t>300V</w:t>
            </w:r>
          </w:p>
        </w:tc>
      </w:tr>
      <w:tr w:rsidR="00A94765" w:rsidRPr="00F8103C" w14:paraId="58956D30" w14:textId="77777777" w:rsidTr="009E21EC">
        <w:tc>
          <w:tcPr>
            <w:tcW w:w="4536" w:type="dxa"/>
            <w:shd w:val="clear" w:color="auto" w:fill="auto"/>
          </w:tcPr>
          <w:p w14:paraId="27E886E0" w14:textId="77777777" w:rsidR="00A94765" w:rsidRPr="00F8103C" w:rsidRDefault="00A94765" w:rsidP="009E21EC">
            <w:pPr>
              <w:pStyle w:val="TableContents"/>
              <w:rPr>
                <w:color w:val="000000" w:themeColor="text1"/>
              </w:rPr>
            </w:pPr>
            <w:r w:rsidRPr="00F8103C">
              <w:rPr>
                <w:color w:val="000000" w:themeColor="text1"/>
              </w:rPr>
              <w:t>Temperature rating:</w:t>
            </w:r>
          </w:p>
        </w:tc>
        <w:tc>
          <w:tcPr>
            <w:tcW w:w="4536" w:type="dxa"/>
            <w:shd w:val="clear" w:color="auto" w:fill="auto"/>
          </w:tcPr>
          <w:p w14:paraId="1E8B1445" w14:textId="77777777" w:rsidR="00A94765" w:rsidRPr="00F8103C" w:rsidRDefault="00A94765" w:rsidP="009E21EC">
            <w:pPr>
              <w:pStyle w:val="TableContents"/>
              <w:rPr>
                <w:rFonts w:eastAsia="Arial"/>
                <w:color w:val="000000" w:themeColor="text1"/>
                <w:sz w:val="24"/>
                <w:szCs w:val="24"/>
              </w:rPr>
            </w:pPr>
            <w:r w:rsidRPr="00F8103C">
              <w:rPr>
                <w:color w:val="000000" w:themeColor="text1"/>
              </w:rPr>
              <w:t xml:space="preserve">105 </w:t>
            </w:r>
            <w:r w:rsidRPr="00F8103C">
              <w:rPr>
                <w:rFonts w:eastAsia="Arial"/>
                <w:color w:val="000000" w:themeColor="text1"/>
                <w:sz w:val="24"/>
                <w:szCs w:val="24"/>
              </w:rPr>
              <w:t>°C</w:t>
            </w:r>
          </w:p>
        </w:tc>
      </w:tr>
      <w:tr w:rsidR="00A94765" w:rsidRPr="00F8103C" w14:paraId="3BF17F66" w14:textId="77777777" w:rsidTr="009E21EC">
        <w:tc>
          <w:tcPr>
            <w:tcW w:w="4536" w:type="dxa"/>
            <w:shd w:val="clear" w:color="auto" w:fill="auto"/>
          </w:tcPr>
          <w:p w14:paraId="778AA745" w14:textId="77777777" w:rsidR="00A94765" w:rsidRPr="00F8103C" w:rsidRDefault="00A94765" w:rsidP="009E21EC">
            <w:pPr>
              <w:pStyle w:val="TableContents"/>
              <w:rPr>
                <w:color w:val="000000" w:themeColor="text1"/>
                <w:lang w:val="en-US"/>
              </w:rPr>
            </w:pPr>
            <w:r w:rsidRPr="00F8103C">
              <w:rPr>
                <w:color w:val="000000" w:themeColor="text1"/>
                <w:lang w:val="en-US"/>
              </w:rPr>
              <w:t>Wire connects the following components:</w:t>
            </w:r>
          </w:p>
        </w:tc>
        <w:tc>
          <w:tcPr>
            <w:tcW w:w="4536" w:type="dxa"/>
            <w:shd w:val="clear" w:color="auto" w:fill="auto"/>
          </w:tcPr>
          <w:p w14:paraId="1D40044B" w14:textId="77777777" w:rsidR="00A94765" w:rsidRPr="00F8103C" w:rsidRDefault="00A94765" w:rsidP="009E21EC">
            <w:pPr>
              <w:pStyle w:val="TableContents"/>
              <w:rPr>
                <w:color w:val="000000" w:themeColor="text1"/>
              </w:rPr>
            </w:pPr>
            <w:r w:rsidRPr="00F8103C">
              <w:rPr>
                <w:color w:val="000000" w:themeColor="text1"/>
              </w:rPr>
              <w:t>Cell and BMS</w:t>
            </w:r>
          </w:p>
        </w:tc>
      </w:tr>
    </w:tbl>
    <w:p w14:paraId="3AB130D7" w14:textId="47CFD7DA" w:rsidR="00A94765" w:rsidRPr="00F8103C" w:rsidRDefault="00A94765" w:rsidP="00A94765">
      <w:pPr>
        <w:pStyle w:val="Table"/>
        <w:rPr>
          <w:color w:val="000000" w:themeColor="text1"/>
          <w:lang w:val="en-US"/>
        </w:rPr>
      </w:pPr>
      <w:bookmarkStart w:id="244" w:name="_Toc399226747"/>
      <w:bookmarkStart w:id="245" w:name="_Toc440412066"/>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F760C9">
        <w:rPr>
          <w:noProof/>
          <w:color w:val="000000" w:themeColor="text1"/>
          <w:lang w:val="en-US"/>
        </w:rPr>
        <w:t>3</w:t>
      </w:r>
      <w:r w:rsidRPr="00F8103C">
        <w:rPr>
          <w:color w:val="000000" w:themeColor="text1"/>
          <w:lang w:val="en-US"/>
        </w:rPr>
        <w:fldChar w:fldCharType="end"/>
      </w:r>
      <w:r w:rsidRPr="00F8103C">
        <w:rPr>
          <w:color w:val="000000" w:themeColor="text1"/>
          <w:lang w:val="en-US"/>
        </w:rPr>
        <w:t>.</w:t>
      </w:r>
      <w:r w:rsidRPr="00F8103C">
        <w:rPr>
          <w:color w:val="000000" w:themeColor="text1"/>
          <w:lang w:val="en-US"/>
        </w:rPr>
        <w:fldChar w:fldCharType="begin"/>
      </w:r>
      <w:r w:rsidRPr="00F8103C">
        <w:rPr>
          <w:color w:val="000000" w:themeColor="text1"/>
          <w:lang w:val="en-US"/>
        </w:rPr>
        <w:instrText xml:space="preserve"> SEQ Table \* ARABIC \s 1 </w:instrText>
      </w:r>
      <w:r w:rsidRPr="00F8103C">
        <w:rPr>
          <w:color w:val="000000" w:themeColor="text1"/>
          <w:lang w:val="en-US"/>
        </w:rPr>
        <w:fldChar w:fldCharType="separate"/>
      </w:r>
      <w:r w:rsidR="00F760C9">
        <w:rPr>
          <w:noProof/>
          <w:color w:val="000000" w:themeColor="text1"/>
          <w:lang w:val="en-US"/>
        </w:rPr>
        <w:t>3</w:t>
      </w:r>
      <w:r w:rsidRPr="00F8103C">
        <w:rPr>
          <w:color w:val="000000" w:themeColor="text1"/>
          <w:lang w:val="en-US"/>
        </w:rPr>
        <w:fldChar w:fldCharType="end"/>
      </w:r>
      <w:r w:rsidRPr="00F8103C">
        <w:rPr>
          <w:color w:val="000000" w:themeColor="text1"/>
          <w:lang w:val="en-US"/>
        </w:rPr>
        <w:t xml:space="preserve"> </w:t>
      </w:r>
      <w:bookmarkEnd w:id="244"/>
      <w:r w:rsidR="008D75A9">
        <w:rPr>
          <w:color w:val="000000" w:themeColor="text1"/>
          <w:lang w:val="en-US"/>
        </w:rPr>
        <w:t>Accumulator Indicator hookup wire specs</w:t>
      </w:r>
      <w:bookmarkEnd w:id="245"/>
    </w:p>
    <w:p w14:paraId="3271C834" w14:textId="008244D7" w:rsidR="00C1660A" w:rsidRPr="00F8103C" w:rsidRDefault="00C1660A" w:rsidP="00C1660A">
      <w:pPr>
        <w:pStyle w:val="Table"/>
        <w:rPr>
          <w:i w:val="0"/>
          <w:color w:val="000000" w:themeColor="text1"/>
          <w:lang w:val="en-US"/>
        </w:rPr>
      </w:pPr>
      <w:r w:rsidRPr="00F8103C">
        <w:rPr>
          <w:i w:val="0"/>
          <w:color w:val="000000" w:themeColor="text1"/>
          <w:lang w:val="en-US"/>
        </w:rPr>
        <w:t xml:space="preserve">GLV wire enters the black connector in photo. The wire then is bundled with high temp, high voltage rated heat shrink into a bundle going to the </w:t>
      </w:r>
      <w:proofErr w:type="spellStart"/>
      <w:r w:rsidRPr="00F8103C">
        <w:rPr>
          <w:i w:val="0"/>
          <w:color w:val="000000" w:themeColor="text1"/>
          <w:lang w:val="en-US"/>
        </w:rPr>
        <w:t>iso</w:t>
      </w:r>
      <w:proofErr w:type="spellEnd"/>
      <w:r w:rsidRPr="00F8103C">
        <w:rPr>
          <w:i w:val="0"/>
          <w:color w:val="000000" w:themeColor="text1"/>
          <w:lang w:val="en-US"/>
        </w:rPr>
        <w:t xml:space="preserve"> board. </w:t>
      </w:r>
      <w:r>
        <w:rPr>
          <w:i w:val="0"/>
          <w:color w:val="000000" w:themeColor="text1"/>
          <w:lang w:val="en-US"/>
        </w:rPr>
        <w:t xml:space="preserve">All high power paths are locked down with </w:t>
      </w:r>
      <w:r w:rsidR="009E21EC">
        <w:rPr>
          <w:i w:val="0"/>
          <w:color w:val="000000" w:themeColor="text1"/>
          <w:lang w:val="en-US"/>
        </w:rPr>
        <w:t>B</w:t>
      </w:r>
      <w:r w:rsidR="009E21EC" w:rsidRPr="00E949AE">
        <w:rPr>
          <w:i w:val="0"/>
          <w:color w:val="000000" w:themeColor="text1"/>
          <w:lang w:val="en-US"/>
        </w:rPr>
        <w:t>elleville</w:t>
      </w:r>
      <w:r>
        <w:rPr>
          <w:i w:val="0"/>
          <w:color w:val="000000" w:themeColor="text1"/>
          <w:lang w:val="en-US"/>
        </w:rPr>
        <w:t xml:space="preserve"> washe</w:t>
      </w:r>
      <w:r w:rsidR="009E21EC">
        <w:rPr>
          <w:i w:val="0"/>
          <w:color w:val="000000" w:themeColor="text1"/>
          <w:lang w:val="en-US"/>
        </w:rPr>
        <w:t>r</w:t>
      </w:r>
      <w:r>
        <w:rPr>
          <w:i w:val="0"/>
          <w:color w:val="000000" w:themeColor="text1"/>
          <w:lang w:val="en-US"/>
        </w:rPr>
        <w:t xml:space="preserve">s or lock nuts. </w:t>
      </w:r>
    </w:p>
    <w:p w14:paraId="521A537A" w14:textId="77777777" w:rsidR="00C1660A" w:rsidRPr="00F8103C" w:rsidRDefault="00C1660A" w:rsidP="00C1660A">
      <w:pPr>
        <w:pStyle w:val="Table"/>
        <w:rPr>
          <w:i w:val="0"/>
          <w:color w:val="000000" w:themeColor="text1"/>
          <w:lang w:val="en-US"/>
        </w:rPr>
      </w:pPr>
    </w:p>
    <w:p w14:paraId="57013EF8" w14:textId="77777777" w:rsidR="00C1660A" w:rsidRDefault="00C1660A" w:rsidP="00C1660A">
      <w:pPr>
        <w:pStyle w:val="Table"/>
        <w:keepNext/>
        <w:jc w:val="center"/>
      </w:pPr>
      <w:r>
        <w:rPr>
          <w:i w:val="0"/>
          <w:noProof/>
          <w:color w:val="000000" w:themeColor="text1"/>
          <w:lang w:val="en-US" w:eastAsia="en-US"/>
        </w:rPr>
        <w:drawing>
          <wp:inline distT="0" distB="0" distL="0" distR="0" wp14:anchorId="660901EF" wp14:editId="4DA0BB78">
            <wp:extent cx="3435350" cy="3462528"/>
            <wp:effectExtent l="0" t="0" r="0" b="5080"/>
            <wp:docPr id="8" name="Picture 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44443" cy="3471693"/>
                    </a:xfrm>
                    <a:prstGeom prst="rect">
                      <a:avLst/>
                    </a:prstGeom>
                    <a:noFill/>
                    <a:ln>
                      <a:noFill/>
                    </a:ln>
                  </pic:spPr>
                </pic:pic>
              </a:graphicData>
            </a:graphic>
          </wp:inline>
        </w:drawing>
      </w:r>
    </w:p>
    <w:p w14:paraId="65D98D27" w14:textId="1A2CFC1C" w:rsidR="00C1660A" w:rsidRPr="00F8103C" w:rsidRDefault="00C1660A" w:rsidP="00C1660A">
      <w:pPr>
        <w:pStyle w:val="Caption"/>
        <w:rPr>
          <w:i w:val="0"/>
          <w:color w:val="000000" w:themeColor="text1"/>
          <w:lang w:val="en-US"/>
        </w:rPr>
      </w:pPr>
      <w:bookmarkStart w:id="246" w:name="_Toc422327123"/>
      <w:bookmarkStart w:id="247" w:name="_Toc440412041"/>
      <w:r>
        <w:t xml:space="preserve">Figure </w:t>
      </w:r>
      <w:r>
        <w:fldChar w:fldCharType="begin"/>
      </w:r>
      <w:r>
        <w:instrText xml:space="preserve"> SEQ Figure \* ARABIC </w:instrText>
      </w:r>
      <w:r>
        <w:fldChar w:fldCharType="separate"/>
      </w:r>
      <w:r w:rsidR="00F760C9">
        <w:rPr>
          <w:noProof/>
        </w:rPr>
        <w:t>50</w:t>
      </w:r>
      <w:r>
        <w:fldChar w:fldCharType="end"/>
      </w:r>
      <w:r>
        <w:t xml:space="preserve"> Accumulator Connector (Low Voltage)</w:t>
      </w:r>
      <w:bookmarkEnd w:id="246"/>
      <w:bookmarkEnd w:id="247"/>
    </w:p>
    <w:p w14:paraId="061E628B" w14:textId="77777777" w:rsidR="000C34D5" w:rsidRDefault="000C34D5" w:rsidP="000C34D5">
      <w:pPr>
        <w:pStyle w:val="Heading3"/>
        <w:rPr>
          <w:lang w:val="en-US"/>
        </w:rPr>
      </w:pPr>
      <w:bookmarkStart w:id="248" w:name="_Ref439188002"/>
      <w:bookmarkStart w:id="249" w:name="_Toc440411895"/>
      <w:r>
        <w:rPr>
          <w:lang w:val="en-US"/>
        </w:rPr>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248"/>
      <w:bookmarkEnd w:id="249"/>
    </w:p>
    <w:p w14:paraId="4A7CA0AE" w14:textId="6AF88795" w:rsidR="000C34D5" w:rsidRDefault="009816F9" w:rsidP="000C34D5">
      <w:pPr>
        <w:rPr>
          <w:lang w:val="en-US"/>
        </w:rPr>
      </w:pPr>
      <w:r>
        <w:rPr>
          <w:lang w:val="en-US"/>
        </w:rPr>
        <w:fldChar w:fldCharType="begin"/>
      </w:r>
      <w:r>
        <w:rPr>
          <w:lang w:val="en-US"/>
        </w:rPr>
        <w:instrText xml:space="preserve"> REF _Ref439189610 \h </w:instrText>
      </w:r>
      <w:r>
        <w:rPr>
          <w:lang w:val="en-US"/>
        </w:rPr>
      </w:r>
      <w:r>
        <w:rPr>
          <w:lang w:val="en-US"/>
        </w:rPr>
        <w:fldChar w:fldCharType="separate"/>
      </w:r>
      <w:r w:rsidR="00F760C9">
        <w:rPr>
          <w:lang w:val="en-US"/>
        </w:rPr>
        <w:t>Accumulator Isolation Relay</w:t>
      </w:r>
      <w:r>
        <w:rPr>
          <w:lang w:val="en-US"/>
        </w:rPr>
        <w:fldChar w:fldCharType="end"/>
      </w:r>
      <w:r>
        <w:rPr>
          <w:lang w:val="en-US"/>
        </w:rPr>
        <w:t xml:space="preserve"> Datasheet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1660A" w:rsidRPr="00F8103C" w14:paraId="58F08FDD" w14:textId="77777777" w:rsidTr="009E21EC">
        <w:tc>
          <w:tcPr>
            <w:tcW w:w="4536" w:type="dxa"/>
            <w:shd w:val="clear" w:color="auto" w:fill="auto"/>
          </w:tcPr>
          <w:p w14:paraId="1393F575" w14:textId="77777777" w:rsidR="00C1660A" w:rsidRPr="00F8103C" w:rsidRDefault="00C1660A" w:rsidP="009E21EC">
            <w:pPr>
              <w:pStyle w:val="TableContents"/>
              <w:keepNext/>
              <w:rPr>
                <w:color w:val="000000" w:themeColor="text1"/>
              </w:rPr>
            </w:pPr>
            <w:r w:rsidRPr="00F8103C">
              <w:rPr>
                <w:color w:val="000000" w:themeColor="text1"/>
              </w:rPr>
              <w:lastRenderedPageBreak/>
              <w:t>Relay Type:</w:t>
            </w:r>
          </w:p>
        </w:tc>
        <w:tc>
          <w:tcPr>
            <w:tcW w:w="4536" w:type="dxa"/>
            <w:shd w:val="clear" w:color="auto" w:fill="auto"/>
          </w:tcPr>
          <w:p w14:paraId="2E3C435A" w14:textId="77777777" w:rsidR="00C1660A" w:rsidRPr="00F8103C" w:rsidRDefault="00C1660A" w:rsidP="009E21EC">
            <w:pPr>
              <w:pStyle w:val="TableContents"/>
              <w:keepNext/>
              <w:rPr>
                <w:color w:val="000000" w:themeColor="text1"/>
              </w:rPr>
            </w:pPr>
            <w:r w:rsidRPr="00F8103C">
              <w:rPr>
                <w:color w:val="000000" w:themeColor="text1"/>
              </w:rPr>
              <w:t>EV200AAANA</w:t>
            </w:r>
          </w:p>
        </w:tc>
      </w:tr>
      <w:tr w:rsidR="00C1660A" w:rsidRPr="00F8103C" w14:paraId="745296FA" w14:textId="77777777" w:rsidTr="009E21EC">
        <w:tc>
          <w:tcPr>
            <w:tcW w:w="4536" w:type="dxa"/>
            <w:shd w:val="clear" w:color="auto" w:fill="auto"/>
          </w:tcPr>
          <w:p w14:paraId="1FCBE5A8" w14:textId="77777777" w:rsidR="00C1660A" w:rsidRPr="00F8103C" w:rsidRDefault="00C1660A" w:rsidP="009E21EC">
            <w:pPr>
              <w:pStyle w:val="TableContents"/>
              <w:keepNext/>
              <w:rPr>
                <w:color w:val="000000" w:themeColor="text1"/>
              </w:rPr>
            </w:pPr>
            <w:r w:rsidRPr="00F8103C">
              <w:rPr>
                <w:color w:val="000000" w:themeColor="text1"/>
              </w:rPr>
              <w:t>Contact arragment:</w:t>
            </w:r>
          </w:p>
        </w:tc>
        <w:tc>
          <w:tcPr>
            <w:tcW w:w="4536" w:type="dxa"/>
            <w:shd w:val="clear" w:color="auto" w:fill="auto"/>
          </w:tcPr>
          <w:p w14:paraId="6C3625BC" w14:textId="77777777" w:rsidR="00C1660A" w:rsidRPr="00F8103C" w:rsidRDefault="00C1660A" w:rsidP="009E21EC">
            <w:pPr>
              <w:pStyle w:val="TableContents"/>
              <w:keepNext/>
              <w:rPr>
                <w:color w:val="000000" w:themeColor="text1"/>
              </w:rPr>
            </w:pPr>
            <w:r w:rsidRPr="00F8103C">
              <w:rPr>
                <w:color w:val="000000" w:themeColor="text1"/>
              </w:rPr>
              <w:t>SPST</w:t>
            </w:r>
          </w:p>
        </w:tc>
      </w:tr>
      <w:tr w:rsidR="00C1660A" w:rsidRPr="00F8103C" w14:paraId="5869ED54" w14:textId="77777777" w:rsidTr="009E21EC">
        <w:tc>
          <w:tcPr>
            <w:tcW w:w="4536" w:type="dxa"/>
            <w:shd w:val="clear" w:color="auto" w:fill="auto"/>
          </w:tcPr>
          <w:p w14:paraId="1F76F46D" w14:textId="77777777" w:rsidR="00C1660A" w:rsidRPr="00F8103C" w:rsidRDefault="00C1660A" w:rsidP="009E21EC">
            <w:pPr>
              <w:pStyle w:val="TableContents"/>
              <w:keepNext/>
              <w:rPr>
                <w:color w:val="000000" w:themeColor="text1"/>
              </w:rPr>
            </w:pPr>
            <w:r w:rsidRPr="00F8103C">
              <w:rPr>
                <w:color w:val="000000" w:themeColor="text1"/>
              </w:rPr>
              <w:t>Continous DC current rating:</w:t>
            </w:r>
          </w:p>
        </w:tc>
        <w:tc>
          <w:tcPr>
            <w:tcW w:w="4536" w:type="dxa"/>
            <w:shd w:val="clear" w:color="auto" w:fill="auto"/>
          </w:tcPr>
          <w:p w14:paraId="318BB9F6" w14:textId="77777777" w:rsidR="00C1660A" w:rsidRPr="00F8103C" w:rsidRDefault="00C1660A" w:rsidP="009E21EC">
            <w:pPr>
              <w:pStyle w:val="TableContents"/>
              <w:keepNext/>
              <w:rPr>
                <w:color w:val="000000" w:themeColor="text1"/>
              </w:rPr>
            </w:pPr>
            <w:r w:rsidRPr="00F8103C">
              <w:rPr>
                <w:color w:val="000000" w:themeColor="text1"/>
              </w:rPr>
              <w:t>500A</w:t>
            </w:r>
          </w:p>
        </w:tc>
      </w:tr>
      <w:tr w:rsidR="00C1660A" w:rsidRPr="00F8103C" w14:paraId="2DEFF3AE" w14:textId="77777777" w:rsidTr="009E21EC">
        <w:tc>
          <w:tcPr>
            <w:tcW w:w="4536" w:type="dxa"/>
            <w:shd w:val="clear" w:color="auto" w:fill="auto"/>
          </w:tcPr>
          <w:p w14:paraId="72C29CFC" w14:textId="77777777" w:rsidR="00C1660A" w:rsidRPr="00F8103C" w:rsidRDefault="00C1660A" w:rsidP="009E21EC">
            <w:pPr>
              <w:pStyle w:val="TableContents"/>
              <w:keepNext/>
              <w:rPr>
                <w:color w:val="000000" w:themeColor="text1"/>
              </w:rPr>
            </w:pPr>
            <w:r w:rsidRPr="00F8103C">
              <w:rPr>
                <w:color w:val="000000" w:themeColor="text1"/>
              </w:rPr>
              <w:t xml:space="preserve">Overload DC current rating: </w:t>
            </w:r>
          </w:p>
        </w:tc>
        <w:tc>
          <w:tcPr>
            <w:tcW w:w="4536" w:type="dxa"/>
            <w:shd w:val="clear" w:color="auto" w:fill="auto"/>
          </w:tcPr>
          <w:p w14:paraId="2F0D57D9" w14:textId="77777777" w:rsidR="00C1660A" w:rsidRPr="00F8103C" w:rsidRDefault="00C1660A" w:rsidP="009E21EC">
            <w:pPr>
              <w:pStyle w:val="TableContents"/>
              <w:keepNext/>
              <w:rPr>
                <w:color w:val="000000" w:themeColor="text1"/>
              </w:rPr>
            </w:pPr>
            <w:r w:rsidRPr="00F8103C">
              <w:rPr>
                <w:color w:val="000000" w:themeColor="text1"/>
              </w:rPr>
              <w:t>N/A</w:t>
            </w:r>
          </w:p>
        </w:tc>
      </w:tr>
      <w:tr w:rsidR="00C1660A" w:rsidRPr="00F8103C" w14:paraId="07D66BBE" w14:textId="77777777" w:rsidTr="009E21EC">
        <w:tc>
          <w:tcPr>
            <w:tcW w:w="4536" w:type="dxa"/>
            <w:shd w:val="clear" w:color="auto" w:fill="auto"/>
          </w:tcPr>
          <w:p w14:paraId="69641780" w14:textId="77777777" w:rsidR="00C1660A" w:rsidRPr="00F8103C" w:rsidRDefault="00C1660A" w:rsidP="009E21EC">
            <w:pPr>
              <w:pStyle w:val="TableContents"/>
              <w:keepNext/>
              <w:rPr>
                <w:color w:val="000000" w:themeColor="text1"/>
              </w:rPr>
            </w:pPr>
            <w:r w:rsidRPr="00F8103C">
              <w:rPr>
                <w:color w:val="000000" w:themeColor="text1"/>
              </w:rPr>
              <w:t>Maximum operation voltage:</w:t>
            </w:r>
          </w:p>
        </w:tc>
        <w:tc>
          <w:tcPr>
            <w:tcW w:w="4536" w:type="dxa"/>
            <w:shd w:val="clear" w:color="auto" w:fill="auto"/>
          </w:tcPr>
          <w:p w14:paraId="3FE679AB" w14:textId="77777777" w:rsidR="00C1660A" w:rsidRPr="00F8103C" w:rsidRDefault="00C1660A" w:rsidP="009E21EC">
            <w:pPr>
              <w:pStyle w:val="TableContents"/>
              <w:keepNext/>
              <w:rPr>
                <w:color w:val="000000" w:themeColor="text1"/>
              </w:rPr>
            </w:pPr>
            <w:r w:rsidRPr="00F8103C">
              <w:rPr>
                <w:color w:val="000000" w:themeColor="text1"/>
              </w:rPr>
              <w:t>900VDC</w:t>
            </w:r>
          </w:p>
        </w:tc>
      </w:tr>
      <w:tr w:rsidR="00C1660A" w:rsidRPr="00F8103C" w14:paraId="72FE1DAF" w14:textId="77777777" w:rsidTr="009E21EC">
        <w:tc>
          <w:tcPr>
            <w:tcW w:w="4536" w:type="dxa"/>
            <w:shd w:val="clear" w:color="auto" w:fill="auto"/>
          </w:tcPr>
          <w:p w14:paraId="47F00A9A" w14:textId="77777777" w:rsidR="00C1660A" w:rsidRPr="00F8103C" w:rsidRDefault="00C1660A" w:rsidP="009E21EC">
            <w:pPr>
              <w:pStyle w:val="TableContents"/>
              <w:keepNext/>
              <w:rPr>
                <w:color w:val="000000" w:themeColor="text1"/>
              </w:rPr>
            </w:pPr>
            <w:r w:rsidRPr="00F8103C">
              <w:rPr>
                <w:color w:val="000000" w:themeColor="text1"/>
              </w:rPr>
              <w:t>Nominal coil voltage:</w:t>
            </w:r>
          </w:p>
        </w:tc>
        <w:tc>
          <w:tcPr>
            <w:tcW w:w="4536" w:type="dxa"/>
            <w:shd w:val="clear" w:color="auto" w:fill="auto"/>
          </w:tcPr>
          <w:p w14:paraId="5ED380B9" w14:textId="77777777" w:rsidR="00C1660A" w:rsidRPr="00F8103C" w:rsidRDefault="00C1660A" w:rsidP="009E21EC">
            <w:pPr>
              <w:pStyle w:val="TableContents"/>
              <w:keepNext/>
              <w:rPr>
                <w:color w:val="000000" w:themeColor="text1"/>
              </w:rPr>
            </w:pPr>
            <w:r w:rsidRPr="00F8103C">
              <w:rPr>
                <w:color w:val="000000" w:themeColor="text1"/>
              </w:rPr>
              <w:t>24VDC</w:t>
            </w:r>
          </w:p>
        </w:tc>
      </w:tr>
      <w:tr w:rsidR="00C1660A" w:rsidRPr="00F8103C" w14:paraId="2B3D77A1" w14:textId="77777777" w:rsidTr="009E21EC">
        <w:tc>
          <w:tcPr>
            <w:tcW w:w="4536" w:type="dxa"/>
            <w:shd w:val="clear" w:color="auto" w:fill="auto"/>
          </w:tcPr>
          <w:p w14:paraId="19C5B2AB" w14:textId="77777777" w:rsidR="00C1660A" w:rsidRPr="00F8103C" w:rsidRDefault="00C1660A" w:rsidP="009E21EC">
            <w:pPr>
              <w:pStyle w:val="TableContents"/>
              <w:keepNext/>
              <w:rPr>
                <w:color w:val="000000" w:themeColor="text1"/>
              </w:rPr>
            </w:pPr>
            <w:r w:rsidRPr="00F8103C">
              <w:rPr>
                <w:color w:val="000000" w:themeColor="text1"/>
              </w:rPr>
              <w:t>Normal Load switching:</w:t>
            </w:r>
          </w:p>
        </w:tc>
        <w:tc>
          <w:tcPr>
            <w:tcW w:w="4536" w:type="dxa"/>
            <w:shd w:val="clear" w:color="auto" w:fill="auto"/>
          </w:tcPr>
          <w:p w14:paraId="506419C5" w14:textId="77777777" w:rsidR="00C1660A" w:rsidRPr="00F8103C" w:rsidRDefault="00C1660A" w:rsidP="009E21EC">
            <w:pPr>
              <w:pStyle w:val="TableContents"/>
              <w:keepNext/>
              <w:rPr>
                <w:color w:val="000000" w:themeColor="text1"/>
                <w:lang w:val="en-US"/>
              </w:rPr>
            </w:pPr>
            <w:r w:rsidRPr="00F8103C">
              <w:rPr>
                <w:color w:val="000000" w:themeColor="text1"/>
                <w:lang w:val="en-US"/>
              </w:rPr>
              <w:t>Make and break up to 500A</w:t>
            </w:r>
          </w:p>
        </w:tc>
      </w:tr>
      <w:tr w:rsidR="00C1660A" w:rsidRPr="00F8103C" w14:paraId="10DB3A5B" w14:textId="77777777" w:rsidTr="009E21EC">
        <w:tc>
          <w:tcPr>
            <w:tcW w:w="4536" w:type="dxa"/>
            <w:shd w:val="clear" w:color="auto" w:fill="auto"/>
          </w:tcPr>
          <w:p w14:paraId="702325E4" w14:textId="77777777" w:rsidR="00C1660A" w:rsidRPr="00F8103C" w:rsidRDefault="00C1660A" w:rsidP="009E21EC">
            <w:pPr>
              <w:pStyle w:val="TableContents"/>
              <w:keepNext/>
              <w:rPr>
                <w:color w:val="000000" w:themeColor="text1"/>
              </w:rPr>
            </w:pPr>
            <w:r w:rsidRPr="00F8103C">
              <w:rPr>
                <w:color w:val="000000" w:themeColor="text1"/>
              </w:rPr>
              <w:t>Maximum Load switching</w:t>
            </w:r>
          </w:p>
        </w:tc>
        <w:tc>
          <w:tcPr>
            <w:tcW w:w="4536" w:type="dxa"/>
            <w:shd w:val="clear" w:color="auto" w:fill="auto"/>
          </w:tcPr>
          <w:p w14:paraId="0F7183D5" w14:textId="77777777" w:rsidR="00C1660A" w:rsidRPr="00F8103C" w:rsidRDefault="00C1660A" w:rsidP="009E21EC">
            <w:pPr>
              <w:pStyle w:val="TableContents"/>
              <w:keepNext/>
              <w:rPr>
                <w:color w:val="000000" w:themeColor="text1"/>
                <w:lang w:val="en-US"/>
              </w:rPr>
            </w:pPr>
            <w:r w:rsidRPr="00F8103C">
              <w:rPr>
                <w:color w:val="000000" w:themeColor="text1"/>
                <w:lang w:val="en-US"/>
              </w:rPr>
              <w:t>10 times at 1500A</w:t>
            </w:r>
          </w:p>
        </w:tc>
      </w:tr>
    </w:tbl>
    <w:p w14:paraId="455A5C79" w14:textId="679B4313" w:rsidR="00C1660A" w:rsidRPr="00F8103C" w:rsidRDefault="00C1660A" w:rsidP="00C1660A">
      <w:pPr>
        <w:pStyle w:val="Table"/>
        <w:rPr>
          <w:color w:val="000000" w:themeColor="text1"/>
        </w:rPr>
      </w:pPr>
      <w:bookmarkStart w:id="250" w:name="_Toc399226748"/>
      <w:bookmarkStart w:id="251" w:name="_Toc440412067"/>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F760C9">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F760C9">
        <w:rPr>
          <w:noProof/>
          <w:color w:val="000000" w:themeColor="text1"/>
        </w:rPr>
        <w:t>4</w:t>
      </w:r>
      <w:r w:rsidRPr="00F8103C">
        <w:rPr>
          <w:color w:val="000000" w:themeColor="text1"/>
        </w:rPr>
        <w:fldChar w:fldCharType="end"/>
      </w:r>
      <w:r w:rsidRPr="00F8103C">
        <w:rPr>
          <w:color w:val="000000" w:themeColor="text1"/>
        </w:rPr>
        <w:t xml:space="preserve"> Basic AIR data</w:t>
      </w:r>
      <w:bookmarkEnd w:id="250"/>
      <w:bookmarkEnd w:id="251"/>
    </w:p>
    <w:p w14:paraId="1E58EE58" w14:textId="77777777" w:rsidR="000C34D5" w:rsidRDefault="000C34D5" w:rsidP="000C34D5">
      <w:pPr>
        <w:rPr>
          <w:lang w:val="en-US"/>
        </w:rPr>
      </w:pPr>
    </w:p>
    <w:p w14:paraId="54BC7146" w14:textId="2C6A0949" w:rsidR="000C34D5" w:rsidRDefault="000C34D5" w:rsidP="000C34D5">
      <w:pPr>
        <w:pStyle w:val="Heading3"/>
        <w:rPr>
          <w:lang w:val="en-US"/>
        </w:rPr>
      </w:pPr>
      <w:bookmarkStart w:id="252" w:name="_Ref439188019"/>
      <w:bookmarkStart w:id="253" w:name="_Ref439189903"/>
      <w:bookmarkStart w:id="254" w:name="_Toc440411896"/>
      <w:r>
        <w:rPr>
          <w:lang w:val="en-US"/>
        </w:rPr>
        <w:t>Fusing</w:t>
      </w:r>
      <w:bookmarkEnd w:id="252"/>
      <w:bookmarkEnd w:id="253"/>
      <w:bookmarkEnd w:id="254"/>
    </w:p>
    <w:p w14:paraId="02CBE61B" w14:textId="1D252133" w:rsidR="00C1660A" w:rsidRPr="00F8103C" w:rsidRDefault="00C1660A" w:rsidP="00C1660A">
      <w:pPr>
        <w:rPr>
          <w:color w:val="000000" w:themeColor="text1"/>
          <w:lang w:val="en-US"/>
        </w:rPr>
      </w:pPr>
      <w:r w:rsidRPr="00F8103C">
        <w:rPr>
          <w:color w:val="000000" w:themeColor="text1"/>
          <w:lang w:val="en-US"/>
        </w:rPr>
        <w:t xml:space="preserve">We use </w:t>
      </w:r>
      <w:r w:rsidR="008613D1">
        <w:rPr>
          <w:color w:val="000000" w:themeColor="text1"/>
          <w:lang w:val="en-US"/>
        </w:rPr>
        <w:t xml:space="preserve">one main fuse in the car, which </w:t>
      </w:r>
      <w:r w:rsidRPr="00F8103C">
        <w:rPr>
          <w:color w:val="000000" w:themeColor="text1"/>
          <w:lang w:val="en-US"/>
        </w:rPr>
        <w:t xml:space="preserve">fuses the outputs of </w:t>
      </w:r>
      <w:r w:rsidR="008613D1">
        <w:rPr>
          <w:color w:val="000000" w:themeColor="text1"/>
          <w:lang w:val="en-US"/>
        </w:rPr>
        <w:t>the accumulator container</w:t>
      </w:r>
      <w:r w:rsidRPr="00F8103C">
        <w:rPr>
          <w:color w:val="000000" w:themeColor="text1"/>
          <w:lang w:val="en-US"/>
        </w:rPr>
        <w:t xml:space="preserve">. The </w:t>
      </w:r>
      <w:r w:rsidR="009816F9">
        <w:rPr>
          <w:color w:val="000000" w:themeColor="text1"/>
          <w:lang w:val="en-US"/>
        </w:rPr>
        <w:fldChar w:fldCharType="begin"/>
      </w:r>
      <w:r w:rsidR="009816F9">
        <w:rPr>
          <w:color w:val="000000" w:themeColor="text1"/>
          <w:lang w:val="en-US"/>
        </w:rPr>
        <w:instrText xml:space="preserve"> REF _Ref439189853 \h </w:instrText>
      </w:r>
      <w:r w:rsidR="009816F9">
        <w:rPr>
          <w:color w:val="000000" w:themeColor="text1"/>
          <w:lang w:val="en-US"/>
        </w:rPr>
      </w:r>
      <w:r w:rsidR="009816F9">
        <w:rPr>
          <w:color w:val="000000" w:themeColor="text1"/>
          <w:lang w:val="en-US"/>
        </w:rPr>
        <w:fldChar w:fldCharType="separate"/>
      </w:r>
      <w:r w:rsidR="00F760C9">
        <w:rPr>
          <w:lang w:val="en-US"/>
        </w:rPr>
        <w:t>HV Fuse Holder</w:t>
      </w:r>
      <w:r w:rsidR="009816F9">
        <w:rPr>
          <w:color w:val="000000" w:themeColor="text1"/>
          <w:lang w:val="en-US"/>
        </w:rPr>
        <w:fldChar w:fldCharType="end"/>
      </w:r>
      <w:r w:rsidR="009816F9">
        <w:rPr>
          <w:color w:val="000000" w:themeColor="text1"/>
          <w:lang w:val="en-US"/>
        </w:rPr>
        <w:t xml:space="preserve"> </w:t>
      </w:r>
      <w:proofErr w:type="spellStart"/>
      <w:r w:rsidRPr="00F8103C">
        <w:rPr>
          <w:color w:val="000000" w:themeColor="text1"/>
          <w:lang w:val="en-US"/>
        </w:rPr>
        <w:t>holder</w:t>
      </w:r>
      <w:proofErr w:type="spellEnd"/>
      <w:r w:rsidR="008613D1">
        <w:rPr>
          <w:color w:val="000000" w:themeColor="text1"/>
          <w:lang w:val="en-US"/>
        </w:rPr>
        <w:t xml:space="preserve"> we are using is</w:t>
      </w:r>
      <w:r w:rsidRPr="00F8103C">
        <w:rPr>
          <w:color w:val="000000" w:themeColor="text1"/>
          <w:lang w:val="en-US"/>
        </w:rPr>
        <w:t xml:space="preserve"> the LSCR001 from little fuse. </w:t>
      </w:r>
      <w:r w:rsidR="008613D1">
        <w:rPr>
          <w:color w:val="000000" w:themeColor="text1"/>
          <w:lang w:val="en-US"/>
        </w:rPr>
        <w:t>It is rated for</w:t>
      </w:r>
      <w:r w:rsidRPr="00F8103C">
        <w:rPr>
          <w:color w:val="000000" w:themeColor="text1"/>
          <w:lang w:val="en-US"/>
        </w:rPr>
        <w:t xml:space="preserve"> 600v</w:t>
      </w:r>
      <w:r w:rsidR="008613D1">
        <w:rPr>
          <w:color w:val="000000" w:themeColor="text1"/>
          <w:lang w:val="en-US"/>
        </w:rPr>
        <w:t xml:space="preserve"> and</w:t>
      </w:r>
      <w:r w:rsidRPr="00F8103C">
        <w:rPr>
          <w:color w:val="000000" w:themeColor="text1"/>
          <w:lang w:val="en-US"/>
        </w:rPr>
        <w:t xml:space="preserve"> 400A</w:t>
      </w:r>
      <w:r w:rsidR="008613D1">
        <w:rPr>
          <w:color w:val="000000" w:themeColor="text1"/>
          <w:lang w:val="en-US"/>
        </w:rPr>
        <w:t xml:space="preserve">, </w:t>
      </w:r>
      <w:r w:rsidR="00FB1050">
        <w:rPr>
          <w:color w:val="000000" w:themeColor="text1"/>
          <w:lang w:val="en-US"/>
        </w:rPr>
        <w:t>and also has</w:t>
      </w:r>
      <w:r w:rsidR="008613D1">
        <w:rPr>
          <w:color w:val="000000" w:themeColor="text1"/>
          <w:lang w:val="en-US"/>
        </w:rPr>
        <w:t xml:space="preserve"> UL fire rating</w:t>
      </w:r>
      <w:r w:rsidRPr="00F8103C">
        <w:rPr>
          <w:color w:val="000000" w:themeColor="text1"/>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C1660A" w14:paraId="05B892D6" w14:textId="77777777" w:rsidTr="00F5278E">
        <w:tc>
          <w:tcPr>
            <w:tcW w:w="4536" w:type="dxa"/>
            <w:shd w:val="clear" w:color="auto" w:fill="auto"/>
          </w:tcPr>
          <w:p w14:paraId="6CB4B996" w14:textId="30A7FBE7" w:rsidR="00C1660A" w:rsidRPr="000062DF" w:rsidRDefault="00C1660A" w:rsidP="00C1660A">
            <w:pPr>
              <w:pStyle w:val="TableContents"/>
              <w:keepNext/>
              <w:rPr>
                <w:lang w:val="en-US"/>
              </w:rPr>
            </w:pPr>
            <w:r w:rsidRPr="00F8103C">
              <w:rPr>
                <w:color w:val="000000" w:themeColor="text1"/>
                <w:lang w:val="en-US"/>
              </w:rPr>
              <w:t>Fuse manufacturer and type:</w:t>
            </w:r>
          </w:p>
        </w:tc>
        <w:tc>
          <w:tcPr>
            <w:tcW w:w="4536" w:type="dxa"/>
            <w:shd w:val="clear" w:color="auto" w:fill="auto"/>
          </w:tcPr>
          <w:p w14:paraId="6C409C49" w14:textId="03A15986" w:rsidR="00C1660A" w:rsidRDefault="00C1660A" w:rsidP="00C1660A">
            <w:pPr>
              <w:pStyle w:val="TableContents"/>
              <w:keepNext/>
            </w:pPr>
            <w:r w:rsidRPr="00F8103C">
              <w:rPr>
                <w:color w:val="000000" w:themeColor="text1"/>
              </w:rPr>
              <w:t>Littelfuse,  Class T</w:t>
            </w:r>
          </w:p>
        </w:tc>
      </w:tr>
      <w:tr w:rsidR="00C1660A" w14:paraId="40A0E257" w14:textId="77777777" w:rsidTr="00F5278E">
        <w:tc>
          <w:tcPr>
            <w:tcW w:w="4536" w:type="dxa"/>
            <w:shd w:val="clear" w:color="auto" w:fill="auto"/>
          </w:tcPr>
          <w:p w14:paraId="14E5C807" w14:textId="33B331D5" w:rsidR="00C1660A" w:rsidRDefault="00C1660A" w:rsidP="00C1660A">
            <w:pPr>
              <w:pStyle w:val="TableContents"/>
              <w:keepNext/>
            </w:pPr>
            <w:r w:rsidRPr="00F8103C">
              <w:rPr>
                <w:color w:val="000000" w:themeColor="text1"/>
              </w:rPr>
              <w:t xml:space="preserve">Continous current rating: </w:t>
            </w:r>
          </w:p>
        </w:tc>
        <w:tc>
          <w:tcPr>
            <w:tcW w:w="4536" w:type="dxa"/>
            <w:shd w:val="clear" w:color="auto" w:fill="auto"/>
          </w:tcPr>
          <w:p w14:paraId="4E37756E" w14:textId="10AEE8F1" w:rsidR="00C1660A" w:rsidRDefault="00C1660A" w:rsidP="00C1660A">
            <w:pPr>
              <w:pStyle w:val="TableContents"/>
              <w:keepNext/>
            </w:pPr>
            <w:r w:rsidRPr="00F8103C">
              <w:rPr>
                <w:color w:val="000000" w:themeColor="text1"/>
              </w:rPr>
              <w:t>150A</w:t>
            </w:r>
          </w:p>
        </w:tc>
      </w:tr>
      <w:tr w:rsidR="00C1660A" w14:paraId="6400D4E7" w14:textId="77777777" w:rsidTr="00F5278E">
        <w:tc>
          <w:tcPr>
            <w:tcW w:w="4536" w:type="dxa"/>
            <w:shd w:val="clear" w:color="auto" w:fill="auto"/>
          </w:tcPr>
          <w:p w14:paraId="7717F43A" w14:textId="0FBC1894" w:rsidR="00C1660A" w:rsidRDefault="00C1660A" w:rsidP="00C1660A">
            <w:pPr>
              <w:pStyle w:val="TableContents"/>
              <w:keepNext/>
            </w:pPr>
            <w:r w:rsidRPr="00F8103C">
              <w:rPr>
                <w:color w:val="000000" w:themeColor="text1"/>
              </w:rPr>
              <w:t xml:space="preserve">Maximum operating voltage </w:t>
            </w:r>
          </w:p>
        </w:tc>
        <w:tc>
          <w:tcPr>
            <w:tcW w:w="4536" w:type="dxa"/>
            <w:shd w:val="clear" w:color="auto" w:fill="auto"/>
          </w:tcPr>
          <w:p w14:paraId="6D013FFE" w14:textId="43BFBA82" w:rsidR="00C1660A" w:rsidRDefault="00C1660A" w:rsidP="00C1660A">
            <w:pPr>
              <w:pStyle w:val="TableContents"/>
              <w:keepNext/>
            </w:pPr>
            <w:r w:rsidRPr="00F8103C">
              <w:rPr>
                <w:color w:val="000000" w:themeColor="text1"/>
              </w:rPr>
              <w:t>300VDC</w:t>
            </w:r>
          </w:p>
        </w:tc>
      </w:tr>
      <w:tr w:rsidR="00C1660A" w14:paraId="1A9DE426" w14:textId="77777777" w:rsidTr="00F5278E">
        <w:tc>
          <w:tcPr>
            <w:tcW w:w="4536" w:type="dxa"/>
            <w:shd w:val="clear" w:color="auto" w:fill="auto"/>
          </w:tcPr>
          <w:p w14:paraId="0EF495D6" w14:textId="44AF1B36" w:rsidR="00C1660A" w:rsidRDefault="00C1660A" w:rsidP="00C1660A">
            <w:pPr>
              <w:pStyle w:val="TableContents"/>
              <w:keepNext/>
            </w:pPr>
            <w:r w:rsidRPr="00F8103C">
              <w:rPr>
                <w:color w:val="000000" w:themeColor="text1"/>
              </w:rPr>
              <w:t>Type of fuse:</w:t>
            </w:r>
          </w:p>
        </w:tc>
        <w:tc>
          <w:tcPr>
            <w:tcW w:w="4536" w:type="dxa"/>
            <w:shd w:val="clear" w:color="auto" w:fill="auto"/>
          </w:tcPr>
          <w:p w14:paraId="5824E624" w14:textId="684F8A23" w:rsidR="00C1660A" w:rsidRDefault="00C1660A" w:rsidP="00C1660A">
            <w:pPr>
              <w:pStyle w:val="TableContents"/>
              <w:keepNext/>
            </w:pPr>
            <w:r w:rsidRPr="00F8103C">
              <w:rPr>
                <w:color w:val="000000" w:themeColor="text1"/>
              </w:rPr>
              <w:t>High speed</w:t>
            </w:r>
          </w:p>
        </w:tc>
      </w:tr>
      <w:tr w:rsidR="00C1660A" w14:paraId="0B73F30D" w14:textId="77777777" w:rsidTr="00F5278E">
        <w:tc>
          <w:tcPr>
            <w:tcW w:w="4536" w:type="dxa"/>
            <w:shd w:val="clear" w:color="auto" w:fill="auto"/>
          </w:tcPr>
          <w:p w14:paraId="36463CF4" w14:textId="39713F07" w:rsidR="00C1660A" w:rsidRDefault="00C1660A" w:rsidP="00C1660A">
            <w:pPr>
              <w:pStyle w:val="TableContents"/>
              <w:keepNext/>
            </w:pPr>
            <w:r w:rsidRPr="00F8103C">
              <w:rPr>
                <w:color w:val="000000" w:themeColor="text1"/>
              </w:rPr>
              <w:t>I2t rating:</w:t>
            </w:r>
          </w:p>
        </w:tc>
        <w:tc>
          <w:tcPr>
            <w:tcW w:w="4536" w:type="dxa"/>
            <w:shd w:val="clear" w:color="auto" w:fill="auto"/>
          </w:tcPr>
          <w:p w14:paraId="3F9D2A7E" w14:textId="372975B8" w:rsidR="00C1660A" w:rsidRDefault="00C1660A" w:rsidP="00C1660A">
            <w:pPr>
              <w:pStyle w:val="TableContents"/>
              <w:keepNext/>
            </w:pPr>
            <w:r w:rsidRPr="00F8103C">
              <w:rPr>
                <w:color w:val="000000" w:themeColor="text1"/>
              </w:rPr>
              <w:t>1500A2s at 450VDC</w:t>
            </w:r>
          </w:p>
        </w:tc>
      </w:tr>
      <w:tr w:rsidR="00C1660A" w14:paraId="40F2AB14" w14:textId="77777777" w:rsidTr="00F5278E">
        <w:tc>
          <w:tcPr>
            <w:tcW w:w="4536" w:type="dxa"/>
            <w:shd w:val="clear" w:color="auto" w:fill="auto"/>
          </w:tcPr>
          <w:p w14:paraId="7A3FF3F0" w14:textId="302AD478" w:rsidR="00C1660A" w:rsidRDefault="00C1660A" w:rsidP="00C1660A">
            <w:pPr>
              <w:pStyle w:val="TableContents"/>
              <w:keepNext/>
            </w:pPr>
            <w:r w:rsidRPr="00F8103C">
              <w:rPr>
                <w:color w:val="000000" w:themeColor="text1"/>
              </w:rPr>
              <w:t>Interrupt Current (maximum current at which the fuse can interrupt the current)</w:t>
            </w:r>
          </w:p>
        </w:tc>
        <w:tc>
          <w:tcPr>
            <w:tcW w:w="4536" w:type="dxa"/>
            <w:shd w:val="clear" w:color="auto" w:fill="auto"/>
          </w:tcPr>
          <w:p w14:paraId="027E4390" w14:textId="2466D0C2" w:rsidR="00C1660A" w:rsidRDefault="00C1660A" w:rsidP="00C1660A">
            <w:pPr>
              <w:pStyle w:val="TableContents"/>
              <w:keepNext/>
            </w:pPr>
            <w:r w:rsidRPr="00F8103C">
              <w:rPr>
                <w:color w:val="000000" w:themeColor="text1"/>
              </w:rPr>
              <w:t>20000A</w:t>
            </w:r>
          </w:p>
        </w:tc>
      </w:tr>
    </w:tbl>
    <w:p w14:paraId="3899E7D9" w14:textId="564A2B6A" w:rsidR="000C34D5" w:rsidRDefault="000C34D5" w:rsidP="000C34D5">
      <w:pPr>
        <w:pStyle w:val="Table"/>
      </w:pPr>
      <w:bookmarkStart w:id="255" w:name="_Toc440412068"/>
      <w:r>
        <w:t xml:space="preserve">Table </w:t>
      </w:r>
      <w:r>
        <w:fldChar w:fldCharType="begin"/>
      </w:r>
      <w:r>
        <w:instrText xml:space="preserve"> STYLEREF 1 \s </w:instrText>
      </w:r>
      <w:r>
        <w:fldChar w:fldCharType="separate"/>
      </w:r>
      <w:r w:rsidR="00F760C9">
        <w:rPr>
          <w:noProof/>
        </w:rPr>
        <w:t>3</w:t>
      </w:r>
      <w:r>
        <w:fldChar w:fldCharType="end"/>
      </w:r>
      <w:r>
        <w:t>.</w:t>
      </w:r>
      <w:r>
        <w:fldChar w:fldCharType="begin"/>
      </w:r>
      <w:r>
        <w:instrText xml:space="preserve"> SEQ Table \* ARABIC \s 1 </w:instrText>
      </w:r>
      <w:r>
        <w:fldChar w:fldCharType="separate"/>
      </w:r>
      <w:r w:rsidR="00F760C9">
        <w:rPr>
          <w:noProof/>
        </w:rPr>
        <w:t>5</w:t>
      </w:r>
      <w:r>
        <w:fldChar w:fldCharType="end"/>
      </w:r>
      <w:r>
        <w:t xml:space="preserve"> Basic fuse data</w:t>
      </w:r>
      <w:bookmarkEnd w:id="255"/>
    </w:p>
    <w:p w14:paraId="49B528B4" w14:textId="7C62FCF7" w:rsidR="00C1660A" w:rsidRDefault="00C1660A" w:rsidP="000C34D5">
      <w:pPr>
        <w:pStyle w:val="Table"/>
        <w:rPr>
          <w:i w:val="0"/>
          <w:lang w:val="en-US"/>
        </w:rPr>
      </w:pPr>
    </w:p>
    <w:p w14:paraId="3C39358C" w14:textId="77777777" w:rsidR="00C1660A" w:rsidRDefault="00C1660A" w:rsidP="00E0284B">
      <w:pPr>
        <w:pStyle w:val="Table"/>
        <w:keepNext/>
        <w:jc w:val="center"/>
      </w:pPr>
      <w:r w:rsidRPr="00F8103C">
        <w:rPr>
          <w:i w:val="0"/>
          <w:noProof/>
          <w:color w:val="000000" w:themeColor="text1"/>
          <w:lang w:val="en-US" w:eastAsia="en-US"/>
        </w:rPr>
        <w:lastRenderedPageBreak/>
        <w:drawing>
          <wp:inline distT="0" distB="0" distL="0" distR="0" wp14:anchorId="0A1DDAEA" wp14:editId="171F87AD">
            <wp:extent cx="2279650" cy="3417594"/>
            <wp:effectExtent l="0" t="0" r="6350" b="0"/>
            <wp:docPr id="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2315" cy="3421590"/>
                    </a:xfrm>
                    <a:prstGeom prst="rect">
                      <a:avLst/>
                    </a:prstGeom>
                    <a:noFill/>
                  </pic:spPr>
                </pic:pic>
              </a:graphicData>
            </a:graphic>
          </wp:inline>
        </w:drawing>
      </w:r>
    </w:p>
    <w:p w14:paraId="79C80968" w14:textId="06CAFD4D" w:rsidR="00C1660A" w:rsidRPr="00F8103C" w:rsidRDefault="00C1660A" w:rsidP="00C1660A">
      <w:pPr>
        <w:pStyle w:val="Caption"/>
        <w:rPr>
          <w:i w:val="0"/>
          <w:color w:val="000000" w:themeColor="text1"/>
          <w:lang w:val="en-US"/>
        </w:rPr>
      </w:pPr>
      <w:bookmarkStart w:id="256" w:name="_Toc422327124"/>
      <w:bookmarkStart w:id="257" w:name="_Toc440412042"/>
      <w:r>
        <w:t xml:space="preserve">Figure </w:t>
      </w:r>
      <w:r>
        <w:fldChar w:fldCharType="begin"/>
      </w:r>
      <w:r>
        <w:instrText xml:space="preserve"> SEQ Figure \* ARABIC </w:instrText>
      </w:r>
      <w:r>
        <w:fldChar w:fldCharType="separate"/>
      </w:r>
      <w:r w:rsidR="00F760C9">
        <w:rPr>
          <w:noProof/>
        </w:rPr>
        <w:t>51</w:t>
      </w:r>
      <w:r>
        <w:fldChar w:fldCharType="end"/>
      </w:r>
      <w:r>
        <w:t xml:space="preserve"> Accumulator Fusing</w:t>
      </w:r>
      <w:bookmarkEnd w:id="256"/>
      <w:bookmarkEnd w:id="257"/>
    </w:p>
    <w:p w14:paraId="5481388B" w14:textId="77777777" w:rsidR="00C1660A" w:rsidRDefault="00C1660A" w:rsidP="000C34D5">
      <w:pPr>
        <w:pStyle w:val="Table"/>
        <w:rPr>
          <w:i w:val="0"/>
          <w:lang w:val="en-US"/>
        </w:rPr>
      </w:pPr>
    </w:p>
    <w:p w14:paraId="0360488D" w14:textId="447644AC" w:rsidR="000C34D5" w:rsidRPr="000C34D5" w:rsidRDefault="000C34D5"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BB13A5" w:rsidRPr="00F5278E" w14:paraId="4A81219E" w14:textId="77777777" w:rsidTr="00BB13A5">
        <w:tc>
          <w:tcPr>
            <w:tcW w:w="1952" w:type="dxa"/>
            <w:shd w:val="clear" w:color="auto" w:fill="auto"/>
          </w:tcPr>
          <w:p w14:paraId="1FCBFF19" w14:textId="7C8D9183" w:rsidR="00BB13A5" w:rsidRPr="00F5278E" w:rsidRDefault="00BB13A5" w:rsidP="00BB13A5">
            <w:pPr>
              <w:pStyle w:val="Table"/>
              <w:keepNext/>
              <w:jc w:val="center"/>
              <w:rPr>
                <w:i w:val="0"/>
                <w:lang w:val="en-US"/>
              </w:rPr>
            </w:pPr>
            <w:r w:rsidRPr="00F8103C">
              <w:rPr>
                <w:i w:val="0"/>
                <w:color w:val="000000" w:themeColor="text1"/>
                <w:lang w:val="en-US"/>
              </w:rPr>
              <w:t>Location</w:t>
            </w:r>
          </w:p>
        </w:tc>
        <w:tc>
          <w:tcPr>
            <w:tcW w:w="1916" w:type="dxa"/>
            <w:shd w:val="clear" w:color="auto" w:fill="auto"/>
          </w:tcPr>
          <w:p w14:paraId="70062C8F" w14:textId="48D83941" w:rsidR="00BB13A5" w:rsidRPr="00F5278E" w:rsidRDefault="00BB13A5" w:rsidP="00BB13A5">
            <w:pPr>
              <w:pStyle w:val="Table"/>
              <w:keepNext/>
              <w:jc w:val="center"/>
              <w:rPr>
                <w:i w:val="0"/>
                <w:lang w:val="en-US"/>
              </w:rPr>
            </w:pPr>
            <w:r w:rsidRPr="00F8103C">
              <w:rPr>
                <w:i w:val="0"/>
                <w:color w:val="000000" w:themeColor="text1"/>
                <w:lang w:val="en-US"/>
              </w:rPr>
              <w:t>Wire Size</w:t>
            </w:r>
          </w:p>
        </w:tc>
        <w:tc>
          <w:tcPr>
            <w:tcW w:w="1936" w:type="dxa"/>
            <w:shd w:val="clear" w:color="auto" w:fill="auto"/>
          </w:tcPr>
          <w:p w14:paraId="37E858EB" w14:textId="2AAD4C40" w:rsidR="00BB13A5" w:rsidRPr="00F5278E" w:rsidRDefault="00BB13A5" w:rsidP="00BB13A5">
            <w:pPr>
              <w:pStyle w:val="Table"/>
              <w:keepNext/>
              <w:jc w:val="center"/>
              <w:rPr>
                <w:i w:val="0"/>
                <w:lang w:val="en-US"/>
              </w:rPr>
            </w:pPr>
            <w:r w:rsidRPr="00F8103C">
              <w:rPr>
                <w:i w:val="0"/>
                <w:color w:val="000000" w:themeColor="text1"/>
                <w:lang w:val="en-US"/>
              </w:rPr>
              <w:t>Wire Ampacity</w:t>
            </w:r>
          </w:p>
        </w:tc>
        <w:tc>
          <w:tcPr>
            <w:tcW w:w="1916" w:type="dxa"/>
            <w:shd w:val="clear" w:color="auto" w:fill="auto"/>
          </w:tcPr>
          <w:p w14:paraId="67A809A8" w14:textId="6AFC81A0" w:rsidR="00BB13A5" w:rsidRPr="00F5278E" w:rsidRDefault="00BB13A5" w:rsidP="00BB13A5">
            <w:pPr>
              <w:pStyle w:val="Table"/>
              <w:keepNext/>
              <w:jc w:val="center"/>
              <w:rPr>
                <w:i w:val="0"/>
                <w:lang w:val="en-US"/>
              </w:rPr>
            </w:pPr>
            <w:r w:rsidRPr="00F8103C">
              <w:rPr>
                <w:i w:val="0"/>
                <w:color w:val="000000" w:themeColor="text1"/>
                <w:lang w:val="en-US"/>
              </w:rPr>
              <w:t>Fuse type</w:t>
            </w:r>
          </w:p>
        </w:tc>
        <w:tc>
          <w:tcPr>
            <w:tcW w:w="1918" w:type="dxa"/>
            <w:shd w:val="clear" w:color="auto" w:fill="auto"/>
          </w:tcPr>
          <w:p w14:paraId="34876D84" w14:textId="1B9ECBD2" w:rsidR="00BB13A5" w:rsidRPr="00F5278E" w:rsidRDefault="00BB13A5" w:rsidP="00BB13A5">
            <w:pPr>
              <w:pStyle w:val="Table"/>
              <w:keepNext/>
              <w:jc w:val="center"/>
              <w:rPr>
                <w:i w:val="0"/>
                <w:lang w:val="en-US"/>
              </w:rPr>
            </w:pPr>
            <w:r w:rsidRPr="00F8103C">
              <w:rPr>
                <w:i w:val="0"/>
                <w:color w:val="000000" w:themeColor="text1"/>
                <w:lang w:val="en-US"/>
              </w:rPr>
              <w:t>Fuse rating</w:t>
            </w:r>
          </w:p>
        </w:tc>
      </w:tr>
      <w:tr w:rsidR="00BB13A5" w:rsidRPr="00F5278E" w14:paraId="3671822C" w14:textId="77777777" w:rsidTr="00BB13A5">
        <w:tc>
          <w:tcPr>
            <w:tcW w:w="1952" w:type="dxa"/>
            <w:shd w:val="clear" w:color="auto" w:fill="auto"/>
          </w:tcPr>
          <w:p w14:paraId="56F37ADF" w14:textId="6901B46D" w:rsidR="00BB13A5" w:rsidRPr="00F5278E" w:rsidRDefault="00BB13A5" w:rsidP="00BB13A5">
            <w:pPr>
              <w:pStyle w:val="Table"/>
              <w:keepNext/>
              <w:jc w:val="center"/>
              <w:rPr>
                <w:i w:val="0"/>
                <w:lang w:val="en-US"/>
              </w:rPr>
            </w:pPr>
            <w:r w:rsidRPr="00F8103C">
              <w:rPr>
                <w:i w:val="0"/>
                <w:color w:val="000000" w:themeColor="text1"/>
                <w:lang w:val="en-US"/>
              </w:rPr>
              <w:t>Cells to AIRs</w:t>
            </w:r>
          </w:p>
        </w:tc>
        <w:tc>
          <w:tcPr>
            <w:tcW w:w="1916" w:type="dxa"/>
            <w:shd w:val="clear" w:color="auto" w:fill="auto"/>
          </w:tcPr>
          <w:p w14:paraId="55BD99FF" w14:textId="4B842EF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65C9B56F" w14:textId="4243250B"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06424F73" w14:textId="2463714A" w:rsidR="00BB13A5" w:rsidRPr="00F5278E" w:rsidRDefault="009E21EC" w:rsidP="00BB13A5">
            <w:pPr>
              <w:pStyle w:val="Table"/>
              <w:keepNext/>
              <w:jc w:val="center"/>
              <w:rPr>
                <w:i w:val="0"/>
                <w:lang w:val="en-US"/>
              </w:rPr>
            </w:pPr>
            <w:r>
              <w:rPr>
                <w:i w:val="0"/>
                <w:color w:val="000000" w:themeColor="text1"/>
                <w:lang w:val="en-US"/>
              </w:rPr>
              <w:t xml:space="preserve">2x </w:t>
            </w:r>
            <w:r w:rsidR="00BB13A5" w:rsidRPr="00F8103C">
              <w:rPr>
                <w:i w:val="0"/>
                <w:color w:val="000000" w:themeColor="text1"/>
                <w:lang w:val="en-US"/>
              </w:rPr>
              <w:t>MNO Fuse</w:t>
            </w:r>
          </w:p>
        </w:tc>
        <w:tc>
          <w:tcPr>
            <w:tcW w:w="1918" w:type="dxa"/>
            <w:shd w:val="clear" w:color="auto" w:fill="auto"/>
          </w:tcPr>
          <w:p w14:paraId="38EEA660" w14:textId="63BD7821" w:rsidR="00BB13A5" w:rsidRPr="00F5278E" w:rsidRDefault="00BB13A5" w:rsidP="00BB13A5">
            <w:pPr>
              <w:pStyle w:val="Table"/>
              <w:keepNext/>
              <w:jc w:val="center"/>
              <w:rPr>
                <w:i w:val="0"/>
                <w:lang w:val="en-US"/>
              </w:rPr>
            </w:pPr>
            <w:r w:rsidRPr="00F8103C">
              <w:rPr>
                <w:i w:val="0"/>
                <w:color w:val="000000" w:themeColor="text1"/>
                <w:lang w:val="en-US"/>
              </w:rPr>
              <w:t>145</w:t>
            </w:r>
          </w:p>
        </w:tc>
      </w:tr>
      <w:tr w:rsidR="00BB13A5" w:rsidRPr="00F5278E" w14:paraId="5373B282" w14:textId="77777777" w:rsidTr="00BB13A5">
        <w:tc>
          <w:tcPr>
            <w:tcW w:w="1952" w:type="dxa"/>
            <w:shd w:val="clear" w:color="auto" w:fill="auto"/>
          </w:tcPr>
          <w:p w14:paraId="3B9BAEE5" w14:textId="503A1581" w:rsidR="00BB13A5" w:rsidRPr="00F5278E" w:rsidRDefault="00BB13A5" w:rsidP="00BB13A5">
            <w:pPr>
              <w:pStyle w:val="Table"/>
              <w:keepNext/>
              <w:jc w:val="center"/>
              <w:rPr>
                <w:i w:val="0"/>
                <w:lang w:val="en-US"/>
              </w:rPr>
            </w:pPr>
            <w:r w:rsidRPr="00F8103C">
              <w:rPr>
                <w:i w:val="0"/>
                <w:color w:val="000000" w:themeColor="text1"/>
                <w:lang w:val="en-US"/>
              </w:rPr>
              <w:t>AIR to Motor controller</w:t>
            </w:r>
          </w:p>
        </w:tc>
        <w:tc>
          <w:tcPr>
            <w:tcW w:w="1916" w:type="dxa"/>
            <w:shd w:val="clear" w:color="auto" w:fill="auto"/>
          </w:tcPr>
          <w:p w14:paraId="5E916A05" w14:textId="46384487"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0B9D3210" w14:textId="499D3FFA"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28964709" w14:textId="5A941D10" w:rsidR="00BB13A5" w:rsidRPr="00F5278E" w:rsidRDefault="00BB13A5" w:rsidP="00BB13A5">
            <w:pPr>
              <w:pStyle w:val="Table"/>
              <w:keepNext/>
              <w:jc w:val="center"/>
              <w:rPr>
                <w:i w:val="0"/>
                <w:lang w:val="en-US"/>
              </w:rPr>
            </w:pPr>
            <w:r w:rsidRPr="00F8103C">
              <w:rPr>
                <w:i w:val="0"/>
                <w:color w:val="000000" w:themeColor="text1"/>
                <w:lang w:val="en-US"/>
              </w:rPr>
              <w:t>N/A</w:t>
            </w:r>
          </w:p>
        </w:tc>
        <w:tc>
          <w:tcPr>
            <w:tcW w:w="1918" w:type="dxa"/>
            <w:shd w:val="clear" w:color="auto" w:fill="auto"/>
            <w:vAlign w:val="center"/>
          </w:tcPr>
          <w:p w14:paraId="282FF917" w14:textId="50C59D6C" w:rsidR="00BB13A5" w:rsidRPr="00F5278E" w:rsidRDefault="00BB13A5" w:rsidP="00BB13A5">
            <w:pPr>
              <w:pStyle w:val="Table"/>
              <w:keepNext/>
              <w:jc w:val="center"/>
              <w:rPr>
                <w:i w:val="0"/>
                <w:lang w:val="en-US"/>
              </w:rPr>
            </w:pPr>
            <w:r w:rsidRPr="00F8103C">
              <w:rPr>
                <w:i w:val="0"/>
                <w:color w:val="000000" w:themeColor="text1"/>
                <w:lang w:val="en-US"/>
              </w:rPr>
              <w:t>N/A</w:t>
            </w:r>
          </w:p>
        </w:tc>
      </w:tr>
      <w:tr w:rsidR="00BB13A5" w:rsidRPr="00F5278E" w14:paraId="5DA2E026" w14:textId="77777777" w:rsidTr="00BB13A5">
        <w:tc>
          <w:tcPr>
            <w:tcW w:w="1952" w:type="dxa"/>
            <w:shd w:val="clear" w:color="auto" w:fill="auto"/>
          </w:tcPr>
          <w:p w14:paraId="18940630" w14:textId="36EC359C" w:rsidR="00BB13A5" w:rsidRPr="00F5278E" w:rsidRDefault="00BB13A5" w:rsidP="00BB13A5">
            <w:pPr>
              <w:pStyle w:val="Table"/>
              <w:keepNext/>
              <w:jc w:val="center"/>
              <w:rPr>
                <w:i w:val="0"/>
                <w:lang w:val="en-US"/>
              </w:rPr>
            </w:pPr>
            <w:r w:rsidRPr="00F8103C">
              <w:rPr>
                <w:i w:val="0"/>
                <w:color w:val="000000" w:themeColor="text1"/>
                <w:lang w:val="en-US"/>
              </w:rPr>
              <w:t>AIR to TSAL</w:t>
            </w:r>
          </w:p>
        </w:tc>
        <w:tc>
          <w:tcPr>
            <w:tcW w:w="1916" w:type="dxa"/>
            <w:shd w:val="clear" w:color="auto" w:fill="auto"/>
          </w:tcPr>
          <w:p w14:paraId="01BE1491" w14:textId="649BEC59" w:rsidR="00BB13A5" w:rsidRPr="00F5278E" w:rsidRDefault="00BB13A5" w:rsidP="00BB13A5">
            <w:pPr>
              <w:pStyle w:val="Table"/>
              <w:keepNext/>
              <w:jc w:val="center"/>
              <w:rPr>
                <w:i w:val="0"/>
                <w:lang w:val="en-US"/>
              </w:rPr>
            </w:pPr>
            <w:r w:rsidRPr="00F8103C">
              <w:rPr>
                <w:i w:val="0"/>
                <w:color w:val="000000" w:themeColor="text1"/>
                <w:lang w:val="en-US"/>
              </w:rPr>
              <w:t>24 AWG</w:t>
            </w:r>
          </w:p>
        </w:tc>
        <w:tc>
          <w:tcPr>
            <w:tcW w:w="1936" w:type="dxa"/>
            <w:shd w:val="clear" w:color="auto" w:fill="auto"/>
          </w:tcPr>
          <w:p w14:paraId="7427A9D5" w14:textId="087B8D59" w:rsidR="00BB13A5" w:rsidRPr="00F5278E" w:rsidRDefault="00BB13A5" w:rsidP="00BB13A5">
            <w:pPr>
              <w:pStyle w:val="Table"/>
              <w:keepNext/>
              <w:jc w:val="center"/>
              <w:rPr>
                <w:i w:val="0"/>
                <w:lang w:val="en-US"/>
              </w:rPr>
            </w:pPr>
            <w:r w:rsidRPr="00F8103C">
              <w:rPr>
                <w:i w:val="0"/>
                <w:color w:val="000000" w:themeColor="text1"/>
                <w:lang w:val="en-US"/>
              </w:rPr>
              <w:t>3.5</w:t>
            </w:r>
          </w:p>
        </w:tc>
        <w:tc>
          <w:tcPr>
            <w:tcW w:w="1916" w:type="dxa"/>
            <w:shd w:val="clear" w:color="auto" w:fill="auto"/>
          </w:tcPr>
          <w:p w14:paraId="30AB4233" w14:textId="62E11E94" w:rsidR="00BB13A5" w:rsidRPr="00F5278E" w:rsidRDefault="00BB13A5" w:rsidP="00BB13A5">
            <w:pPr>
              <w:pStyle w:val="Table"/>
              <w:keepNext/>
              <w:jc w:val="center"/>
              <w:rPr>
                <w:i w:val="0"/>
                <w:lang w:val="en-US"/>
              </w:rPr>
            </w:pPr>
            <w:r w:rsidRPr="00F8103C">
              <w:rPr>
                <w:i w:val="0"/>
                <w:color w:val="000000" w:themeColor="text1"/>
                <w:lang w:val="en-US"/>
              </w:rPr>
              <w:t>EFG Fuse</w:t>
            </w:r>
          </w:p>
        </w:tc>
        <w:tc>
          <w:tcPr>
            <w:tcW w:w="1918" w:type="dxa"/>
            <w:shd w:val="clear" w:color="auto" w:fill="auto"/>
          </w:tcPr>
          <w:p w14:paraId="351765A3" w14:textId="63F60C26" w:rsidR="00BB13A5" w:rsidRPr="00F5278E" w:rsidRDefault="00BB13A5" w:rsidP="00BB13A5">
            <w:pPr>
              <w:pStyle w:val="Table"/>
              <w:keepNext/>
              <w:jc w:val="center"/>
              <w:rPr>
                <w:i w:val="0"/>
                <w:lang w:val="en-US"/>
              </w:rPr>
            </w:pPr>
            <w:r w:rsidRPr="00F8103C">
              <w:rPr>
                <w:i w:val="0"/>
                <w:color w:val="000000" w:themeColor="text1"/>
                <w:lang w:val="en-US"/>
              </w:rPr>
              <w:t>XXX</w:t>
            </w:r>
          </w:p>
        </w:tc>
      </w:tr>
      <w:tr w:rsidR="00BB13A5" w:rsidRPr="00F5278E" w14:paraId="62B33057" w14:textId="77777777" w:rsidTr="00BB13A5">
        <w:tc>
          <w:tcPr>
            <w:tcW w:w="1952" w:type="dxa"/>
            <w:shd w:val="clear" w:color="auto" w:fill="auto"/>
          </w:tcPr>
          <w:p w14:paraId="4C7E0C03" w14:textId="4AABDE4D" w:rsidR="00BB13A5" w:rsidRPr="00F5278E" w:rsidRDefault="00BB13A5" w:rsidP="00BB13A5">
            <w:pPr>
              <w:pStyle w:val="Table"/>
              <w:keepNext/>
              <w:jc w:val="center"/>
              <w:rPr>
                <w:i w:val="0"/>
                <w:lang w:val="en-US"/>
              </w:rPr>
            </w:pPr>
            <w:r w:rsidRPr="00F8103C">
              <w:rPr>
                <w:i w:val="0"/>
                <w:color w:val="000000" w:themeColor="text1"/>
                <w:lang w:val="en-US"/>
              </w:rPr>
              <w:t>Accumulator output connector</w:t>
            </w:r>
          </w:p>
        </w:tc>
        <w:tc>
          <w:tcPr>
            <w:tcW w:w="1916" w:type="dxa"/>
            <w:shd w:val="clear" w:color="auto" w:fill="auto"/>
          </w:tcPr>
          <w:p w14:paraId="1A9FB2BF" w14:textId="36664FA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7B991330" w14:textId="75B35792" w:rsidR="00BB13A5" w:rsidRPr="00F5278E" w:rsidRDefault="00BB13A5" w:rsidP="00BB13A5">
            <w:pPr>
              <w:pStyle w:val="Table"/>
              <w:keepNext/>
              <w:jc w:val="center"/>
              <w:rPr>
                <w:i w:val="0"/>
                <w:lang w:val="en-US"/>
              </w:rPr>
            </w:pPr>
            <w:r w:rsidRPr="00F8103C">
              <w:rPr>
                <w:i w:val="0"/>
                <w:color w:val="000000" w:themeColor="text1"/>
                <w:lang w:val="en-US"/>
              </w:rPr>
              <w:t>300</w:t>
            </w:r>
          </w:p>
        </w:tc>
        <w:tc>
          <w:tcPr>
            <w:tcW w:w="1916" w:type="dxa"/>
            <w:shd w:val="clear" w:color="auto" w:fill="auto"/>
          </w:tcPr>
          <w:p w14:paraId="3A82156B" w14:textId="77777777" w:rsidR="00BB13A5" w:rsidRPr="00F5278E" w:rsidRDefault="00BB13A5" w:rsidP="00BB13A5">
            <w:pPr>
              <w:pStyle w:val="Table"/>
              <w:keepNext/>
              <w:jc w:val="center"/>
              <w:rPr>
                <w:i w:val="0"/>
                <w:lang w:val="en-US"/>
              </w:rPr>
            </w:pPr>
          </w:p>
        </w:tc>
        <w:tc>
          <w:tcPr>
            <w:tcW w:w="1918" w:type="dxa"/>
            <w:shd w:val="clear" w:color="auto" w:fill="auto"/>
          </w:tcPr>
          <w:p w14:paraId="2B7C82D0" w14:textId="77777777" w:rsidR="00BB13A5" w:rsidRPr="00F5278E" w:rsidRDefault="00BB13A5" w:rsidP="00BB13A5">
            <w:pPr>
              <w:pStyle w:val="Table"/>
              <w:keepNext/>
              <w:jc w:val="center"/>
              <w:rPr>
                <w:i w:val="0"/>
                <w:lang w:val="en-US"/>
              </w:rPr>
            </w:pPr>
          </w:p>
        </w:tc>
      </w:tr>
      <w:tr w:rsidR="00BB13A5" w:rsidRPr="00F5278E" w14:paraId="54100A42" w14:textId="77777777" w:rsidTr="00BB13A5">
        <w:tc>
          <w:tcPr>
            <w:tcW w:w="1952" w:type="dxa"/>
            <w:shd w:val="clear" w:color="auto" w:fill="auto"/>
          </w:tcPr>
          <w:p w14:paraId="0F525E16" w14:textId="5F3A9C5F" w:rsidR="00BB13A5" w:rsidRPr="00F5278E" w:rsidRDefault="00BB13A5" w:rsidP="00BB13A5">
            <w:pPr>
              <w:pStyle w:val="Table"/>
              <w:keepNext/>
              <w:jc w:val="center"/>
              <w:rPr>
                <w:i w:val="0"/>
                <w:lang w:val="en-US"/>
              </w:rPr>
            </w:pPr>
            <w:r w:rsidRPr="00F8103C">
              <w:rPr>
                <w:i w:val="0"/>
                <w:color w:val="000000" w:themeColor="text1"/>
                <w:lang w:val="en-US"/>
              </w:rPr>
              <w:t>Cells to BMS</w:t>
            </w:r>
          </w:p>
        </w:tc>
        <w:tc>
          <w:tcPr>
            <w:tcW w:w="1916" w:type="dxa"/>
            <w:shd w:val="clear" w:color="auto" w:fill="auto"/>
          </w:tcPr>
          <w:p w14:paraId="65F03BB8" w14:textId="668DCD70" w:rsidR="00BB13A5" w:rsidRPr="00F5278E" w:rsidRDefault="00BB13A5" w:rsidP="00BB13A5">
            <w:pPr>
              <w:pStyle w:val="Table"/>
              <w:keepNext/>
              <w:jc w:val="center"/>
              <w:rPr>
                <w:i w:val="0"/>
                <w:lang w:val="en-US"/>
              </w:rPr>
            </w:pPr>
            <w:r w:rsidRPr="00F8103C">
              <w:rPr>
                <w:i w:val="0"/>
                <w:color w:val="000000" w:themeColor="text1"/>
                <w:lang w:val="en-US"/>
              </w:rPr>
              <w:t>22</w:t>
            </w:r>
          </w:p>
        </w:tc>
        <w:tc>
          <w:tcPr>
            <w:tcW w:w="1936" w:type="dxa"/>
            <w:shd w:val="clear" w:color="auto" w:fill="auto"/>
          </w:tcPr>
          <w:p w14:paraId="4C2FF7DB" w14:textId="690F353A" w:rsidR="00BB13A5" w:rsidRPr="00F5278E" w:rsidRDefault="00BB13A5" w:rsidP="00BB13A5">
            <w:pPr>
              <w:pStyle w:val="Table"/>
              <w:keepNext/>
              <w:jc w:val="center"/>
              <w:rPr>
                <w:i w:val="0"/>
                <w:lang w:val="en-US"/>
              </w:rPr>
            </w:pPr>
            <w:r w:rsidRPr="00F8103C">
              <w:rPr>
                <w:i w:val="0"/>
                <w:color w:val="000000" w:themeColor="text1"/>
                <w:lang w:val="en-US"/>
              </w:rPr>
              <w:t>7</w:t>
            </w:r>
          </w:p>
        </w:tc>
        <w:tc>
          <w:tcPr>
            <w:tcW w:w="1916" w:type="dxa"/>
            <w:shd w:val="clear" w:color="auto" w:fill="auto"/>
          </w:tcPr>
          <w:p w14:paraId="6744699E" w14:textId="77777777" w:rsidR="00BB13A5" w:rsidRPr="00F5278E" w:rsidRDefault="00BB13A5" w:rsidP="00BB13A5">
            <w:pPr>
              <w:pStyle w:val="Table"/>
              <w:keepNext/>
              <w:jc w:val="center"/>
              <w:rPr>
                <w:i w:val="0"/>
                <w:lang w:val="en-US"/>
              </w:rPr>
            </w:pPr>
          </w:p>
        </w:tc>
        <w:tc>
          <w:tcPr>
            <w:tcW w:w="1918" w:type="dxa"/>
            <w:shd w:val="clear" w:color="auto" w:fill="auto"/>
          </w:tcPr>
          <w:p w14:paraId="4694C32A" w14:textId="77777777" w:rsidR="00BB13A5" w:rsidRPr="00F5278E" w:rsidRDefault="00BB13A5" w:rsidP="00BB13A5">
            <w:pPr>
              <w:pStyle w:val="Table"/>
              <w:keepNext/>
              <w:jc w:val="center"/>
              <w:rPr>
                <w:i w:val="0"/>
                <w:lang w:val="en-US"/>
              </w:rPr>
            </w:pPr>
          </w:p>
        </w:tc>
      </w:tr>
    </w:tbl>
    <w:p w14:paraId="06666451" w14:textId="4DFB9AA0" w:rsidR="000C34D5" w:rsidRPr="000C34D5" w:rsidRDefault="000C34D5" w:rsidP="000C34D5">
      <w:pPr>
        <w:pStyle w:val="Table"/>
      </w:pPr>
      <w:bookmarkStart w:id="258" w:name="_Toc440412069"/>
      <w:r>
        <w:t xml:space="preserve">Table </w:t>
      </w:r>
      <w:r>
        <w:fldChar w:fldCharType="begin"/>
      </w:r>
      <w:r>
        <w:instrText xml:space="preserve"> STYLEREF 1 \s </w:instrText>
      </w:r>
      <w:r>
        <w:fldChar w:fldCharType="separate"/>
      </w:r>
      <w:r w:rsidR="00F760C9">
        <w:rPr>
          <w:noProof/>
        </w:rPr>
        <w:t>3</w:t>
      </w:r>
      <w:r>
        <w:fldChar w:fldCharType="end"/>
      </w:r>
      <w:r>
        <w:t>.</w:t>
      </w:r>
      <w:r>
        <w:fldChar w:fldCharType="begin"/>
      </w:r>
      <w:r>
        <w:instrText xml:space="preserve"> SEQ Table \* ARABIC \s 1 </w:instrText>
      </w:r>
      <w:r>
        <w:fldChar w:fldCharType="separate"/>
      </w:r>
      <w:r w:rsidR="00F760C9">
        <w:rPr>
          <w:noProof/>
        </w:rPr>
        <w:t>6</w:t>
      </w:r>
      <w:r>
        <w:fldChar w:fldCharType="end"/>
      </w:r>
      <w:r>
        <w:t xml:space="preserve"> Fuse Protection Table</w:t>
      </w:r>
      <w:bookmarkEnd w:id="258"/>
    </w:p>
    <w:p w14:paraId="21231ED7" w14:textId="77777777" w:rsidR="00C95CE5" w:rsidRPr="002F736A" w:rsidRDefault="00C95CE5">
      <w:pPr>
        <w:rPr>
          <w:lang w:val="en-US"/>
        </w:rPr>
      </w:pPr>
    </w:p>
    <w:p w14:paraId="5B62E669" w14:textId="77777777" w:rsidR="00C95CE5" w:rsidRDefault="00C95CE5">
      <w:pPr>
        <w:pStyle w:val="Heading3"/>
        <w:rPr>
          <w:lang w:val="en-US"/>
        </w:rPr>
      </w:pPr>
      <w:bookmarkStart w:id="259" w:name="_Ref439188078"/>
      <w:bookmarkStart w:id="260" w:name="_Toc440411897"/>
      <w:r>
        <w:rPr>
          <w:lang w:val="en-US"/>
        </w:rPr>
        <w:t>Charging</w:t>
      </w:r>
      <w:bookmarkEnd w:id="259"/>
      <w:bookmarkEnd w:id="260"/>
    </w:p>
    <w:p w14:paraId="12C81978" w14:textId="752EE813" w:rsidR="00C95CE5" w:rsidRPr="00E0284B" w:rsidRDefault="00BB13A5" w:rsidP="00E0284B">
      <w:pPr>
        <w:ind w:firstLine="708"/>
        <w:rPr>
          <w:color w:val="FF0000"/>
          <w:lang w:val="en-US"/>
        </w:rPr>
      </w:pPr>
      <w:r w:rsidRPr="00F8103C">
        <w:rPr>
          <w:color w:val="000000" w:themeColor="text1"/>
          <w:lang w:val="en-US"/>
        </w:rPr>
        <w:t>The battery charging will use the battery management system to control the charger. The BMS-master by default is not able to talk to the charger directly and control the AIR's. We designed a charging control adapter board that hosts the interfaces and isolation necessary to follow the rules of the competition. This board also hosts the safety system for the IMD, control relays, lights and LCD display.</w:t>
      </w:r>
      <w:r>
        <w:rPr>
          <w:color w:val="000000" w:themeColor="text1"/>
          <w:lang w:val="en-US"/>
        </w:rPr>
        <w:t xml:space="preserve"> </w:t>
      </w:r>
      <w:r w:rsidRPr="00913609">
        <w:rPr>
          <w:color w:val="000000" w:themeColor="text1"/>
          <w:lang w:val="en-US"/>
        </w:rPr>
        <w:t xml:space="preserve">The </w:t>
      </w:r>
      <w:r w:rsidR="00616E8A">
        <w:rPr>
          <w:color w:val="000000" w:themeColor="text1"/>
          <w:lang w:val="en-US"/>
        </w:rPr>
        <w:fldChar w:fldCharType="begin"/>
      </w:r>
      <w:r w:rsidR="00616E8A">
        <w:rPr>
          <w:color w:val="000000" w:themeColor="text1"/>
          <w:lang w:val="en-US"/>
        </w:rPr>
        <w:instrText xml:space="preserve"> REF _Ref439189986 \h </w:instrText>
      </w:r>
      <w:r w:rsidR="00616E8A">
        <w:rPr>
          <w:color w:val="000000" w:themeColor="text1"/>
          <w:lang w:val="en-US"/>
        </w:rPr>
      </w:r>
      <w:r w:rsidR="00616E8A">
        <w:rPr>
          <w:color w:val="000000" w:themeColor="text1"/>
          <w:lang w:val="en-US"/>
        </w:rPr>
        <w:fldChar w:fldCharType="separate"/>
      </w:r>
      <w:r w:rsidR="00F760C9">
        <w:rPr>
          <w:lang w:val="en-US"/>
        </w:rPr>
        <w:t>Charger</w:t>
      </w:r>
      <w:r w:rsidR="00616E8A">
        <w:rPr>
          <w:color w:val="000000" w:themeColor="text1"/>
          <w:lang w:val="en-US"/>
        </w:rPr>
        <w:fldChar w:fldCharType="end"/>
      </w:r>
      <w:r w:rsidR="00616E8A">
        <w:rPr>
          <w:color w:val="000000" w:themeColor="text1"/>
          <w:lang w:val="en-US"/>
        </w:rPr>
        <w:t xml:space="preserve"> </w:t>
      </w:r>
      <w:r w:rsidRPr="00913609">
        <w:rPr>
          <w:color w:val="000000" w:themeColor="text1"/>
          <w:lang w:val="en-US"/>
        </w:rPr>
        <w:t>is a kit we assembled and tested.</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F5A79D3" w14:textId="77777777">
        <w:tc>
          <w:tcPr>
            <w:tcW w:w="4536" w:type="dxa"/>
            <w:shd w:val="clear" w:color="auto" w:fill="auto"/>
          </w:tcPr>
          <w:p w14:paraId="2185D3F5" w14:textId="77777777" w:rsidR="00C95CE5" w:rsidRDefault="00B075B4" w:rsidP="00C67C8B">
            <w:pPr>
              <w:pStyle w:val="TableContents"/>
              <w:keepNext/>
            </w:pPr>
            <w:r>
              <w:t>C</w:t>
            </w:r>
            <w:r w:rsidR="00C95CE5">
              <w:t>harger</w:t>
            </w:r>
            <w:r>
              <w:t xml:space="preserve"> Type</w:t>
            </w:r>
            <w:r w:rsidR="00C95CE5">
              <w:t>:</w:t>
            </w:r>
          </w:p>
        </w:tc>
        <w:tc>
          <w:tcPr>
            <w:tcW w:w="4536" w:type="dxa"/>
            <w:shd w:val="clear" w:color="auto" w:fill="auto"/>
          </w:tcPr>
          <w:p w14:paraId="26211CCC" w14:textId="3F0AA293" w:rsidR="00C95CE5" w:rsidRDefault="00BB13A5" w:rsidP="00C67C8B">
            <w:pPr>
              <w:pStyle w:val="TableContents"/>
              <w:keepNext/>
            </w:pPr>
            <w:r>
              <w:t>ElectricMotorWerks SmartCharge 12000</w:t>
            </w:r>
          </w:p>
        </w:tc>
      </w:tr>
      <w:tr w:rsidR="00BB13A5" w14:paraId="6D1B19D5" w14:textId="77777777">
        <w:tc>
          <w:tcPr>
            <w:tcW w:w="4536" w:type="dxa"/>
            <w:shd w:val="clear" w:color="auto" w:fill="auto"/>
          </w:tcPr>
          <w:p w14:paraId="2D008AF1" w14:textId="1C66589D" w:rsidR="00BB13A5" w:rsidRDefault="00BB13A5" w:rsidP="00BB13A5">
            <w:pPr>
              <w:pStyle w:val="TableContents"/>
              <w:keepNext/>
            </w:pPr>
            <w:r w:rsidRPr="00F8103C">
              <w:rPr>
                <w:color w:val="000000" w:themeColor="text1"/>
              </w:rPr>
              <w:t>Maximum charging power:</w:t>
            </w:r>
          </w:p>
        </w:tc>
        <w:tc>
          <w:tcPr>
            <w:tcW w:w="4536" w:type="dxa"/>
            <w:shd w:val="clear" w:color="auto" w:fill="auto"/>
          </w:tcPr>
          <w:p w14:paraId="08DEF9A0" w14:textId="5E9136B9" w:rsidR="00BB13A5" w:rsidRDefault="00BB13A5" w:rsidP="00BB13A5">
            <w:pPr>
              <w:pStyle w:val="TableContents"/>
              <w:keepNext/>
            </w:pPr>
            <w:r w:rsidRPr="00F8103C">
              <w:rPr>
                <w:color w:val="000000" w:themeColor="text1"/>
              </w:rPr>
              <w:t>12kW</w:t>
            </w:r>
          </w:p>
        </w:tc>
      </w:tr>
      <w:tr w:rsidR="00BB13A5" w14:paraId="65CD70C1" w14:textId="77777777">
        <w:tc>
          <w:tcPr>
            <w:tcW w:w="4536" w:type="dxa"/>
            <w:shd w:val="clear" w:color="auto" w:fill="auto"/>
          </w:tcPr>
          <w:p w14:paraId="43BAEEC0" w14:textId="3D5CEC95" w:rsidR="00BB13A5" w:rsidRDefault="00BB13A5" w:rsidP="00BB13A5">
            <w:pPr>
              <w:pStyle w:val="TableContents"/>
              <w:keepNext/>
            </w:pPr>
            <w:r w:rsidRPr="00F8103C">
              <w:rPr>
                <w:color w:val="000000" w:themeColor="text1"/>
              </w:rPr>
              <w:t>Maximum charging voltage:</w:t>
            </w:r>
          </w:p>
        </w:tc>
        <w:tc>
          <w:tcPr>
            <w:tcW w:w="4536" w:type="dxa"/>
            <w:shd w:val="clear" w:color="auto" w:fill="auto"/>
          </w:tcPr>
          <w:p w14:paraId="756604A7" w14:textId="0D70CE68" w:rsidR="00BB13A5" w:rsidRDefault="00BB13A5" w:rsidP="00BB13A5">
            <w:pPr>
              <w:pStyle w:val="TableContents"/>
              <w:keepNext/>
            </w:pPr>
            <w:r w:rsidRPr="00F8103C">
              <w:rPr>
                <w:color w:val="000000" w:themeColor="text1"/>
              </w:rPr>
              <w:t>350V</w:t>
            </w:r>
          </w:p>
        </w:tc>
      </w:tr>
      <w:tr w:rsidR="00BB13A5" w14:paraId="57BD8E95" w14:textId="77777777">
        <w:tc>
          <w:tcPr>
            <w:tcW w:w="4536" w:type="dxa"/>
            <w:shd w:val="clear" w:color="auto" w:fill="auto"/>
          </w:tcPr>
          <w:p w14:paraId="156B8025" w14:textId="2D540A3D" w:rsidR="00BB13A5" w:rsidRDefault="00BB13A5" w:rsidP="00BB13A5">
            <w:pPr>
              <w:pStyle w:val="TableContents"/>
              <w:keepNext/>
            </w:pPr>
            <w:r w:rsidRPr="00F8103C">
              <w:rPr>
                <w:color w:val="000000" w:themeColor="text1"/>
              </w:rPr>
              <w:t>Maximum charging current:</w:t>
            </w:r>
          </w:p>
        </w:tc>
        <w:tc>
          <w:tcPr>
            <w:tcW w:w="4536" w:type="dxa"/>
            <w:shd w:val="clear" w:color="auto" w:fill="auto"/>
          </w:tcPr>
          <w:p w14:paraId="581FD1B9" w14:textId="4BCBCC50" w:rsidR="00BB13A5" w:rsidRDefault="00BB13A5" w:rsidP="00BB13A5">
            <w:pPr>
              <w:pStyle w:val="TableContents"/>
              <w:keepNext/>
            </w:pPr>
            <w:r w:rsidRPr="00F8103C">
              <w:rPr>
                <w:color w:val="000000" w:themeColor="text1"/>
              </w:rPr>
              <w:t>70A</w:t>
            </w:r>
          </w:p>
        </w:tc>
      </w:tr>
      <w:tr w:rsidR="00BB13A5" w14:paraId="32A2E32C" w14:textId="77777777">
        <w:tc>
          <w:tcPr>
            <w:tcW w:w="4536" w:type="dxa"/>
            <w:shd w:val="clear" w:color="auto" w:fill="auto"/>
          </w:tcPr>
          <w:p w14:paraId="1E13C4F2" w14:textId="5044D1D4" w:rsidR="00BB13A5" w:rsidRDefault="00BB13A5" w:rsidP="00BB13A5">
            <w:pPr>
              <w:pStyle w:val="TableContents"/>
              <w:keepNext/>
            </w:pPr>
            <w:r w:rsidRPr="00F8103C">
              <w:rPr>
                <w:color w:val="000000" w:themeColor="text1"/>
              </w:rPr>
              <w:t>Interface with accumulator</w:t>
            </w:r>
          </w:p>
        </w:tc>
        <w:tc>
          <w:tcPr>
            <w:tcW w:w="4536" w:type="dxa"/>
            <w:shd w:val="clear" w:color="auto" w:fill="auto"/>
          </w:tcPr>
          <w:p w14:paraId="77773115" w14:textId="604B3E47" w:rsidR="00BB13A5" w:rsidRPr="002F736A" w:rsidRDefault="00BB13A5" w:rsidP="00BB13A5">
            <w:pPr>
              <w:pStyle w:val="TableContents"/>
              <w:keepNext/>
              <w:rPr>
                <w:lang w:val="en-US"/>
              </w:rPr>
            </w:pPr>
            <w:r w:rsidRPr="00F8103C">
              <w:rPr>
                <w:color w:val="000000" w:themeColor="text1"/>
                <w:lang w:val="en-US"/>
              </w:rPr>
              <w:t>serial communication</w:t>
            </w:r>
          </w:p>
        </w:tc>
      </w:tr>
      <w:tr w:rsidR="00BB13A5" w14:paraId="6DE0BB29" w14:textId="77777777">
        <w:tc>
          <w:tcPr>
            <w:tcW w:w="4536" w:type="dxa"/>
            <w:shd w:val="clear" w:color="auto" w:fill="auto"/>
          </w:tcPr>
          <w:p w14:paraId="2DF1E23B" w14:textId="59CD273F" w:rsidR="00BB13A5" w:rsidRDefault="00BB13A5" w:rsidP="00BB13A5">
            <w:pPr>
              <w:pStyle w:val="TableContents"/>
              <w:keepNext/>
            </w:pPr>
            <w:r w:rsidRPr="00F8103C">
              <w:rPr>
                <w:color w:val="000000" w:themeColor="text1"/>
              </w:rPr>
              <w:t>Input voltage:</w:t>
            </w:r>
          </w:p>
        </w:tc>
        <w:tc>
          <w:tcPr>
            <w:tcW w:w="4536" w:type="dxa"/>
            <w:shd w:val="clear" w:color="auto" w:fill="auto"/>
          </w:tcPr>
          <w:p w14:paraId="3380C3B5" w14:textId="52C2EABE" w:rsidR="00BB13A5" w:rsidRDefault="00BB13A5" w:rsidP="00BB13A5">
            <w:pPr>
              <w:pStyle w:val="TableContents"/>
              <w:keepNext/>
            </w:pPr>
            <w:r w:rsidRPr="00F8103C">
              <w:rPr>
                <w:color w:val="000000" w:themeColor="text1"/>
              </w:rPr>
              <w:t>120-230 VAC</w:t>
            </w:r>
          </w:p>
        </w:tc>
      </w:tr>
      <w:tr w:rsidR="00BB13A5" w14:paraId="7C8E7493" w14:textId="77777777">
        <w:tc>
          <w:tcPr>
            <w:tcW w:w="4536" w:type="dxa"/>
            <w:shd w:val="clear" w:color="auto" w:fill="auto"/>
          </w:tcPr>
          <w:p w14:paraId="61790DE0" w14:textId="11C403FF" w:rsidR="00BB13A5" w:rsidRDefault="00BB13A5" w:rsidP="00BB13A5">
            <w:pPr>
              <w:pStyle w:val="TableContents"/>
              <w:keepNext/>
            </w:pPr>
            <w:r w:rsidRPr="00F8103C">
              <w:rPr>
                <w:color w:val="000000" w:themeColor="text1"/>
              </w:rPr>
              <w:t>Input current:</w:t>
            </w:r>
          </w:p>
        </w:tc>
        <w:tc>
          <w:tcPr>
            <w:tcW w:w="4536" w:type="dxa"/>
            <w:shd w:val="clear" w:color="auto" w:fill="auto"/>
          </w:tcPr>
          <w:p w14:paraId="7C163F7C" w14:textId="732FB2C5" w:rsidR="00BB13A5" w:rsidRDefault="00BB13A5" w:rsidP="00BB13A5">
            <w:pPr>
              <w:pStyle w:val="TableContents"/>
              <w:keepNext/>
            </w:pPr>
            <w:r w:rsidRPr="00F8103C">
              <w:rPr>
                <w:color w:val="000000" w:themeColor="text1"/>
              </w:rPr>
              <w:t>Up to 50A</w:t>
            </w:r>
          </w:p>
        </w:tc>
      </w:tr>
    </w:tbl>
    <w:p w14:paraId="001B276A" w14:textId="6CE5E921" w:rsidR="00C95CE5" w:rsidRDefault="00C95CE5">
      <w:pPr>
        <w:pStyle w:val="Table"/>
      </w:pPr>
      <w:bookmarkStart w:id="261" w:name="_Toc440412070"/>
      <w:r>
        <w:t xml:space="preserve">Table </w:t>
      </w:r>
      <w:r w:rsidR="00AD5018">
        <w:fldChar w:fldCharType="begin"/>
      </w:r>
      <w:r w:rsidR="00AD5018">
        <w:instrText xml:space="preserve"> STYLEREF 1 \s </w:instrText>
      </w:r>
      <w:r w:rsidR="00AD5018">
        <w:fldChar w:fldCharType="separate"/>
      </w:r>
      <w:r w:rsidR="00F760C9">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F760C9">
        <w:rPr>
          <w:noProof/>
        </w:rPr>
        <w:t>7</w:t>
      </w:r>
      <w:r w:rsidR="00AD5018">
        <w:fldChar w:fldCharType="end"/>
      </w:r>
      <w:r>
        <w:t xml:space="preserve"> General charger data</w:t>
      </w:r>
      <w:bookmarkEnd w:id="261"/>
    </w:p>
    <w:p w14:paraId="2CC3B24D" w14:textId="77777777" w:rsidR="00C95CE5" w:rsidRDefault="00C95CE5">
      <w:pPr>
        <w:rPr>
          <w:lang w:val="en-US"/>
        </w:rPr>
      </w:pPr>
    </w:p>
    <w:p w14:paraId="0380808C" w14:textId="2749F938" w:rsidR="007B448A" w:rsidRPr="007B448A" w:rsidRDefault="00C95CE5" w:rsidP="009E21EC">
      <w:pPr>
        <w:pStyle w:val="Heading3"/>
        <w:rPr>
          <w:lang w:val="en-US"/>
        </w:rPr>
      </w:pPr>
      <w:bookmarkStart w:id="262" w:name="_Ref439187954"/>
      <w:bookmarkStart w:id="263" w:name="_Toc440411898"/>
      <w:r>
        <w:rPr>
          <w:lang w:val="en-US"/>
        </w:rPr>
        <w:t>Mechanical</w:t>
      </w:r>
      <w:r>
        <w:rPr>
          <w:rFonts w:eastAsia="Arial" w:cs="Arial"/>
          <w:lang w:val="en-US"/>
        </w:rPr>
        <w:t xml:space="preserve"> </w:t>
      </w:r>
      <w:r>
        <w:rPr>
          <w:lang w:val="en-US"/>
        </w:rPr>
        <w:t>Configuration/materials</w:t>
      </w:r>
      <w:bookmarkEnd w:id="262"/>
      <w:bookmarkEnd w:id="263"/>
    </w:p>
    <w:p w14:paraId="39AB6EB0" w14:textId="7B9BAF8E" w:rsidR="007B448A" w:rsidRDefault="00AA6065" w:rsidP="00243B80">
      <w:pPr>
        <w:keepNext/>
        <w:ind w:firstLine="708"/>
      </w:pPr>
      <w:r>
        <w:t>The accumulator consists of a single container housing all the tractive system battery cells, battery management boards</w:t>
      </w:r>
      <w:r w:rsidR="0099288D">
        <w:t>, and AIRs</w:t>
      </w:r>
      <w:r>
        <w:t>. The</w:t>
      </w:r>
      <w:r w:rsidR="0099288D">
        <w:t xml:space="preserve"> single L-shape</w:t>
      </w:r>
      <w:r>
        <w:t xml:space="preserve"> container is fabricated from steel or</w:t>
      </w:r>
      <w:r w:rsidR="0099288D">
        <w:t xml:space="preserve"> aluminum (following EV 3.4.6 ), is marked with HV warning stickers, and conta</w:t>
      </w:r>
      <w:r w:rsidR="00243B80">
        <w:t>ins a single Molex HV connector</w:t>
      </w:r>
      <w:r w:rsidR="0099288D">
        <w:t>.</w:t>
      </w:r>
      <w:r w:rsidR="00243B80">
        <w:t xml:space="preserve"> The only other entry into the accumulator is the air duct, which has several baffles to prevent water intrusion.</w:t>
      </w:r>
      <w:r w:rsidR="0099288D">
        <w:t xml:space="preserve"> The bottom of the accumulator container is flared out to make a flange</w:t>
      </w:r>
      <w:r w:rsidR="00243B80">
        <w:t>,</w:t>
      </w:r>
      <w:r w:rsidR="0099288D">
        <w:t xml:space="preserve"> which allows the accumulator to be bolted to the frame of the car. The accumulator container is positioned beh</w:t>
      </w:r>
      <w:r w:rsidR="00243B80">
        <w:t>ind the driver and the firewall</w:t>
      </w:r>
      <w:r w:rsidR="0099288D">
        <w:t xml:space="preserve"> and is in front of the front roll hoop. The container was designed with minimizing the number of internal fasteners in mind. </w:t>
      </w:r>
      <w:r w:rsidR="00243B80">
        <w:t xml:space="preserve">The lid bolts onto the accumulator container and fully seals off the HV from water and foreign objects. </w:t>
      </w:r>
    </w:p>
    <w:p w14:paraId="01E0C283" w14:textId="3CA76BC4" w:rsidR="00444193" w:rsidRDefault="00243B80" w:rsidP="00E0284B">
      <w:pPr>
        <w:keepNext/>
      </w:pPr>
      <w:r>
        <w:tab/>
        <w:t>The battery pack consists of 5 segments</w:t>
      </w:r>
      <w:r w:rsidR="00E3499A">
        <w:t>/modules</w:t>
      </w:r>
      <w:r>
        <w:t xml:space="preserve"> (&lt;6MJ) that are separated by aluminum walls. </w:t>
      </w:r>
      <w:r w:rsidR="00444193">
        <w:t xml:space="preserve">In order to isolate each segment, the aluminum dividers are covered in an envolope of IG Formex. Additionally, the inside walls of the accumulator container are covered with Formex and attached using Kapton tape. </w:t>
      </w:r>
      <w:r w:rsidR="00526F2B">
        <w:fldChar w:fldCharType="begin"/>
      </w:r>
      <w:r w:rsidR="00526F2B">
        <w:instrText xml:space="preserve"> REF _Ref439191386 \h </w:instrText>
      </w:r>
      <w:r w:rsidR="00526F2B">
        <w:fldChar w:fldCharType="separate"/>
      </w:r>
      <w:r w:rsidR="00F760C9">
        <w:t xml:space="preserve">Figure </w:t>
      </w:r>
      <w:r w:rsidR="00F760C9">
        <w:rPr>
          <w:noProof/>
        </w:rPr>
        <w:t>53</w:t>
      </w:r>
      <w:r w:rsidR="00526F2B">
        <w:fldChar w:fldCharType="end"/>
      </w:r>
      <w:r w:rsidR="00526F2B">
        <w:t xml:space="preserve"> </w:t>
      </w:r>
      <w:r w:rsidR="00E3499A">
        <w:t xml:space="preserve">shows a single battery module, which consists of 3 parallel </w:t>
      </w:r>
      <w:r w:rsidR="00E3499A">
        <w:lastRenderedPageBreak/>
        <w:t xml:space="preserve">strings of </w:t>
      </w:r>
      <w:r w:rsidR="00E3499A" w:rsidRPr="000E56D5">
        <w:rPr>
          <w:highlight w:val="yellow"/>
        </w:rPr>
        <w:t>1</w:t>
      </w:r>
      <w:r w:rsidR="000E56D5" w:rsidRPr="000E56D5">
        <w:rPr>
          <w:highlight w:val="yellow"/>
        </w:rPr>
        <w:t>2</w:t>
      </w:r>
      <w:r w:rsidR="00E3499A">
        <w:t xml:space="preserve"> parallel batteries, a metal mounting/compression structure, and a battery management board</w:t>
      </w:r>
      <w:r w:rsidR="005D44EC">
        <w:t>. The battery tabs are pressed together using a clamping system</w:t>
      </w:r>
      <w:r w:rsidR="00E3499A">
        <w:t xml:space="preserve">, with the tabs and bus bar captured between </w:t>
      </w:r>
      <w:r w:rsidR="00444587">
        <w:t>t</w:t>
      </w:r>
      <w:r w:rsidR="00E3499A">
        <w:t>wo layers of acrylic</w:t>
      </w:r>
      <w:r w:rsidR="0008077E">
        <w:t xml:space="preserve">, see </w:t>
      </w:r>
      <w:r w:rsidR="0008077E">
        <w:fldChar w:fldCharType="begin"/>
      </w:r>
      <w:r w:rsidR="0008077E">
        <w:instrText xml:space="preserve"> REF _Ref440571147 \h </w:instrText>
      </w:r>
      <w:r w:rsidR="0008077E">
        <w:fldChar w:fldCharType="separate"/>
      </w:r>
      <w:r w:rsidR="00F760C9">
        <w:t xml:space="preserve">Figure </w:t>
      </w:r>
      <w:r w:rsidR="00F760C9">
        <w:rPr>
          <w:noProof/>
        </w:rPr>
        <w:t>54</w:t>
      </w:r>
      <w:r w:rsidR="0008077E">
        <w:fldChar w:fldCharType="end"/>
      </w:r>
      <w:r w:rsidR="00E3499A">
        <w:t>. Each battery module uses</w:t>
      </w:r>
      <w:r w:rsidR="00444587">
        <w:t xml:space="preserve"> an in house designed toolless maintenance plug to satisfy the 6MJ/120V limit. These </w:t>
      </w:r>
      <w:r w:rsidR="0008077E">
        <w:fldChar w:fldCharType="begin"/>
      </w:r>
      <w:r w:rsidR="0008077E">
        <w:instrText xml:space="preserve"> REF _Ref440571271 \h </w:instrText>
      </w:r>
      <w:r w:rsidR="0008077E">
        <w:fldChar w:fldCharType="separate"/>
      </w:r>
      <w:r w:rsidR="00F760C9">
        <w:rPr>
          <w:lang w:val="en-US"/>
        </w:rPr>
        <w:t>Maintenance Plugs</w:t>
      </w:r>
      <w:r w:rsidR="0008077E">
        <w:fldChar w:fldCharType="end"/>
      </w:r>
      <w:r w:rsidR="005D44EC">
        <w:t xml:space="preserve"> use </w:t>
      </w:r>
      <w:r w:rsidR="005D44EC">
        <w:fldChar w:fldCharType="begin"/>
      </w:r>
      <w:r w:rsidR="005D44EC">
        <w:instrText xml:space="preserve"> HYPERLINK  \l "_Maintenance_Plugs" </w:instrText>
      </w:r>
      <w:r w:rsidR="005D44EC">
        <w:fldChar w:fldCharType="separate"/>
      </w:r>
      <w:r w:rsidR="005D44EC" w:rsidRPr="005D44EC">
        <w:rPr>
          <w:rStyle w:val="Hyperlink"/>
        </w:rPr>
        <w:t>RADLOK</w:t>
      </w:r>
      <w:r w:rsidR="005D44EC">
        <w:fldChar w:fldCharType="end"/>
      </w:r>
      <w:r w:rsidR="005D44EC">
        <w:t xml:space="preserve"> </w:t>
      </w:r>
      <w:r w:rsidR="00444587">
        <w:t xml:space="preserve">connect </w:t>
      </w:r>
      <w:r w:rsidR="00444587" w:rsidRPr="00F8103C">
        <w:rPr>
          <w:color w:val="000000" w:themeColor="text1"/>
        </w:rPr>
        <w:t xml:space="preserve">from </w:t>
      </w:r>
      <w:r w:rsidR="005D44EC" w:rsidRPr="005D44EC">
        <w:rPr>
          <w:color w:val="000000" w:themeColor="text1"/>
        </w:rPr>
        <w:t>amphenol</w:t>
      </w:r>
      <w:r w:rsidR="00444587" w:rsidRPr="00F8103C">
        <w:rPr>
          <w:color w:val="000000" w:themeColor="text1"/>
        </w:rPr>
        <w:t xml:space="preserve"> with a</w:t>
      </w:r>
      <w:r w:rsidR="00444587">
        <w:rPr>
          <w:color w:val="000000" w:themeColor="text1"/>
        </w:rPr>
        <w:t xml:space="preserve"> heat shrink </w:t>
      </w:r>
      <w:r w:rsidR="00444587" w:rsidRPr="00F8103C">
        <w:rPr>
          <w:color w:val="000000" w:themeColor="text1"/>
        </w:rPr>
        <w:t>boot to cover up the connector.</w:t>
      </w:r>
      <w:r w:rsidR="00444193">
        <w:rPr>
          <w:color w:val="000000" w:themeColor="text1"/>
        </w:rPr>
        <w:t xml:space="preserve"> </w:t>
      </w:r>
      <w:r w:rsidR="005D44EC" w:rsidRPr="005D44EC">
        <w:rPr>
          <w:color w:val="FF0000"/>
        </w:rPr>
        <w:t>Bus bar dimensions (</w:t>
      </w:r>
      <w:commentRangeStart w:id="264"/>
      <w:r w:rsidR="005D44EC" w:rsidRPr="005D44EC">
        <w:rPr>
          <w:color w:val="FF0000"/>
        </w:rPr>
        <w:t>XX by XX by XX)</w:t>
      </w:r>
      <w:commentRangeEnd w:id="264"/>
      <w:r w:rsidR="005D44EC" w:rsidRPr="005D44EC">
        <w:rPr>
          <w:rStyle w:val="CommentReference"/>
          <w:color w:val="FF0000"/>
        </w:rPr>
        <w:commentReference w:id="264"/>
      </w:r>
      <w:r w:rsidR="005D44EC" w:rsidRPr="005D44EC">
        <w:rPr>
          <w:color w:val="FF0000"/>
        </w:rPr>
        <w:t xml:space="preserve"> </w:t>
      </w:r>
      <w:r w:rsidR="005D44EC" w:rsidRPr="005D44EC">
        <w:rPr>
          <w:color w:val="FF0000"/>
        </w:rPr>
        <w:t xml:space="preserve"> are connected to the packs to the fuses and AIRs. </w:t>
      </w:r>
    </w:p>
    <w:p w14:paraId="4F9D3F9E" w14:textId="77777777" w:rsidR="009E21EC" w:rsidRDefault="009E21EC" w:rsidP="009E21EC">
      <w:pPr>
        <w:keepNext/>
        <w:jc w:val="center"/>
      </w:pPr>
      <w:r>
        <w:rPr>
          <w:noProof/>
          <w:lang w:val="en-US" w:eastAsia="en-US"/>
        </w:rPr>
        <w:drawing>
          <wp:inline distT="0" distB="0" distL="0" distR="0" wp14:anchorId="098FA614" wp14:editId="41A31602">
            <wp:extent cx="5452447"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FCA56C.tmp"/>
                    <pic:cNvPicPr/>
                  </pic:nvPicPr>
                  <pic:blipFill>
                    <a:blip r:embed="rId119">
                      <a:extLst>
                        <a:ext uri="{28A0092B-C50C-407E-A947-70E740481C1C}">
                          <a14:useLocalDpi xmlns:a14="http://schemas.microsoft.com/office/drawing/2010/main" val="0"/>
                        </a:ext>
                      </a:extLst>
                    </a:blip>
                    <a:stretch>
                      <a:fillRect/>
                    </a:stretch>
                  </pic:blipFill>
                  <pic:spPr>
                    <a:xfrm>
                      <a:off x="0" y="0"/>
                      <a:ext cx="5453771" cy="2877249"/>
                    </a:xfrm>
                    <a:prstGeom prst="rect">
                      <a:avLst/>
                    </a:prstGeom>
                  </pic:spPr>
                </pic:pic>
              </a:graphicData>
            </a:graphic>
          </wp:inline>
        </w:drawing>
      </w:r>
    </w:p>
    <w:p w14:paraId="7E56FE6A" w14:textId="51178F47" w:rsidR="007B448A" w:rsidRDefault="009E21EC" w:rsidP="007B448A">
      <w:pPr>
        <w:pStyle w:val="Caption"/>
      </w:pPr>
      <w:bookmarkStart w:id="265" w:name="_Toc440412043"/>
      <w:r>
        <w:t xml:space="preserve">Figure </w:t>
      </w:r>
      <w:r>
        <w:fldChar w:fldCharType="begin"/>
      </w:r>
      <w:r>
        <w:instrText xml:space="preserve"> SEQ Figure \* ARABIC </w:instrText>
      </w:r>
      <w:r>
        <w:fldChar w:fldCharType="separate"/>
      </w:r>
      <w:r w:rsidR="00F760C9">
        <w:rPr>
          <w:noProof/>
        </w:rPr>
        <w:t>52</w:t>
      </w:r>
      <w:r>
        <w:fldChar w:fldCharType="end"/>
      </w:r>
      <w:r>
        <w:t>. Full Accumulator Pod</w:t>
      </w:r>
      <w:bookmarkEnd w:id="265"/>
    </w:p>
    <w:p w14:paraId="3FC7292B" w14:textId="77777777" w:rsidR="009E21EC" w:rsidRDefault="009E21EC" w:rsidP="007B448A">
      <w:pPr>
        <w:pStyle w:val="Caption"/>
        <w:jc w:val="center"/>
      </w:pPr>
      <w:r>
        <w:rPr>
          <w:noProof/>
          <w:lang w:val="en-US" w:eastAsia="en-US"/>
        </w:rPr>
        <w:lastRenderedPageBreak/>
        <w:drawing>
          <wp:inline distT="0" distB="0" distL="0" distR="0" wp14:anchorId="5968D103" wp14:editId="12C3FAFD">
            <wp:extent cx="3276600" cy="309660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FC36D2.tmp"/>
                    <pic:cNvPicPr/>
                  </pic:nvPicPr>
                  <pic:blipFill>
                    <a:blip r:embed="rId120">
                      <a:extLst>
                        <a:ext uri="{28A0092B-C50C-407E-A947-70E740481C1C}">
                          <a14:useLocalDpi xmlns:a14="http://schemas.microsoft.com/office/drawing/2010/main" val="0"/>
                        </a:ext>
                      </a:extLst>
                    </a:blip>
                    <a:stretch>
                      <a:fillRect/>
                    </a:stretch>
                  </pic:blipFill>
                  <pic:spPr>
                    <a:xfrm>
                      <a:off x="0" y="0"/>
                      <a:ext cx="3283976" cy="3103576"/>
                    </a:xfrm>
                    <a:prstGeom prst="rect">
                      <a:avLst/>
                    </a:prstGeom>
                  </pic:spPr>
                </pic:pic>
              </a:graphicData>
            </a:graphic>
          </wp:inline>
        </w:drawing>
      </w:r>
    </w:p>
    <w:p w14:paraId="56832658" w14:textId="1C9FFB10" w:rsidR="009E21EC" w:rsidRDefault="009E21EC" w:rsidP="009E21EC">
      <w:pPr>
        <w:pStyle w:val="Caption"/>
      </w:pPr>
      <w:bookmarkStart w:id="266" w:name="_Ref439191386"/>
      <w:bookmarkStart w:id="267" w:name="_Toc440412044"/>
      <w:r>
        <w:t xml:space="preserve">Figure </w:t>
      </w:r>
      <w:r>
        <w:fldChar w:fldCharType="begin"/>
      </w:r>
      <w:r>
        <w:instrText xml:space="preserve"> SEQ Figure \* ARABIC </w:instrText>
      </w:r>
      <w:r>
        <w:fldChar w:fldCharType="separate"/>
      </w:r>
      <w:r w:rsidR="00F760C9">
        <w:rPr>
          <w:noProof/>
        </w:rPr>
        <w:t>53</w:t>
      </w:r>
      <w:r>
        <w:fldChar w:fldCharType="end"/>
      </w:r>
      <w:bookmarkEnd w:id="266"/>
      <w:r>
        <w:t xml:space="preserve">. </w:t>
      </w:r>
      <w:r w:rsidR="00526F2B">
        <w:t xml:space="preserve">Accumulator </w:t>
      </w:r>
      <w:r>
        <w:t>Battery Module (&lt;6MJ)</w:t>
      </w:r>
      <w:bookmarkEnd w:id="267"/>
    </w:p>
    <w:p w14:paraId="4BD4E57C" w14:textId="77777777" w:rsidR="0008077E" w:rsidRDefault="0008077E" w:rsidP="0008077E">
      <w:pPr>
        <w:pStyle w:val="Caption"/>
        <w:keepNext/>
        <w:jc w:val="center"/>
      </w:pPr>
      <w:r>
        <w:rPr>
          <w:noProof/>
          <w:lang w:val="en-US" w:eastAsia="en-US"/>
        </w:rPr>
        <w:drawing>
          <wp:inline distT="0" distB="0" distL="0" distR="0" wp14:anchorId="49B050A9" wp14:editId="3B9B01B0">
            <wp:extent cx="5562600" cy="37199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6933" cy="3722829"/>
                    </a:xfrm>
                    <a:prstGeom prst="rect">
                      <a:avLst/>
                    </a:prstGeom>
                  </pic:spPr>
                </pic:pic>
              </a:graphicData>
            </a:graphic>
          </wp:inline>
        </w:drawing>
      </w:r>
    </w:p>
    <w:p w14:paraId="22465387" w14:textId="719D2AD8" w:rsidR="0008077E" w:rsidRDefault="0008077E" w:rsidP="0008077E">
      <w:pPr>
        <w:pStyle w:val="Caption"/>
      </w:pPr>
      <w:bookmarkStart w:id="268" w:name="_Ref440571147"/>
      <w:r>
        <w:t xml:space="preserve">Figure </w:t>
      </w:r>
      <w:r>
        <w:fldChar w:fldCharType="begin"/>
      </w:r>
      <w:r>
        <w:instrText xml:space="preserve"> SEQ Figure \* ARABIC </w:instrText>
      </w:r>
      <w:r>
        <w:fldChar w:fldCharType="separate"/>
      </w:r>
      <w:r w:rsidR="00F760C9">
        <w:rPr>
          <w:noProof/>
        </w:rPr>
        <w:t>54</w:t>
      </w:r>
      <w:r>
        <w:fldChar w:fldCharType="end"/>
      </w:r>
      <w:bookmarkEnd w:id="268"/>
      <w:r>
        <w:t>. Individual Battery Module Hookup</w:t>
      </w:r>
    </w:p>
    <w:p w14:paraId="449C8BB0" w14:textId="77777777" w:rsidR="0008077E" w:rsidRDefault="0008077E" w:rsidP="0008077E">
      <w:pPr>
        <w:pStyle w:val="Caption"/>
      </w:pPr>
    </w:p>
    <w:p w14:paraId="564E3AB0" w14:textId="5F5AF71E" w:rsidR="009E21EC" w:rsidRPr="009E21EC" w:rsidRDefault="009E21EC" w:rsidP="009E21EC">
      <w:pPr>
        <w:jc w:val="center"/>
        <w:rPr>
          <w:lang w:val="en-US"/>
        </w:rPr>
      </w:pPr>
    </w:p>
    <w:p w14:paraId="00335FF4" w14:textId="77777777" w:rsidR="00C95CE5" w:rsidRDefault="00C95CE5">
      <w:pPr>
        <w:pStyle w:val="Heading3"/>
        <w:rPr>
          <w:lang w:val="en-US"/>
        </w:rPr>
      </w:pPr>
      <w:bookmarkStart w:id="269" w:name="_Toc44041189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69"/>
    </w:p>
    <w:p w14:paraId="1DAE3CF3" w14:textId="77777777" w:rsidR="007B448A" w:rsidRDefault="007B448A" w:rsidP="007B448A">
      <w:pPr>
        <w:keepNext/>
      </w:pPr>
      <w:r>
        <w:rPr>
          <w:noProof/>
          <w:lang w:val="en-US" w:eastAsia="en-US"/>
        </w:rPr>
        <mc:AlternateContent>
          <mc:Choice Requires="wpc">
            <w:drawing>
              <wp:inline distT="0" distB="0" distL="0" distR="0" wp14:anchorId="1456ABB1" wp14:editId="1A3211B0">
                <wp:extent cx="5486400" cy="2562295"/>
                <wp:effectExtent l="0" t="0" r="0" b="9525"/>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2526296"/>
                          </a:xfrm>
                          <a:prstGeom prst="rect">
                            <a:avLst/>
                          </a:prstGeom>
                          <a:noFill/>
                          <a:ln>
                            <a:noFill/>
                          </a:ln>
                        </pic:spPr>
                      </pic:pic>
                      <wps:wsp>
                        <wps:cNvPr id="11" name="Oval 11"/>
                        <wps:cNvSpPr/>
                        <wps:spPr>
                          <a:xfrm>
                            <a:off x="3352800" y="133350"/>
                            <a:ext cx="485775" cy="21050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rot="16200000">
                            <a:off x="3080850" y="1347299"/>
                            <a:ext cx="485775" cy="11039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05F870" id="Canvas 10" o:spid="_x0000_s1026" editas="canvas" style="width:6in;height:201.75pt;mso-position-horizontal-relative:char;mso-position-vertical-relative:line" coordsize="54864,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">
                <v:shape id="_x0000_s1027" type="#_x0000_t75" style="position:absolute;width:54864;height:25622;visibility:visible;mso-wrap-style:square">
                  <v:fill o:detectmouseclick="t"/>
                  <v:path o:connecttype="none"/>
                </v:shape>
                <v:shape id="Picture 64" o:spid="_x0000_s1028" type="#_x0000_t75" style="position:absolute;width:54864;height:25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6o/bEAAAA2wAAAA8AAABkcnMvZG93bnJldi54bWxEj81qwzAQhO+FvIPYQC4llh3aEBwrIQQa&#10;Cj01P4fcNtbGNrZWRlId9+2rQqHHYWa+YYrtaDoxkPONZQVZkoIgLq1uuFJwPr3NVyB8QNbYWSYF&#10;3+Rhu5k8FZhr++BPGo6hEhHCPkcFdQh9LqUvazLoE9sTR+9uncEQpaukdviIcNPJRZoupcGG40KN&#10;Pe1rKtvjl1FgssPH83W80HAgtq+Zbm9D0yo1m467NYhAY/gP/7XftYLlC/x+iT9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6o/bEAAAA2wAAAA8AAAAAAAAAAAAAAAAA&#10;nwIAAGRycy9kb3ducmV2LnhtbFBLBQYAAAAABAAEAPcAAACQAwAAAAA=&#10;">
                  <v:imagedata r:id="rId123" o:title=""/>
                </v:shape>
                <v:oval id="Oval 11" o:spid="_x0000_s1029" style="position:absolute;left:33528;top:1333;width:4857;height:21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vpcQA&#10;AADbAAAADwAAAGRycy9kb3ducmV2LnhtbESPQWuDQBCF74H+h2UCvcXVFoKYbEJJG2ohl5iAPQ7u&#10;VKXurLhbtf++WwjkNsN787432/1sOjHS4FrLCpIoBkFcWd1yreB6Oa5SEM4ja+wsk4JfcrDfPSy2&#10;mGk78ZnGwtcihLDLUEHjfZ9J6aqGDLrI9sRB+7KDQR/WoZZ6wCmEm04+xfFaGmw5EBrs6dBQ9V38&#10;mABJ5+f3dfnx+YplnrwdMR2tPin1uJxfNiA8zf5uvl3nOtRP4P+XMI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C76XEAAAA2wAAAA8AAAAAAAAAAAAAAAAAmAIAAGRycy9k&#10;b3ducmV2LnhtbFBLBQYAAAAABAAEAPUAAACJAwAAAAA=&#10;" filled="f" strokecolor="red" strokeweight="4.5pt">
                  <v:stroke joinstyle="miter"/>
                </v:oval>
                <v:oval id="Oval 66" o:spid="_x0000_s1030" style="position:absolute;left:30808;top:13472;width:4858;height:110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UjscAA&#10;AADbAAAADwAAAGRycy9kb3ducmV2LnhtbESPT4vCMBTE74LfITzBmyYuUpZqLOIf3KOr4vnZPNvS&#10;5qU0Wa3ffiMs7HGYmd8wy6y3jXhQ5yvHGmZTBYI4d6biQsPlvJ98gvAB2WDjmDS8yEO2Gg6WmBr3&#10;5G96nEIhIoR9ihrKENpUSp+XZNFPXUscvbvrLIYou0KaDp8Rbhv5oVQiLVYcF0psaVNSXp9+rIZD&#10;rxhvx/l5uyuu1tu5wrWvtR6P+vUCRKA+/If/2l9GQ5LA+0v8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UjscAAAADbAAAADwAAAAAAAAAAAAAAAACYAgAAZHJzL2Rvd25y&#10;ZXYueG1sUEsFBgAAAAAEAAQA9QAAAIUDAAAAAA==&#10;" filled="f" strokecolor="red" strokeweight="4.5pt">
                  <v:stroke joinstyle="miter"/>
                </v:oval>
                <w10:anchorlock/>
              </v:group>
            </w:pict>
          </mc:Fallback>
        </mc:AlternateContent>
      </w:r>
    </w:p>
    <w:p w14:paraId="0C2A81D0" w14:textId="17A98077" w:rsidR="007B448A" w:rsidRDefault="007B448A" w:rsidP="007B448A">
      <w:pPr>
        <w:pStyle w:val="Caption"/>
      </w:pPr>
      <w:bookmarkStart w:id="270" w:name="_Toc440412045"/>
      <w:r>
        <w:t xml:space="preserve">Figure </w:t>
      </w:r>
      <w:r>
        <w:fldChar w:fldCharType="begin"/>
      </w:r>
      <w:r>
        <w:instrText xml:space="preserve"> SEQ Figure \* ARABIC </w:instrText>
      </w:r>
      <w:r>
        <w:fldChar w:fldCharType="separate"/>
      </w:r>
      <w:r w:rsidR="00F760C9">
        <w:rPr>
          <w:noProof/>
        </w:rPr>
        <w:t>55</w:t>
      </w:r>
      <w:r>
        <w:fldChar w:fldCharType="end"/>
      </w:r>
      <w:r>
        <w:t>. Accumulator Positi</w:t>
      </w:r>
      <w:r w:rsidR="00F24B79">
        <w:t>o</w:t>
      </w:r>
      <w:r>
        <w:t>n in Car</w:t>
      </w:r>
      <w:bookmarkEnd w:id="270"/>
    </w:p>
    <w:p w14:paraId="42879B92" w14:textId="4A3CE872" w:rsidR="00C95CE5" w:rsidRDefault="00C95CE5">
      <w:pPr>
        <w:rPr>
          <w:lang w:val="en-US"/>
        </w:rPr>
      </w:pPr>
    </w:p>
    <w:p w14:paraId="676817D0" w14:textId="77777777" w:rsidR="00C95CE5" w:rsidRDefault="00C95CE5">
      <w:pPr>
        <w:pStyle w:val="Heading2"/>
        <w:rPr>
          <w:lang w:val="en-US"/>
        </w:rPr>
      </w:pPr>
      <w:bookmarkStart w:id="271" w:name="_Toc440411900"/>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271"/>
    </w:p>
    <w:p w14:paraId="1F66765C" w14:textId="58BF7626" w:rsidR="00C95CE5" w:rsidRDefault="009E21EC">
      <w:pPr>
        <w:rPr>
          <w:rFonts w:eastAsia="Arial"/>
          <w:lang w:val="en-US"/>
        </w:rPr>
      </w:pPr>
      <w:r>
        <w:rPr>
          <w:rFonts w:eastAsia="Arial"/>
          <w:lang w:val="en-US"/>
        </w:rPr>
        <w:t>Only 1 accumulator will be used in the car.</w:t>
      </w:r>
    </w:p>
    <w:p w14:paraId="38D27AB6" w14:textId="77777777" w:rsidR="00C95CE5" w:rsidRDefault="00C95CE5">
      <w:pPr>
        <w:rPr>
          <w:lang w:val="en-US"/>
        </w:rPr>
      </w:pPr>
    </w:p>
    <w:p w14:paraId="7DBA6105" w14:textId="77777777" w:rsidR="00C95CE5" w:rsidRPr="002F736A" w:rsidRDefault="00C95CE5">
      <w:pPr>
        <w:rPr>
          <w:lang w:val="en-US"/>
        </w:rPr>
        <w:sectPr w:rsidR="00C95CE5" w:rsidRPr="002F736A" w:rsidSect="00567DF0">
          <w:headerReference w:type="even" r:id="rId124"/>
          <w:headerReference w:type="default" r:id="rId125"/>
          <w:footerReference w:type="even" r:id="rId126"/>
          <w:footerReference w:type="default" r:id="rId127"/>
          <w:headerReference w:type="first" r:id="rId128"/>
          <w:footerReference w:type="first" r:id="rId129"/>
          <w:type w:val="continuous"/>
          <w:pgSz w:w="12240" w:h="15840" w:code="1"/>
          <w:pgMar w:top="1296" w:right="1296" w:bottom="1008" w:left="1296" w:header="708" w:footer="708" w:gutter="0"/>
          <w:cols w:space="720"/>
          <w:docGrid w:linePitch="360"/>
        </w:sectPr>
      </w:pPr>
    </w:p>
    <w:p w14:paraId="7228F2E7" w14:textId="77777777" w:rsidR="00C95CE5" w:rsidRDefault="00063C93">
      <w:pPr>
        <w:pStyle w:val="Heading1"/>
        <w:rPr>
          <w:lang w:val="en-US"/>
        </w:rPr>
      </w:pPr>
      <w:bookmarkStart w:id="272" w:name="_Ref261212695"/>
      <w:bookmarkStart w:id="273" w:name="_Ref261212697"/>
      <w:r>
        <w:rPr>
          <w:lang w:val="en-US"/>
        </w:rPr>
        <w:lastRenderedPageBreak/>
        <w:br w:type="page"/>
      </w:r>
      <w:bookmarkStart w:id="274" w:name="_Ref439188100"/>
      <w:bookmarkStart w:id="275" w:name="_Toc440411901"/>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274"/>
      <w:bookmarkEnd w:id="275"/>
    </w:p>
    <w:p w14:paraId="27FB6BF3" w14:textId="77777777" w:rsidR="00C95CE5" w:rsidRDefault="00C95CE5">
      <w:pPr>
        <w:pStyle w:val="Heading2"/>
        <w:rPr>
          <w:lang w:val="en-US"/>
        </w:rPr>
      </w:pPr>
      <w:bookmarkStart w:id="276" w:name="_Ref439188105"/>
      <w:bookmarkStart w:id="277" w:name="_Toc440411902"/>
      <w:r>
        <w:rPr>
          <w:lang w:val="en-US"/>
        </w:rPr>
        <w:t>Description</w:t>
      </w:r>
      <w:bookmarkEnd w:id="276"/>
      <w:bookmarkEnd w:id="277"/>
    </w:p>
    <w:p w14:paraId="09DBDC70" w14:textId="727BA430" w:rsidR="00D96AF5" w:rsidRPr="00D96AF5" w:rsidRDefault="00D96AF5" w:rsidP="00D96AF5">
      <w:pPr>
        <w:rPr>
          <w:color w:val="FF0000"/>
          <w:lang w:val="en-US"/>
        </w:rPr>
      </w:pPr>
      <w:r w:rsidRPr="00D96AF5">
        <w:rPr>
          <w:color w:val="FF0000"/>
          <w:lang w:val="en-US"/>
        </w:rPr>
        <w:t xml:space="preserve">We are fabricating a plastic box to hold the e-meter. This box will also hold the HVD and the discharge system.  </w:t>
      </w:r>
    </w:p>
    <w:p w14:paraId="2089A932" w14:textId="77777777" w:rsidR="00C95CE5" w:rsidRDefault="00C95CE5">
      <w:pPr>
        <w:pStyle w:val="Heading2"/>
        <w:rPr>
          <w:lang w:val="en-US"/>
        </w:rPr>
      </w:pPr>
      <w:bookmarkStart w:id="278" w:name="_Toc440411903"/>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78"/>
    </w:p>
    <w:p w14:paraId="09C53577" w14:textId="2CF243C8" w:rsidR="00D96AF5" w:rsidRPr="00D96AF5" w:rsidRDefault="00D96AF5" w:rsidP="00D96AF5">
      <w:pPr>
        <w:rPr>
          <w:color w:val="FF0000"/>
          <w:lang w:val="en-US"/>
        </w:rPr>
      </w:pPr>
      <w:r w:rsidRPr="00D96AF5">
        <w:rPr>
          <w:color w:val="FF0000"/>
          <w:lang w:val="en-US"/>
        </w:rPr>
        <w:t xml:space="preserve">The high current path has </w:t>
      </w:r>
      <w:r w:rsidRPr="00D96AF5">
        <w:rPr>
          <w:color w:val="FF0000"/>
          <w:lang w:val="en-US"/>
        </w:rPr>
        <w:fldChar w:fldCharType="begin"/>
      </w:r>
      <w:r w:rsidRPr="00D96AF5">
        <w:rPr>
          <w:color w:val="FF0000"/>
          <w:lang w:val="en-US"/>
        </w:rPr>
        <w:instrText xml:space="preserve"> REF _Ref439181373 \h </w:instrText>
      </w:r>
      <w:r w:rsidRPr="00D96AF5">
        <w:rPr>
          <w:color w:val="FF0000"/>
          <w:lang w:val="en-US"/>
        </w:rPr>
      </w:r>
      <w:r w:rsidRPr="00D96AF5">
        <w:rPr>
          <w:color w:val="FF0000"/>
          <w:lang w:val="en-US"/>
        </w:rPr>
        <w:fldChar w:fldCharType="separate"/>
      </w:r>
      <w:r w:rsidR="00F760C9">
        <w:rPr>
          <w:lang w:val="en-US"/>
        </w:rPr>
        <w:t>EXRAD Shielded Cable</w:t>
      </w:r>
      <w:r w:rsidRPr="00D96AF5">
        <w:rPr>
          <w:color w:val="FF0000"/>
          <w:lang w:val="en-US"/>
        </w:rPr>
        <w:fldChar w:fldCharType="end"/>
      </w:r>
      <w:r w:rsidRPr="00D96AF5">
        <w:rPr>
          <w:color w:val="FF0000"/>
          <w:lang w:val="en-US"/>
        </w:rPr>
        <w:t xml:space="preserve"> XLE 2 cable. We use </w:t>
      </w:r>
      <w:proofErr w:type="gramStart"/>
      <w:r w:rsidRPr="00D96AF5">
        <w:rPr>
          <w:color w:val="FF0000"/>
          <w:lang w:val="en-US"/>
        </w:rPr>
        <w:t>20 gauge</w:t>
      </w:r>
      <w:proofErr w:type="gramEnd"/>
      <w:r w:rsidRPr="00D96AF5">
        <w:rPr>
          <w:color w:val="FF0000"/>
          <w:lang w:val="en-US"/>
        </w:rPr>
        <w:t xml:space="preserve"> cable for the LV 24V connection and for the HV connection use 300v wire. </w:t>
      </w:r>
    </w:p>
    <w:p w14:paraId="79CD57B8" w14:textId="7FBCD1AF" w:rsidR="00D96AF5" w:rsidRPr="00D96AF5" w:rsidRDefault="00D96AF5" w:rsidP="00D96AF5">
      <w:pPr>
        <w:rPr>
          <w:lang w:val="en-US"/>
        </w:rPr>
      </w:pPr>
    </w:p>
    <w:p w14:paraId="155FF4A9" w14:textId="1D39BAE9" w:rsidR="00D96AF5" w:rsidRPr="00D96AF5" w:rsidRDefault="00D96AF5" w:rsidP="00D96AF5">
      <w:pPr>
        <w:rPr>
          <w:lang w:val="en-US"/>
        </w:rPr>
      </w:pPr>
      <w:r>
        <w:rPr>
          <w:noProof/>
          <w:lang w:val="en-US" w:eastAsia="en-US"/>
        </w:rPr>
        <w:drawing>
          <wp:inline distT="0" distB="0" distL="0" distR="0" wp14:anchorId="4AC43A03" wp14:editId="002B1DB8">
            <wp:extent cx="6126480" cy="36233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3AE8A635" w14:textId="77777777" w:rsidR="00C95CE5" w:rsidRDefault="00C95CE5">
      <w:pPr>
        <w:pStyle w:val="Heading2"/>
        <w:rPr>
          <w:lang w:val="en-US"/>
        </w:rPr>
      </w:pPr>
      <w:bookmarkStart w:id="279" w:name="_Toc44041190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Start w:id="280" w:name="_Ref261212724"/>
      <w:bookmarkEnd w:id="279"/>
    </w:p>
    <w:p w14:paraId="5A83F21E" w14:textId="5F469D81" w:rsidR="0008077E" w:rsidRPr="0008077E" w:rsidRDefault="0008077E" w:rsidP="0008077E">
      <w:pPr>
        <w:rPr>
          <w:lang w:val="en-US"/>
        </w:rPr>
      </w:pPr>
      <w:r>
        <w:rPr>
          <w:noProof/>
          <w:lang w:val="en-US" w:eastAsia="en-US"/>
        </w:rPr>
        <w:drawing>
          <wp:inline distT="0" distB="0" distL="0" distR="0" wp14:anchorId="331547BD" wp14:editId="19043D9E">
            <wp:extent cx="6126480" cy="3790315"/>
            <wp:effectExtent l="0" t="0" r="762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6480" cy="3790315"/>
                    </a:xfrm>
                    <a:prstGeom prst="rect">
                      <a:avLst/>
                    </a:prstGeom>
                  </pic:spPr>
                </pic:pic>
              </a:graphicData>
            </a:graphic>
          </wp:inline>
        </w:drawing>
      </w:r>
    </w:p>
    <w:p w14:paraId="669C2C82" w14:textId="77777777" w:rsidR="00C95CE5" w:rsidRDefault="00C95CE5">
      <w:pPr>
        <w:rPr>
          <w:lang w:val="en-US"/>
        </w:rPr>
      </w:pPr>
    </w:p>
    <w:p w14:paraId="10645CC2" w14:textId="77777777" w:rsidR="00C95CE5" w:rsidRPr="002F736A" w:rsidRDefault="00C95CE5">
      <w:pPr>
        <w:rPr>
          <w:lang w:val="en-US"/>
        </w:rPr>
        <w:sectPr w:rsidR="00C95CE5" w:rsidRPr="002F736A" w:rsidSect="00567DF0">
          <w:headerReference w:type="even" r:id="rId131"/>
          <w:headerReference w:type="default" r:id="rId132"/>
          <w:footerReference w:type="even" r:id="rId133"/>
          <w:footerReference w:type="default" r:id="rId134"/>
          <w:headerReference w:type="first" r:id="rId135"/>
          <w:footerReference w:type="first" r:id="rId136"/>
          <w:type w:val="continuous"/>
          <w:pgSz w:w="12240" w:h="15840" w:code="1"/>
          <w:pgMar w:top="1296" w:right="1296" w:bottom="1008" w:left="1296" w:header="708" w:footer="708" w:gutter="0"/>
          <w:cols w:space="720"/>
          <w:docGrid w:linePitch="360"/>
        </w:sectPr>
      </w:pPr>
    </w:p>
    <w:p w14:paraId="754736AB" w14:textId="77777777" w:rsidR="00C95CE5" w:rsidRDefault="00063C93">
      <w:pPr>
        <w:pStyle w:val="Heading1"/>
        <w:rPr>
          <w:lang w:val="en-US"/>
        </w:rPr>
      </w:pPr>
      <w:r>
        <w:rPr>
          <w:lang w:val="en-US"/>
        </w:rPr>
        <w:lastRenderedPageBreak/>
        <w:br w:type="page"/>
      </w:r>
      <w:bookmarkStart w:id="281" w:name="_Toc440411905"/>
      <w:r w:rsidR="00C95CE5">
        <w:rPr>
          <w:lang w:val="en-US"/>
        </w:rPr>
        <w:lastRenderedPageBreak/>
        <w:t>Motor</w:t>
      </w:r>
      <w:r w:rsidR="00C95CE5">
        <w:rPr>
          <w:rFonts w:eastAsia="Arial" w:cs="Arial"/>
          <w:lang w:val="en-US"/>
        </w:rPr>
        <w:t xml:space="preserve"> </w:t>
      </w:r>
      <w:r w:rsidR="00C95CE5">
        <w:rPr>
          <w:lang w:val="en-US"/>
        </w:rPr>
        <w:t>controller</w:t>
      </w:r>
      <w:bookmarkEnd w:id="281"/>
    </w:p>
    <w:p w14:paraId="4809472A" w14:textId="77777777" w:rsidR="00C95CE5" w:rsidRDefault="00C95CE5">
      <w:pPr>
        <w:pStyle w:val="Heading2"/>
        <w:rPr>
          <w:lang w:val="en-US"/>
        </w:rPr>
      </w:pPr>
      <w:bookmarkStart w:id="282" w:name="_Ref439181664"/>
      <w:bookmarkStart w:id="283" w:name="_Toc440411906"/>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282"/>
      <w:bookmarkEnd w:id="283"/>
    </w:p>
    <w:p w14:paraId="26FBF8A4" w14:textId="77777777" w:rsidR="00C95CE5" w:rsidRDefault="00C95CE5">
      <w:pPr>
        <w:pStyle w:val="Heading3"/>
        <w:rPr>
          <w:lang w:val="en-US"/>
        </w:rPr>
      </w:pPr>
      <w:bookmarkStart w:id="284" w:name="_Toc440411907"/>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84"/>
    </w:p>
    <w:p w14:paraId="6A628279" w14:textId="514CEBA2" w:rsidR="00444193" w:rsidRPr="00F8103C" w:rsidRDefault="00444193" w:rsidP="00444193">
      <w:pPr>
        <w:ind w:firstLine="708"/>
        <w:rPr>
          <w:color w:val="000000" w:themeColor="text1"/>
          <w:lang w:val="en-US"/>
        </w:rPr>
      </w:pPr>
      <w:r w:rsidRPr="00F8103C">
        <w:rPr>
          <w:color w:val="000000" w:themeColor="text1"/>
          <w:lang w:val="en-US"/>
        </w:rPr>
        <w:t>The</w:t>
      </w:r>
      <w:r w:rsidR="007C0B94">
        <w:rPr>
          <w:color w:val="000000" w:themeColor="text1"/>
          <w:lang w:val="en-US"/>
        </w:rPr>
        <w:t xml:space="preserve"> motor controller(s) used on this car is a </w:t>
      </w:r>
      <w:r w:rsidR="00665BB1">
        <w:rPr>
          <w:color w:val="000000" w:themeColor="text1"/>
          <w:lang w:val="en-US"/>
        </w:rPr>
        <w:fldChar w:fldCharType="begin"/>
      </w:r>
      <w:r w:rsidR="00665BB1">
        <w:rPr>
          <w:color w:val="000000" w:themeColor="text1"/>
          <w:lang w:val="en-US"/>
        </w:rPr>
        <w:instrText xml:space="preserve"> REF _Ref439181688 \h </w:instrText>
      </w:r>
      <w:r w:rsidR="00665BB1">
        <w:rPr>
          <w:color w:val="000000" w:themeColor="text1"/>
          <w:lang w:val="en-US"/>
        </w:rPr>
      </w:r>
      <w:r w:rsidR="00665BB1">
        <w:rPr>
          <w:color w:val="000000" w:themeColor="text1"/>
          <w:lang w:val="en-US"/>
        </w:rPr>
        <w:fldChar w:fldCharType="separate"/>
      </w:r>
      <w:r w:rsidR="00F760C9" w:rsidRPr="00F8103C">
        <w:rPr>
          <w:color w:val="000000" w:themeColor="text1"/>
          <w:lang w:val="en-US"/>
        </w:rPr>
        <w:t>Rinehart Motion Systems PM100DX</w:t>
      </w:r>
      <w:r w:rsidR="00665BB1">
        <w:rPr>
          <w:color w:val="000000" w:themeColor="text1"/>
          <w:lang w:val="en-US"/>
        </w:rPr>
        <w:fldChar w:fldCharType="end"/>
      </w:r>
      <w:r w:rsidR="00665BB1">
        <w:rPr>
          <w:color w:val="000000" w:themeColor="text1"/>
          <w:lang w:val="en-US"/>
        </w:rPr>
        <w:t xml:space="preserve"> </w:t>
      </w:r>
      <w:r w:rsidRPr="00F8103C">
        <w:rPr>
          <w:color w:val="000000" w:themeColor="text1"/>
          <w:lang w:val="en-US"/>
        </w:rPr>
        <w:t>permanent magne</w:t>
      </w:r>
      <w:r w:rsidR="007C0B94">
        <w:rPr>
          <w:color w:val="000000" w:themeColor="text1"/>
          <w:lang w:val="en-US"/>
        </w:rPr>
        <w:t>t brushless AC motor controller. It is</w:t>
      </w:r>
      <w:r w:rsidRPr="00F8103C">
        <w:rPr>
          <w:color w:val="000000" w:themeColor="text1"/>
          <w:lang w:val="en-US"/>
        </w:rPr>
        <w:t xml:space="preserve"> capable of 0-360V an</w:t>
      </w:r>
      <w:r w:rsidR="007C0B94">
        <w:rPr>
          <w:color w:val="000000" w:themeColor="text1"/>
          <w:lang w:val="en-US"/>
        </w:rPr>
        <w:t>d 300Arms. The motor controller</w:t>
      </w:r>
      <w:r w:rsidRPr="00F8103C">
        <w:rPr>
          <w:color w:val="000000" w:themeColor="text1"/>
          <w:lang w:val="en-US"/>
        </w:rPr>
        <w:t xml:space="preserve"> </w:t>
      </w:r>
      <w:r w:rsidR="007C0B94">
        <w:rPr>
          <w:color w:val="000000" w:themeColor="text1"/>
          <w:lang w:val="en-US"/>
        </w:rPr>
        <w:t xml:space="preserve">is </w:t>
      </w:r>
      <w:r w:rsidRPr="00F8103C">
        <w:rPr>
          <w:color w:val="000000" w:themeColor="text1"/>
          <w:lang w:val="en-US"/>
        </w:rPr>
        <w:t>commanded via analog signals sent by our self-designed motor controller PCB (MCS).  It communicates over a RS485 communication bus from the ECU.  The motor controller also control</w:t>
      </w:r>
      <w:r w:rsidR="0009026C">
        <w:rPr>
          <w:color w:val="000000" w:themeColor="text1"/>
          <w:lang w:val="en-US"/>
        </w:rPr>
        <w:t>s</w:t>
      </w:r>
      <w:r w:rsidRPr="00F8103C">
        <w:rPr>
          <w:color w:val="000000" w:themeColor="text1"/>
          <w:lang w:val="en-US"/>
        </w:rPr>
        <w:t xml:space="preserve"> the regenerative braking of the car.  This is set from hardware controlled by our software.  The </w:t>
      </w:r>
      <w:r w:rsidR="007C0B94">
        <w:rPr>
          <w:color w:val="000000" w:themeColor="text1"/>
          <w:lang w:val="en-US"/>
        </w:rPr>
        <w:t>controller is</w:t>
      </w:r>
      <w:r w:rsidRPr="00F8103C">
        <w:rPr>
          <w:color w:val="000000" w:themeColor="text1"/>
          <w:lang w:val="en-US"/>
        </w:rPr>
        <w:t xml:space="preserve"> isolated. Because of that, nothing connecting to </w:t>
      </w:r>
      <w:r w:rsidR="0009026C">
        <w:rPr>
          <w:color w:val="000000" w:themeColor="text1"/>
          <w:lang w:val="en-US"/>
        </w:rPr>
        <w:t>it</w:t>
      </w:r>
      <w:r w:rsidRPr="00F8103C">
        <w:rPr>
          <w:color w:val="000000" w:themeColor="text1"/>
          <w:lang w:val="en-US"/>
        </w:rPr>
        <w:t xml:space="preserve"> needs isolated from chassis ground.</w:t>
      </w:r>
    </w:p>
    <w:p w14:paraId="2CE8AD0A" w14:textId="1713369F"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4073638F" w14:textId="77777777">
        <w:tc>
          <w:tcPr>
            <w:tcW w:w="4536" w:type="dxa"/>
            <w:shd w:val="clear" w:color="auto" w:fill="auto"/>
          </w:tcPr>
          <w:p w14:paraId="75432B33" w14:textId="64D5392B" w:rsidR="00444193" w:rsidRDefault="00444193" w:rsidP="00444193">
            <w:pPr>
              <w:pStyle w:val="TableContents"/>
              <w:keepNext/>
            </w:pPr>
            <w:r w:rsidRPr="00F8103C">
              <w:rPr>
                <w:color w:val="000000" w:themeColor="text1"/>
              </w:rPr>
              <w:t>Motor controller type:</w:t>
            </w:r>
          </w:p>
        </w:tc>
        <w:tc>
          <w:tcPr>
            <w:tcW w:w="4536" w:type="dxa"/>
            <w:shd w:val="clear" w:color="auto" w:fill="auto"/>
          </w:tcPr>
          <w:p w14:paraId="2CDD4A2D" w14:textId="5D534243" w:rsidR="00444193" w:rsidRDefault="00E76070" w:rsidP="00444193">
            <w:pPr>
              <w:pStyle w:val="TableContents"/>
              <w:keepNext/>
            </w:pPr>
            <w:r>
              <w:rPr>
                <w:color w:val="000000" w:themeColor="text1"/>
                <w:lang w:val="en-US"/>
              </w:rPr>
              <w:fldChar w:fldCharType="begin"/>
            </w:r>
            <w:r>
              <w:rPr>
                <w:color w:val="000000" w:themeColor="text1"/>
                <w:lang w:val="en-US"/>
              </w:rPr>
              <w:instrText xml:space="preserve"> REF _Ref439181688 \h </w:instrText>
            </w:r>
            <w:r>
              <w:rPr>
                <w:color w:val="000000" w:themeColor="text1"/>
                <w:lang w:val="en-US"/>
              </w:rPr>
            </w:r>
            <w:r>
              <w:rPr>
                <w:color w:val="000000" w:themeColor="text1"/>
                <w:lang w:val="en-US"/>
              </w:rPr>
              <w:fldChar w:fldCharType="separate"/>
            </w:r>
            <w:r w:rsidR="00F760C9" w:rsidRPr="00F8103C">
              <w:rPr>
                <w:color w:val="000000" w:themeColor="text1"/>
                <w:lang w:val="en-US"/>
              </w:rPr>
              <w:t>Rinehart Motion Systems PM100DX</w:t>
            </w:r>
            <w:r>
              <w:rPr>
                <w:color w:val="000000" w:themeColor="text1"/>
                <w:lang w:val="en-US"/>
              </w:rPr>
              <w:fldChar w:fldCharType="end"/>
            </w:r>
            <w:r>
              <w:rPr>
                <w:color w:val="000000" w:themeColor="text1"/>
                <w:lang w:val="en-US"/>
              </w:rPr>
              <w:t xml:space="preserve"> </w:t>
            </w:r>
            <w:r w:rsidR="00444193" w:rsidRPr="00F8103C">
              <w:rPr>
                <w:color w:val="000000" w:themeColor="text1"/>
                <w:lang w:val="en-US"/>
              </w:rPr>
              <w:t>brushless AC</w:t>
            </w:r>
          </w:p>
        </w:tc>
      </w:tr>
      <w:tr w:rsidR="00444193" w14:paraId="616D814D" w14:textId="77777777">
        <w:tc>
          <w:tcPr>
            <w:tcW w:w="4536" w:type="dxa"/>
            <w:shd w:val="clear" w:color="auto" w:fill="auto"/>
          </w:tcPr>
          <w:p w14:paraId="25BF3C2B" w14:textId="058A7709" w:rsidR="00444193" w:rsidRDefault="00444193" w:rsidP="00444193">
            <w:pPr>
              <w:pStyle w:val="TableContents"/>
              <w:keepNext/>
            </w:pPr>
            <w:r w:rsidRPr="00F8103C">
              <w:rPr>
                <w:color w:val="000000" w:themeColor="text1"/>
              </w:rPr>
              <w:t>Maximum continous power:</w:t>
            </w:r>
          </w:p>
        </w:tc>
        <w:tc>
          <w:tcPr>
            <w:tcW w:w="4536" w:type="dxa"/>
            <w:shd w:val="clear" w:color="auto" w:fill="auto"/>
          </w:tcPr>
          <w:p w14:paraId="34740195" w14:textId="62C64EBC" w:rsidR="00444193" w:rsidRDefault="00444193" w:rsidP="00444193">
            <w:pPr>
              <w:pStyle w:val="TableContents"/>
              <w:keepNext/>
            </w:pPr>
            <w:r w:rsidRPr="00F8103C">
              <w:rPr>
                <w:color w:val="000000" w:themeColor="text1"/>
              </w:rPr>
              <w:t>108kW</w:t>
            </w:r>
          </w:p>
        </w:tc>
      </w:tr>
      <w:tr w:rsidR="00444193" w14:paraId="52D64849" w14:textId="77777777">
        <w:tc>
          <w:tcPr>
            <w:tcW w:w="4536" w:type="dxa"/>
            <w:shd w:val="clear" w:color="auto" w:fill="auto"/>
          </w:tcPr>
          <w:p w14:paraId="41064E73" w14:textId="3C761F37" w:rsidR="00444193" w:rsidRDefault="00444193" w:rsidP="00444193">
            <w:pPr>
              <w:pStyle w:val="TableContents"/>
              <w:keepNext/>
            </w:pPr>
            <w:r w:rsidRPr="00F8103C">
              <w:rPr>
                <w:color w:val="000000" w:themeColor="text1"/>
              </w:rPr>
              <w:t>Maximum peak power:</w:t>
            </w:r>
          </w:p>
        </w:tc>
        <w:tc>
          <w:tcPr>
            <w:tcW w:w="4536" w:type="dxa"/>
            <w:shd w:val="clear" w:color="auto" w:fill="auto"/>
          </w:tcPr>
          <w:p w14:paraId="29FC65B3" w14:textId="62E97010" w:rsidR="00444193" w:rsidRDefault="00444193" w:rsidP="00444193">
            <w:pPr>
              <w:pStyle w:val="TableContents"/>
              <w:keepNext/>
            </w:pPr>
            <w:r w:rsidRPr="00F8103C">
              <w:rPr>
                <w:color w:val="000000" w:themeColor="text1"/>
              </w:rPr>
              <w:t>126kW for 30s</w:t>
            </w:r>
          </w:p>
        </w:tc>
      </w:tr>
      <w:tr w:rsidR="00444193" w14:paraId="7DD24689" w14:textId="77777777">
        <w:tc>
          <w:tcPr>
            <w:tcW w:w="4536" w:type="dxa"/>
            <w:shd w:val="clear" w:color="auto" w:fill="auto"/>
          </w:tcPr>
          <w:p w14:paraId="01A00492" w14:textId="449DE45B" w:rsidR="00444193" w:rsidRDefault="00444193" w:rsidP="00444193">
            <w:pPr>
              <w:pStyle w:val="TableContents"/>
              <w:keepNext/>
            </w:pPr>
            <w:r w:rsidRPr="00F8103C">
              <w:rPr>
                <w:color w:val="000000" w:themeColor="text1"/>
              </w:rPr>
              <w:t>Maximum Input voltage:</w:t>
            </w:r>
          </w:p>
        </w:tc>
        <w:tc>
          <w:tcPr>
            <w:tcW w:w="4536" w:type="dxa"/>
            <w:shd w:val="clear" w:color="auto" w:fill="auto"/>
          </w:tcPr>
          <w:p w14:paraId="72DC05AA" w14:textId="70964CCF" w:rsidR="00444193" w:rsidRDefault="00444193" w:rsidP="00444193">
            <w:pPr>
              <w:pStyle w:val="TableContents"/>
              <w:keepNext/>
            </w:pPr>
            <w:r w:rsidRPr="00F8103C">
              <w:rPr>
                <w:color w:val="000000" w:themeColor="text1"/>
              </w:rPr>
              <w:t>360VDC</w:t>
            </w:r>
          </w:p>
        </w:tc>
      </w:tr>
      <w:tr w:rsidR="00444193" w14:paraId="7A62F979" w14:textId="77777777">
        <w:tc>
          <w:tcPr>
            <w:tcW w:w="4536" w:type="dxa"/>
            <w:shd w:val="clear" w:color="auto" w:fill="auto"/>
          </w:tcPr>
          <w:p w14:paraId="06E90436" w14:textId="111E5361" w:rsidR="00444193" w:rsidRDefault="00444193" w:rsidP="00444193">
            <w:pPr>
              <w:pStyle w:val="TableContents"/>
              <w:keepNext/>
            </w:pPr>
            <w:r w:rsidRPr="00F8103C">
              <w:rPr>
                <w:color w:val="000000" w:themeColor="text1"/>
              </w:rPr>
              <w:t>Output voltage:</w:t>
            </w:r>
          </w:p>
        </w:tc>
        <w:tc>
          <w:tcPr>
            <w:tcW w:w="4536" w:type="dxa"/>
            <w:shd w:val="clear" w:color="auto" w:fill="auto"/>
          </w:tcPr>
          <w:p w14:paraId="34534AA2" w14:textId="3ED1E340" w:rsidR="00444193" w:rsidRDefault="00444193" w:rsidP="00444193">
            <w:pPr>
              <w:pStyle w:val="TableContents"/>
              <w:keepNext/>
            </w:pPr>
            <w:r w:rsidRPr="00F8103C">
              <w:rPr>
                <w:color w:val="000000" w:themeColor="text1"/>
              </w:rPr>
              <w:t>250VAC</w:t>
            </w:r>
          </w:p>
        </w:tc>
      </w:tr>
      <w:tr w:rsidR="00444193" w14:paraId="0271E7FE" w14:textId="77777777">
        <w:tc>
          <w:tcPr>
            <w:tcW w:w="4536" w:type="dxa"/>
            <w:shd w:val="clear" w:color="auto" w:fill="auto"/>
          </w:tcPr>
          <w:p w14:paraId="420981E1" w14:textId="69A20012" w:rsidR="00444193" w:rsidRDefault="00444193" w:rsidP="00444193">
            <w:pPr>
              <w:pStyle w:val="TableContents"/>
              <w:keepNext/>
            </w:pPr>
            <w:r w:rsidRPr="00F8103C">
              <w:rPr>
                <w:color w:val="000000" w:themeColor="text1"/>
              </w:rPr>
              <w:t>Maximum continuous output current:</w:t>
            </w:r>
          </w:p>
        </w:tc>
        <w:tc>
          <w:tcPr>
            <w:tcW w:w="4536" w:type="dxa"/>
            <w:shd w:val="clear" w:color="auto" w:fill="auto"/>
          </w:tcPr>
          <w:p w14:paraId="01C87660" w14:textId="4C672C9F" w:rsidR="00444193" w:rsidRDefault="00444193" w:rsidP="00444193">
            <w:pPr>
              <w:pStyle w:val="TableContents"/>
              <w:keepNext/>
            </w:pPr>
            <w:r w:rsidRPr="00F8103C">
              <w:rPr>
                <w:color w:val="000000" w:themeColor="text1"/>
              </w:rPr>
              <w:t>300Arms</w:t>
            </w:r>
          </w:p>
        </w:tc>
      </w:tr>
      <w:tr w:rsidR="00444193" w14:paraId="6ABDEA31" w14:textId="77777777">
        <w:tc>
          <w:tcPr>
            <w:tcW w:w="4536" w:type="dxa"/>
            <w:shd w:val="clear" w:color="auto" w:fill="auto"/>
          </w:tcPr>
          <w:p w14:paraId="66DDA7B5" w14:textId="64D633CC" w:rsidR="00444193" w:rsidRDefault="00444193" w:rsidP="00444193">
            <w:pPr>
              <w:pStyle w:val="TableContents"/>
              <w:keepNext/>
            </w:pPr>
            <w:r w:rsidRPr="00F8103C">
              <w:rPr>
                <w:color w:val="000000" w:themeColor="text1"/>
              </w:rPr>
              <w:t>Maximum peak current:</w:t>
            </w:r>
          </w:p>
        </w:tc>
        <w:tc>
          <w:tcPr>
            <w:tcW w:w="4536" w:type="dxa"/>
            <w:shd w:val="clear" w:color="auto" w:fill="auto"/>
          </w:tcPr>
          <w:p w14:paraId="6077B093" w14:textId="4C379D36" w:rsidR="00444193" w:rsidRDefault="00444193" w:rsidP="00444193">
            <w:pPr>
              <w:pStyle w:val="TableContents"/>
              <w:keepNext/>
            </w:pPr>
            <w:r w:rsidRPr="00F8103C">
              <w:rPr>
                <w:color w:val="000000" w:themeColor="text1"/>
              </w:rPr>
              <w:t>350Arms for 30s</w:t>
            </w:r>
          </w:p>
        </w:tc>
      </w:tr>
      <w:tr w:rsidR="00444193" w14:paraId="5FB91555" w14:textId="77777777">
        <w:tc>
          <w:tcPr>
            <w:tcW w:w="4536" w:type="dxa"/>
            <w:shd w:val="clear" w:color="auto" w:fill="auto"/>
          </w:tcPr>
          <w:p w14:paraId="12CE3E22" w14:textId="17F08238" w:rsidR="00444193" w:rsidRDefault="00444193" w:rsidP="00444193">
            <w:pPr>
              <w:pStyle w:val="TableContents"/>
              <w:keepNext/>
            </w:pPr>
            <w:r w:rsidRPr="00F8103C">
              <w:rPr>
                <w:color w:val="000000" w:themeColor="text1"/>
              </w:rPr>
              <w:t>Control method:</w:t>
            </w:r>
          </w:p>
        </w:tc>
        <w:tc>
          <w:tcPr>
            <w:tcW w:w="4536" w:type="dxa"/>
            <w:shd w:val="clear" w:color="auto" w:fill="auto"/>
          </w:tcPr>
          <w:p w14:paraId="0D325A26" w14:textId="712EA77F" w:rsidR="00444193" w:rsidRDefault="00444193" w:rsidP="00444193">
            <w:pPr>
              <w:pStyle w:val="TableContents"/>
              <w:keepNext/>
            </w:pPr>
            <w:r w:rsidRPr="00F8103C">
              <w:rPr>
                <w:color w:val="000000" w:themeColor="text1"/>
              </w:rPr>
              <w:t>analog signal</w:t>
            </w:r>
          </w:p>
        </w:tc>
      </w:tr>
      <w:tr w:rsidR="00444193" w14:paraId="0992CABD" w14:textId="77777777">
        <w:tc>
          <w:tcPr>
            <w:tcW w:w="4536" w:type="dxa"/>
            <w:shd w:val="clear" w:color="auto" w:fill="auto"/>
          </w:tcPr>
          <w:p w14:paraId="5A743A30" w14:textId="1C57EAA9" w:rsidR="00444193" w:rsidRDefault="00444193" w:rsidP="00444193">
            <w:pPr>
              <w:pStyle w:val="TableContents"/>
              <w:keepNext/>
            </w:pPr>
            <w:r w:rsidRPr="00F8103C">
              <w:rPr>
                <w:color w:val="000000" w:themeColor="text1"/>
              </w:rPr>
              <w:t>Cooling method:</w:t>
            </w:r>
          </w:p>
        </w:tc>
        <w:tc>
          <w:tcPr>
            <w:tcW w:w="4536" w:type="dxa"/>
            <w:shd w:val="clear" w:color="auto" w:fill="auto"/>
          </w:tcPr>
          <w:p w14:paraId="37E93B40" w14:textId="5B2F8A3E" w:rsidR="00444193" w:rsidRDefault="00444193" w:rsidP="00444193">
            <w:pPr>
              <w:pStyle w:val="TableContents"/>
              <w:keepNext/>
            </w:pPr>
            <w:r w:rsidRPr="00F8103C">
              <w:rPr>
                <w:color w:val="000000" w:themeColor="text1"/>
              </w:rPr>
              <w:t>water</w:t>
            </w:r>
          </w:p>
        </w:tc>
      </w:tr>
      <w:tr w:rsidR="00444193" w14:paraId="601D4A42" w14:textId="77777777">
        <w:tc>
          <w:tcPr>
            <w:tcW w:w="4536" w:type="dxa"/>
            <w:shd w:val="clear" w:color="auto" w:fill="auto"/>
          </w:tcPr>
          <w:p w14:paraId="5F7868E2" w14:textId="6634071B" w:rsidR="00444193" w:rsidRDefault="00444193" w:rsidP="00444193">
            <w:pPr>
              <w:pStyle w:val="TableContents"/>
              <w:keepNext/>
            </w:pPr>
            <w:r w:rsidRPr="00F8103C">
              <w:rPr>
                <w:color w:val="000000" w:themeColor="text1"/>
              </w:rPr>
              <w:t>Auxiliary supply voltage:</w:t>
            </w:r>
          </w:p>
        </w:tc>
        <w:tc>
          <w:tcPr>
            <w:tcW w:w="4536" w:type="dxa"/>
            <w:shd w:val="clear" w:color="auto" w:fill="auto"/>
          </w:tcPr>
          <w:p w14:paraId="295C9718" w14:textId="560302AE" w:rsidR="00444193" w:rsidRDefault="00444193" w:rsidP="00444193">
            <w:pPr>
              <w:pStyle w:val="TableContents"/>
              <w:keepNext/>
            </w:pPr>
            <w:r w:rsidRPr="00F8103C">
              <w:rPr>
                <w:color w:val="000000" w:themeColor="text1"/>
              </w:rPr>
              <w:t>12VDC</w:t>
            </w:r>
          </w:p>
        </w:tc>
      </w:tr>
    </w:tbl>
    <w:p w14:paraId="5EB6BE4F" w14:textId="5C46933B" w:rsidR="00C95CE5" w:rsidRPr="00B075B4" w:rsidRDefault="00C95CE5">
      <w:pPr>
        <w:pStyle w:val="Table"/>
        <w:rPr>
          <w:lang w:val="en-US"/>
        </w:rPr>
      </w:pPr>
      <w:bookmarkStart w:id="285" w:name="_Toc440412071"/>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F760C9">
        <w:rPr>
          <w:noProof/>
          <w:lang w:val="en-US"/>
        </w:rPr>
        <w:t>5</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F760C9">
        <w:rPr>
          <w:noProof/>
          <w:lang w:val="en-US"/>
        </w:rPr>
        <w:t>1</w:t>
      </w:r>
      <w:r w:rsidR="00AD5018">
        <w:rPr>
          <w:lang w:val="en-US"/>
        </w:rPr>
        <w:fldChar w:fldCharType="end"/>
      </w:r>
      <w:r w:rsidRPr="00B075B4">
        <w:rPr>
          <w:lang w:val="en-US"/>
        </w:rPr>
        <w:t xml:space="preserve"> General motor controller data</w:t>
      </w:r>
      <w:bookmarkEnd w:id="285"/>
    </w:p>
    <w:p w14:paraId="23AFD1F7" w14:textId="77777777" w:rsidR="00C95CE5" w:rsidRDefault="00C95CE5">
      <w:pPr>
        <w:rPr>
          <w:lang w:val="en-US"/>
        </w:rPr>
      </w:pPr>
    </w:p>
    <w:p w14:paraId="2B16AE79" w14:textId="77777777" w:rsidR="00C95CE5" w:rsidRDefault="00C95CE5">
      <w:pPr>
        <w:pStyle w:val="Heading3"/>
        <w:rPr>
          <w:lang w:val="en-US"/>
        </w:rPr>
      </w:pPr>
      <w:bookmarkStart w:id="286" w:name="_Ref439181402"/>
      <w:bookmarkStart w:id="287" w:name="_Toc440411908"/>
      <w:commentRangeStart w:id="288"/>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88"/>
      <w:r w:rsidR="009F0B3D">
        <w:rPr>
          <w:rStyle w:val="CommentReference"/>
          <w:rFonts w:eastAsia="Calibri" w:cs="Arial"/>
          <w:b w:val="0"/>
          <w:bCs w:val="0"/>
        </w:rPr>
        <w:commentReference w:id="288"/>
      </w:r>
      <w:bookmarkEnd w:id="286"/>
      <w:bookmarkEnd w:id="287"/>
    </w:p>
    <w:p w14:paraId="054109D8" w14:textId="78365E8D" w:rsidR="00444193" w:rsidRPr="00F8103C" w:rsidRDefault="00444193" w:rsidP="00444193">
      <w:pPr>
        <w:rPr>
          <w:color w:val="000000" w:themeColor="text1"/>
          <w:lang w:val="en-US"/>
        </w:rPr>
      </w:pPr>
      <w:r w:rsidRPr="00F8103C">
        <w:rPr>
          <w:color w:val="000000" w:themeColor="text1"/>
          <w:lang w:val="en-US"/>
        </w:rPr>
        <w:t xml:space="preserve">All connections to the accumulator, the motors, and the energy meter are all </w:t>
      </w:r>
      <w:r w:rsidR="005277D0">
        <w:rPr>
          <w:color w:val="000000" w:themeColor="text1"/>
          <w:lang w:val="en-US"/>
        </w:rPr>
        <w:fldChar w:fldCharType="begin"/>
      </w:r>
      <w:r w:rsidR="005277D0">
        <w:rPr>
          <w:color w:val="000000" w:themeColor="text1"/>
          <w:lang w:val="en-US"/>
        </w:rPr>
        <w:instrText xml:space="preserve"> REF _Ref439181373 \h </w:instrText>
      </w:r>
      <w:r w:rsidR="005277D0">
        <w:rPr>
          <w:color w:val="000000" w:themeColor="text1"/>
          <w:lang w:val="en-US"/>
        </w:rPr>
      </w:r>
      <w:r w:rsidR="005277D0">
        <w:rPr>
          <w:color w:val="000000" w:themeColor="text1"/>
          <w:lang w:val="en-US"/>
        </w:rPr>
        <w:fldChar w:fldCharType="separate"/>
      </w:r>
      <w:r w:rsidR="00F760C9">
        <w:rPr>
          <w:lang w:val="en-US"/>
        </w:rPr>
        <w:t>EXRAD Shielded Cable</w:t>
      </w:r>
      <w:r w:rsidR="005277D0">
        <w:rPr>
          <w:color w:val="000000" w:themeColor="text1"/>
          <w:lang w:val="en-US"/>
        </w:rPr>
        <w:fldChar w:fldCharType="end"/>
      </w:r>
      <w:r w:rsidRPr="00F8103C">
        <w:rPr>
          <w:color w:val="000000" w:themeColor="text1"/>
          <w:lang w:val="en-US"/>
        </w:rPr>
        <w:t xml:space="preserve"> XLE 2 cable. The motor controller will do all of our shield grounding for us on the High power </w:t>
      </w:r>
      <w:r w:rsidRPr="00F8103C">
        <w:rPr>
          <w:color w:val="000000" w:themeColor="text1"/>
          <w:lang w:val="en-US"/>
        </w:rPr>
        <w:lastRenderedPageBreak/>
        <w:t xml:space="preserve">cable. They go through grounding cable glands. This makes a sealed connection. The conductor is </w:t>
      </w:r>
      <w:proofErr w:type="spellStart"/>
      <w:r w:rsidRPr="00F8103C">
        <w:rPr>
          <w:color w:val="000000" w:themeColor="text1"/>
          <w:lang w:val="en-US"/>
        </w:rPr>
        <w:t>clampe</w:t>
      </w:r>
      <w:proofErr w:type="spellEnd"/>
      <w:r w:rsidRPr="00F8103C">
        <w:rPr>
          <w:color w:val="000000" w:themeColor="text1"/>
          <w:lang w:val="en-US"/>
        </w:rPr>
        <w:t xml:space="preserve"> in a bus bar in the motor controller. </w:t>
      </w:r>
    </w:p>
    <w:p w14:paraId="43231B98" w14:textId="77777777" w:rsidR="00444193" w:rsidRDefault="00444193" w:rsidP="00444193">
      <w:pPr>
        <w:keepNext/>
      </w:pPr>
      <w:r w:rsidRPr="00F8103C">
        <w:rPr>
          <w:noProof/>
          <w:color w:val="000000" w:themeColor="text1"/>
          <w:lang w:val="en-US" w:eastAsia="en-US"/>
        </w:rPr>
        <w:drawing>
          <wp:inline distT="0" distB="0" distL="0" distR="0" wp14:anchorId="0718249E" wp14:editId="4441709A">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37">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14:paraId="34E66E09" w14:textId="00810534" w:rsidR="00444193" w:rsidRPr="00F8103C" w:rsidRDefault="00444193" w:rsidP="00444193">
      <w:pPr>
        <w:pStyle w:val="Caption"/>
        <w:rPr>
          <w:color w:val="000000" w:themeColor="text1"/>
          <w:lang w:val="en-US"/>
        </w:rPr>
      </w:pPr>
      <w:bookmarkStart w:id="289" w:name="_Toc422327130"/>
      <w:bookmarkStart w:id="290" w:name="_Toc440412046"/>
      <w:r>
        <w:t xml:space="preserve">Figure </w:t>
      </w:r>
      <w:r>
        <w:fldChar w:fldCharType="begin"/>
      </w:r>
      <w:r>
        <w:instrText xml:space="preserve"> SEQ Figure \* ARABIC </w:instrText>
      </w:r>
      <w:r>
        <w:fldChar w:fldCharType="separate"/>
      </w:r>
      <w:r w:rsidR="00F760C9">
        <w:rPr>
          <w:noProof/>
        </w:rPr>
        <w:t>56</w:t>
      </w:r>
      <w:r>
        <w:fldChar w:fldCharType="end"/>
      </w:r>
      <w:r>
        <w:t xml:space="preserve"> Motor Controller Wiring Diagram</w:t>
      </w:r>
      <w:bookmarkEnd w:id="289"/>
      <w:bookmarkEnd w:id="290"/>
    </w:p>
    <w:p w14:paraId="72104681" w14:textId="4FC6A5A8"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31AB9433" w14:textId="77777777">
        <w:tc>
          <w:tcPr>
            <w:tcW w:w="4536" w:type="dxa"/>
            <w:shd w:val="clear" w:color="auto" w:fill="auto"/>
          </w:tcPr>
          <w:p w14:paraId="756DC469" w14:textId="6B8BAEF4" w:rsidR="00444193" w:rsidRDefault="00444193" w:rsidP="00444193">
            <w:pPr>
              <w:pStyle w:val="TableContents"/>
              <w:keepNext/>
            </w:pPr>
            <w:r w:rsidRPr="00F8103C">
              <w:rPr>
                <w:color w:val="000000" w:themeColor="text1"/>
              </w:rPr>
              <w:t>Wire type:</w:t>
            </w:r>
          </w:p>
        </w:tc>
        <w:tc>
          <w:tcPr>
            <w:tcW w:w="4536" w:type="dxa"/>
            <w:shd w:val="clear" w:color="auto" w:fill="auto"/>
          </w:tcPr>
          <w:p w14:paraId="0F14F299" w14:textId="3E29A9AE" w:rsidR="00444193" w:rsidRDefault="00444193" w:rsidP="00E71AE0">
            <w:pPr>
              <w:pStyle w:val="TableContents"/>
            </w:pPr>
            <w:r w:rsidRPr="00F8103C">
              <w:rPr>
                <w:color w:val="000000" w:themeColor="text1"/>
                <w:lang w:val="en-US"/>
              </w:rPr>
              <w:t xml:space="preserve">Champlain </w:t>
            </w:r>
            <w:r w:rsidR="00E71AE0">
              <w:rPr>
                <w:color w:val="000000" w:themeColor="text1"/>
                <w:lang w:val="en-US"/>
              </w:rPr>
              <w:fldChar w:fldCharType="begin"/>
            </w:r>
            <w:r w:rsidR="00E71AE0">
              <w:rPr>
                <w:color w:val="000000" w:themeColor="text1"/>
                <w:lang w:val="en-US"/>
              </w:rPr>
              <w:instrText xml:space="preserve"> REF _Ref439181373 \h </w:instrText>
            </w:r>
            <w:r w:rsidR="00E71AE0">
              <w:rPr>
                <w:color w:val="000000" w:themeColor="text1"/>
                <w:lang w:val="en-US"/>
              </w:rPr>
            </w:r>
            <w:r w:rsidR="00E71AE0">
              <w:rPr>
                <w:color w:val="000000" w:themeColor="text1"/>
                <w:lang w:val="en-US"/>
              </w:rPr>
              <w:fldChar w:fldCharType="separate"/>
            </w:r>
            <w:r w:rsidR="00F760C9">
              <w:rPr>
                <w:lang w:val="en-US"/>
              </w:rPr>
              <w:t>EXRAD Shielded Cable</w:t>
            </w:r>
            <w:r w:rsidR="00E71AE0">
              <w:rPr>
                <w:color w:val="000000" w:themeColor="text1"/>
                <w:lang w:val="en-US"/>
              </w:rPr>
              <w:fldChar w:fldCharType="end"/>
            </w:r>
            <w:r w:rsidR="00E71AE0">
              <w:rPr>
                <w:color w:val="000000" w:themeColor="text1"/>
                <w:lang w:val="en-US"/>
              </w:rPr>
              <w:t xml:space="preserve"> </w:t>
            </w:r>
            <w:r w:rsidRPr="00F8103C">
              <w:rPr>
                <w:color w:val="000000" w:themeColor="text1"/>
                <w:lang w:val="en-US"/>
              </w:rPr>
              <w:t>xlx2x</w:t>
            </w:r>
          </w:p>
        </w:tc>
      </w:tr>
      <w:tr w:rsidR="00444193" w14:paraId="36E5E3A2" w14:textId="77777777">
        <w:tc>
          <w:tcPr>
            <w:tcW w:w="4536" w:type="dxa"/>
            <w:shd w:val="clear" w:color="auto" w:fill="auto"/>
          </w:tcPr>
          <w:p w14:paraId="1E614058" w14:textId="57B44433" w:rsidR="00444193" w:rsidRDefault="00444193" w:rsidP="00444193">
            <w:pPr>
              <w:pStyle w:val="TableContents"/>
              <w:keepNext/>
            </w:pPr>
            <w:r w:rsidRPr="00F8103C">
              <w:rPr>
                <w:color w:val="000000" w:themeColor="text1"/>
              </w:rPr>
              <w:t>Current rating:</w:t>
            </w:r>
          </w:p>
        </w:tc>
        <w:tc>
          <w:tcPr>
            <w:tcW w:w="4536" w:type="dxa"/>
            <w:shd w:val="clear" w:color="auto" w:fill="auto"/>
          </w:tcPr>
          <w:p w14:paraId="13EE4551" w14:textId="2AC77447" w:rsidR="00444193" w:rsidRDefault="00444193" w:rsidP="00444193">
            <w:pPr>
              <w:pStyle w:val="TableContents"/>
            </w:pPr>
            <w:r w:rsidRPr="00F8103C">
              <w:rPr>
                <w:color w:val="000000" w:themeColor="text1"/>
              </w:rPr>
              <w:t>255A</w:t>
            </w:r>
          </w:p>
        </w:tc>
      </w:tr>
      <w:tr w:rsidR="00444193" w14:paraId="413E5F8E" w14:textId="77777777">
        <w:tc>
          <w:tcPr>
            <w:tcW w:w="4536" w:type="dxa"/>
            <w:shd w:val="clear" w:color="auto" w:fill="auto"/>
          </w:tcPr>
          <w:p w14:paraId="2C5A81F7" w14:textId="52A4B395" w:rsidR="00444193" w:rsidRDefault="00444193" w:rsidP="00444193">
            <w:pPr>
              <w:pStyle w:val="TableContents"/>
              <w:keepNext/>
            </w:pPr>
            <w:r w:rsidRPr="00F8103C">
              <w:rPr>
                <w:color w:val="000000" w:themeColor="text1"/>
              </w:rPr>
              <w:t>Maximum operating voltage:</w:t>
            </w:r>
          </w:p>
        </w:tc>
        <w:tc>
          <w:tcPr>
            <w:tcW w:w="4536" w:type="dxa"/>
            <w:shd w:val="clear" w:color="auto" w:fill="auto"/>
          </w:tcPr>
          <w:p w14:paraId="2738987B" w14:textId="3A49A6CE" w:rsidR="00444193" w:rsidRDefault="00444193" w:rsidP="00444193">
            <w:pPr>
              <w:pStyle w:val="TableContents"/>
            </w:pPr>
            <w:r w:rsidRPr="00F8103C">
              <w:rPr>
                <w:color w:val="000000" w:themeColor="text1"/>
              </w:rPr>
              <w:t>1000V</w:t>
            </w:r>
          </w:p>
        </w:tc>
      </w:tr>
      <w:tr w:rsidR="00444193" w14:paraId="7C1694FF" w14:textId="77777777">
        <w:tc>
          <w:tcPr>
            <w:tcW w:w="4536" w:type="dxa"/>
            <w:shd w:val="clear" w:color="auto" w:fill="auto"/>
          </w:tcPr>
          <w:p w14:paraId="10E49F42" w14:textId="76327B93" w:rsidR="00444193" w:rsidRDefault="00444193" w:rsidP="00444193">
            <w:pPr>
              <w:pStyle w:val="TableContents"/>
              <w:keepNext/>
            </w:pPr>
            <w:r w:rsidRPr="00F8103C">
              <w:rPr>
                <w:color w:val="000000" w:themeColor="text1"/>
              </w:rPr>
              <w:t>Temperature rating:</w:t>
            </w:r>
          </w:p>
        </w:tc>
        <w:tc>
          <w:tcPr>
            <w:tcW w:w="4536" w:type="dxa"/>
            <w:shd w:val="clear" w:color="auto" w:fill="auto"/>
          </w:tcPr>
          <w:p w14:paraId="2DBE6432" w14:textId="00DD8F8C" w:rsidR="00444193" w:rsidRDefault="00444193" w:rsidP="00444193">
            <w:pPr>
              <w:pStyle w:val="TableContents"/>
              <w:rPr>
                <w:rFonts w:eastAsia="Arial"/>
                <w:sz w:val="24"/>
                <w:szCs w:val="24"/>
              </w:rPr>
            </w:pPr>
            <w:r w:rsidRPr="00F8103C">
              <w:rPr>
                <w:color w:val="000000" w:themeColor="text1"/>
              </w:rPr>
              <w:t xml:space="preserve">240 </w:t>
            </w:r>
            <w:r w:rsidRPr="00F8103C">
              <w:rPr>
                <w:rFonts w:eastAsia="Arial"/>
                <w:color w:val="000000" w:themeColor="text1"/>
                <w:sz w:val="24"/>
                <w:szCs w:val="24"/>
              </w:rPr>
              <w:t>°C</w:t>
            </w:r>
          </w:p>
        </w:tc>
      </w:tr>
    </w:tbl>
    <w:p w14:paraId="095EFBBE" w14:textId="77212E07" w:rsidR="00C67C8B" w:rsidRPr="00B075B4" w:rsidRDefault="00C67C8B" w:rsidP="00C67C8B">
      <w:pPr>
        <w:pStyle w:val="Table"/>
        <w:rPr>
          <w:lang w:val="en-US"/>
        </w:rPr>
      </w:pPr>
      <w:bookmarkStart w:id="291" w:name="_Toc440412072"/>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F760C9">
        <w:rPr>
          <w:noProof/>
          <w:lang w:val="en-US"/>
        </w:rPr>
        <w:t>5</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F760C9">
        <w:rPr>
          <w:noProof/>
          <w:lang w:val="en-US"/>
        </w:rPr>
        <w:t>2</w:t>
      </w:r>
      <w:r>
        <w:rPr>
          <w:lang w:val="en-US"/>
        </w:rPr>
        <w:fldChar w:fldCharType="end"/>
      </w:r>
      <w:r w:rsidRPr="00B075B4">
        <w:rPr>
          <w:lang w:val="en-US"/>
        </w:rPr>
        <w:t xml:space="preserve"> </w:t>
      </w:r>
      <w:r w:rsidRPr="002F736A">
        <w:rPr>
          <w:lang w:val="en-US"/>
        </w:rPr>
        <w:t xml:space="preserve">Wire data of </w:t>
      </w:r>
      <w:r w:rsidR="00DF02DE">
        <w:rPr>
          <w:lang w:val="en-US"/>
        </w:rPr>
        <w:t xml:space="preserve">Champlain </w:t>
      </w:r>
      <w:proofErr w:type="spellStart"/>
      <w:r w:rsidR="00DF02DE">
        <w:rPr>
          <w:lang w:val="en-US"/>
        </w:rPr>
        <w:t>Exrad</w:t>
      </w:r>
      <w:proofErr w:type="spellEnd"/>
      <w:r w:rsidR="00DF02DE">
        <w:rPr>
          <w:lang w:val="en-US"/>
        </w:rPr>
        <w:t xml:space="preserve"> Shielded Cable</w:t>
      </w:r>
      <w:bookmarkEnd w:id="291"/>
    </w:p>
    <w:p w14:paraId="5551113D" w14:textId="77777777" w:rsidR="00C95CE5" w:rsidRDefault="00C95CE5">
      <w:pPr>
        <w:pStyle w:val="Heading3"/>
        <w:rPr>
          <w:lang w:val="en-US"/>
        </w:rPr>
      </w:pPr>
      <w:bookmarkStart w:id="292" w:name="_Toc44041190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92"/>
    </w:p>
    <w:p w14:paraId="220F4620" w14:textId="5AD27639" w:rsidR="00C95CE5" w:rsidRDefault="00444193">
      <w:pPr>
        <w:rPr>
          <w:lang w:val="en-US"/>
        </w:rPr>
      </w:pPr>
      <w:r>
        <w:rPr>
          <w:lang w:val="en-US"/>
        </w:rPr>
        <w:t xml:space="preserve"> The motor controller is position in the rear of the car (behind the main roll hoop) above the motor.</w:t>
      </w:r>
    </w:p>
    <w:p w14:paraId="34F9B968" w14:textId="445857A1" w:rsidR="00444193" w:rsidRDefault="00FA2803" w:rsidP="00444193">
      <w:pPr>
        <w:keepNext/>
      </w:pPr>
      <w:r>
        <w:rPr>
          <w:noProof/>
          <w:lang w:val="en-US" w:eastAsia="en-US"/>
        </w:rPr>
        <w:lastRenderedPageBreak/>
        <w:drawing>
          <wp:inline distT="0" distB="0" distL="0" distR="0" wp14:anchorId="0C2690AF" wp14:editId="2B74DB66">
            <wp:extent cx="6126480" cy="373888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6480" cy="3738880"/>
                    </a:xfrm>
                    <a:prstGeom prst="rect">
                      <a:avLst/>
                    </a:prstGeom>
                  </pic:spPr>
                </pic:pic>
              </a:graphicData>
            </a:graphic>
          </wp:inline>
        </w:drawing>
      </w:r>
    </w:p>
    <w:p w14:paraId="6B4A8E4A" w14:textId="60DEDB8B" w:rsidR="00444193" w:rsidRPr="00F8103C" w:rsidRDefault="00444193" w:rsidP="00444193">
      <w:pPr>
        <w:pStyle w:val="Caption"/>
        <w:rPr>
          <w:color w:val="000000" w:themeColor="text1"/>
          <w:lang w:val="en-US"/>
        </w:rPr>
      </w:pPr>
      <w:bookmarkStart w:id="293" w:name="_Toc422327131"/>
      <w:bookmarkStart w:id="294" w:name="_Toc440412047"/>
      <w:r>
        <w:t xml:space="preserve">Figure </w:t>
      </w:r>
      <w:r>
        <w:fldChar w:fldCharType="begin"/>
      </w:r>
      <w:r>
        <w:instrText xml:space="preserve"> SEQ Figure \* ARABIC </w:instrText>
      </w:r>
      <w:r>
        <w:fldChar w:fldCharType="separate"/>
      </w:r>
      <w:r w:rsidR="00F760C9">
        <w:rPr>
          <w:noProof/>
        </w:rPr>
        <w:t>57</w:t>
      </w:r>
      <w:r>
        <w:fldChar w:fldCharType="end"/>
      </w:r>
      <w:r>
        <w:t xml:space="preserve"> Motor Controler Position in Car</w:t>
      </w:r>
      <w:bookmarkEnd w:id="293"/>
      <w:bookmarkEnd w:id="294"/>
    </w:p>
    <w:p w14:paraId="0EC29B74" w14:textId="77777777" w:rsidR="00444193" w:rsidRDefault="00444193">
      <w:pPr>
        <w:rPr>
          <w:lang w:val="en-US"/>
        </w:rPr>
      </w:pPr>
    </w:p>
    <w:p w14:paraId="3F0201DB" w14:textId="77777777" w:rsidR="00C95CE5" w:rsidRDefault="00C95CE5">
      <w:pPr>
        <w:pStyle w:val="Heading2"/>
        <w:rPr>
          <w:lang w:val="en-US"/>
        </w:rPr>
      </w:pPr>
      <w:bookmarkStart w:id="295" w:name="_Toc440411910"/>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2</w:t>
      </w:r>
      <w:bookmarkEnd w:id="295"/>
    </w:p>
    <w:p w14:paraId="4B0E0C4B" w14:textId="77777777" w:rsidR="00C95CE5" w:rsidRDefault="00C95CE5">
      <w:pPr>
        <w:rPr>
          <w:rFonts w:eastAsia="Arial"/>
          <w:lang w:val="en-US"/>
        </w:rPr>
      </w:pPr>
      <w:r>
        <w:rPr>
          <w:rFonts w:eastAsia="Arial"/>
          <w:lang w:val="en-US"/>
        </w:rPr>
        <w:t>…</w:t>
      </w:r>
    </w:p>
    <w:p w14:paraId="74FA7C00" w14:textId="7AA07095" w:rsidR="00C95CE5" w:rsidRDefault="00FA2803">
      <w:pPr>
        <w:rPr>
          <w:lang w:val="en-US"/>
        </w:rPr>
      </w:pPr>
      <w:r>
        <w:rPr>
          <w:lang w:val="en-US"/>
        </w:rPr>
        <w:t>This vehicle only uses 1 motor and 1 motor controller</w:t>
      </w:r>
    </w:p>
    <w:p w14:paraId="4873F546" w14:textId="77777777" w:rsidR="00C95CE5" w:rsidRDefault="00C95CE5">
      <w:pPr>
        <w:rPr>
          <w:lang w:val="en-US"/>
        </w:rPr>
        <w:sectPr w:rsidR="00C95CE5" w:rsidSect="00567DF0">
          <w:headerReference w:type="even" r:id="rId139"/>
          <w:headerReference w:type="default" r:id="rId140"/>
          <w:footerReference w:type="even" r:id="rId141"/>
          <w:footerReference w:type="default" r:id="rId142"/>
          <w:headerReference w:type="first" r:id="rId143"/>
          <w:footerReference w:type="first" r:id="rId144"/>
          <w:type w:val="continuous"/>
          <w:pgSz w:w="12240" w:h="15840" w:code="1"/>
          <w:pgMar w:top="1296" w:right="1296" w:bottom="1008" w:left="1296" w:header="708" w:footer="708" w:gutter="0"/>
          <w:cols w:space="720"/>
          <w:docGrid w:linePitch="360"/>
        </w:sectPr>
      </w:pPr>
      <w:r>
        <w:rPr>
          <w:lang w:val="en-US"/>
        </w:rPr>
        <w:t>.</w:t>
      </w:r>
    </w:p>
    <w:p w14:paraId="23956037" w14:textId="77777777" w:rsidR="00C95CE5" w:rsidRDefault="00063C93">
      <w:pPr>
        <w:pStyle w:val="Heading1"/>
        <w:rPr>
          <w:rFonts w:eastAsia="Arial" w:cs="Arial"/>
          <w:lang w:val="en-US"/>
        </w:rPr>
      </w:pPr>
      <w:bookmarkStart w:id="296" w:name="_Ref261212747"/>
      <w:r>
        <w:rPr>
          <w:lang w:val="en-US"/>
        </w:rPr>
        <w:lastRenderedPageBreak/>
        <w:br w:type="page"/>
      </w:r>
      <w:bookmarkStart w:id="297" w:name="_Toc440411911"/>
      <w:r w:rsidR="00C95CE5">
        <w:rPr>
          <w:lang w:val="en-US"/>
        </w:rPr>
        <w:lastRenderedPageBreak/>
        <w:t>Motors</w:t>
      </w:r>
      <w:bookmarkEnd w:id="297"/>
      <w:r w:rsidR="00C95CE5">
        <w:rPr>
          <w:rFonts w:eastAsia="Arial" w:cs="Arial"/>
          <w:lang w:val="en-US"/>
        </w:rPr>
        <w:t xml:space="preserve"> </w:t>
      </w:r>
    </w:p>
    <w:p w14:paraId="3498D308" w14:textId="77777777" w:rsidR="00C95CE5" w:rsidRDefault="00C95CE5">
      <w:pPr>
        <w:pStyle w:val="Heading2"/>
        <w:rPr>
          <w:lang w:val="en-US"/>
        </w:rPr>
      </w:pPr>
      <w:bookmarkStart w:id="298" w:name="_Toc440411912"/>
      <w:r>
        <w:rPr>
          <w:lang w:val="en-US"/>
        </w:rPr>
        <w:t>Motor</w:t>
      </w:r>
      <w:r>
        <w:rPr>
          <w:rFonts w:eastAsia="Arial" w:cs="Arial"/>
          <w:lang w:val="en-US"/>
        </w:rPr>
        <w:t xml:space="preserve"> </w:t>
      </w:r>
      <w:r>
        <w:rPr>
          <w:lang w:val="en-US"/>
        </w:rPr>
        <w:t>1</w:t>
      </w:r>
      <w:bookmarkEnd w:id="298"/>
    </w:p>
    <w:p w14:paraId="65E4A475" w14:textId="77777777" w:rsidR="00C95CE5" w:rsidRDefault="00C95CE5">
      <w:pPr>
        <w:pStyle w:val="Heading3"/>
        <w:rPr>
          <w:lang w:val="en-US"/>
        </w:rPr>
      </w:pPr>
      <w:bookmarkStart w:id="299" w:name="_Ref439188152"/>
      <w:bookmarkStart w:id="300" w:name="_Toc44041191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299"/>
      <w:bookmarkEnd w:id="300"/>
    </w:p>
    <w:p w14:paraId="257E4F25" w14:textId="52789E9C"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41E8F" w14:paraId="1F6B4FFE" w14:textId="77777777">
        <w:tc>
          <w:tcPr>
            <w:tcW w:w="4536" w:type="dxa"/>
            <w:shd w:val="clear" w:color="auto" w:fill="auto"/>
          </w:tcPr>
          <w:p w14:paraId="79AF0CF7" w14:textId="0C24358F" w:rsidR="00541E8F" w:rsidRDefault="00541E8F" w:rsidP="00541E8F">
            <w:pPr>
              <w:pStyle w:val="TableContents"/>
            </w:pPr>
            <w:r w:rsidRPr="00F8103C">
              <w:rPr>
                <w:color w:val="000000" w:themeColor="text1"/>
              </w:rPr>
              <w:t>Motor Manufacturer and Type:</w:t>
            </w:r>
          </w:p>
        </w:tc>
        <w:tc>
          <w:tcPr>
            <w:tcW w:w="4536" w:type="dxa"/>
            <w:shd w:val="clear" w:color="auto" w:fill="auto"/>
          </w:tcPr>
          <w:p w14:paraId="4B91475B" w14:textId="546B131E" w:rsidR="00541E8F" w:rsidRDefault="00541E8F" w:rsidP="00541E8F">
            <w:pPr>
              <w:pStyle w:val="TableContents"/>
            </w:pPr>
            <w:r w:rsidRPr="00F8103C">
              <w:rPr>
                <w:color w:val="000000" w:themeColor="text1"/>
              </w:rPr>
              <w:t>Enstroj EMRAX228 HV</w:t>
            </w:r>
          </w:p>
        </w:tc>
      </w:tr>
      <w:tr w:rsidR="00541E8F" w14:paraId="32352911" w14:textId="77777777">
        <w:tc>
          <w:tcPr>
            <w:tcW w:w="4536" w:type="dxa"/>
            <w:shd w:val="clear" w:color="auto" w:fill="auto"/>
          </w:tcPr>
          <w:p w14:paraId="72E88642" w14:textId="048B13C0" w:rsidR="00541E8F" w:rsidRDefault="00541E8F" w:rsidP="00541E8F">
            <w:pPr>
              <w:pStyle w:val="TableContents"/>
            </w:pPr>
            <w:r w:rsidRPr="00F8103C">
              <w:rPr>
                <w:color w:val="000000" w:themeColor="text1"/>
              </w:rPr>
              <w:t>Motor principle</w:t>
            </w:r>
          </w:p>
        </w:tc>
        <w:tc>
          <w:tcPr>
            <w:tcW w:w="4536" w:type="dxa"/>
            <w:shd w:val="clear" w:color="auto" w:fill="auto"/>
          </w:tcPr>
          <w:p w14:paraId="5D737AA6" w14:textId="0E100ED4" w:rsidR="00541E8F" w:rsidRDefault="00541E8F" w:rsidP="00541E8F">
            <w:pPr>
              <w:pStyle w:val="TableContents"/>
            </w:pPr>
            <w:r w:rsidRPr="00F8103C">
              <w:rPr>
                <w:color w:val="000000" w:themeColor="text1"/>
              </w:rPr>
              <w:t>Brushless Synchronus Three Phase AC</w:t>
            </w:r>
          </w:p>
        </w:tc>
      </w:tr>
      <w:tr w:rsidR="00541E8F" w14:paraId="7A434E96" w14:textId="77777777">
        <w:tc>
          <w:tcPr>
            <w:tcW w:w="4536" w:type="dxa"/>
            <w:shd w:val="clear" w:color="auto" w:fill="auto"/>
          </w:tcPr>
          <w:p w14:paraId="3C754732" w14:textId="6D97ABF5" w:rsidR="00541E8F" w:rsidRDefault="00541E8F" w:rsidP="00541E8F">
            <w:pPr>
              <w:pStyle w:val="TableContents"/>
            </w:pPr>
            <w:r w:rsidRPr="00F8103C">
              <w:rPr>
                <w:color w:val="000000" w:themeColor="text1"/>
              </w:rPr>
              <w:t>Maximum continuous power:</w:t>
            </w:r>
          </w:p>
        </w:tc>
        <w:tc>
          <w:tcPr>
            <w:tcW w:w="4536" w:type="dxa"/>
            <w:shd w:val="clear" w:color="auto" w:fill="auto"/>
          </w:tcPr>
          <w:p w14:paraId="7A3910B8" w14:textId="74BCE25D" w:rsidR="00541E8F" w:rsidRDefault="00541E8F" w:rsidP="00541E8F">
            <w:pPr>
              <w:pStyle w:val="TableContents"/>
            </w:pPr>
            <w:r w:rsidRPr="00F8103C">
              <w:rPr>
                <w:color w:val="000000" w:themeColor="text1"/>
              </w:rPr>
              <w:t>45kW</w:t>
            </w:r>
          </w:p>
        </w:tc>
      </w:tr>
      <w:tr w:rsidR="00541E8F" w14:paraId="69F1B722" w14:textId="77777777">
        <w:tc>
          <w:tcPr>
            <w:tcW w:w="4536" w:type="dxa"/>
            <w:shd w:val="clear" w:color="auto" w:fill="auto"/>
          </w:tcPr>
          <w:p w14:paraId="032AD87E" w14:textId="2BF64829" w:rsidR="00541E8F" w:rsidRDefault="00541E8F" w:rsidP="00541E8F">
            <w:pPr>
              <w:pStyle w:val="TableContents"/>
            </w:pPr>
            <w:r w:rsidRPr="00F8103C">
              <w:rPr>
                <w:color w:val="000000" w:themeColor="text1"/>
              </w:rPr>
              <w:t>Peak power:</w:t>
            </w:r>
          </w:p>
        </w:tc>
        <w:tc>
          <w:tcPr>
            <w:tcW w:w="4536" w:type="dxa"/>
            <w:shd w:val="clear" w:color="auto" w:fill="auto"/>
          </w:tcPr>
          <w:p w14:paraId="1DC000F7" w14:textId="4ED753AC" w:rsidR="00541E8F" w:rsidRDefault="00541E8F" w:rsidP="00541E8F">
            <w:pPr>
              <w:pStyle w:val="TableContents"/>
            </w:pPr>
            <w:r w:rsidRPr="00F8103C">
              <w:rPr>
                <w:color w:val="000000" w:themeColor="text1"/>
              </w:rPr>
              <w:t>100kW for 3s</w:t>
            </w:r>
          </w:p>
        </w:tc>
      </w:tr>
      <w:tr w:rsidR="00541E8F" w14:paraId="76DAE3F0" w14:textId="77777777">
        <w:tc>
          <w:tcPr>
            <w:tcW w:w="4536" w:type="dxa"/>
            <w:shd w:val="clear" w:color="auto" w:fill="auto"/>
          </w:tcPr>
          <w:p w14:paraId="790B750E" w14:textId="0007AF07" w:rsidR="00541E8F" w:rsidRDefault="00541E8F" w:rsidP="00541E8F">
            <w:pPr>
              <w:pStyle w:val="TableContents"/>
            </w:pPr>
            <w:r w:rsidRPr="00F8103C">
              <w:rPr>
                <w:color w:val="000000" w:themeColor="text1"/>
              </w:rPr>
              <w:t>Input voltage:</w:t>
            </w:r>
          </w:p>
        </w:tc>
        <w:tc>
          <w:tcPr>
            <w:tcW w:w="4536" w:type="dxa"/>
            <w:shd w:val="clear" w:color="auto" w:fill="auto"/>
          </w:tcPr>
          <w:p w14:paraId="479694E5" w14:textId="3BB6A4C7" w:rsidR="00541E8F" w:rsidRDefault="00541E8F" w:rsidP="00541E8F">
            <w:pPr>
              <w:pStyle w:val="TableContents"/>
            </w:pPr>
            <w:r w:rsidRPr="00F8103C">
              <w:rPr>
                <w:color w:val="000000" w:themeColor="text1"/>
              </w:rPr>
              <w:t>50-600Vdc</w:t>
            </w:r>
          </w:p>
        </w:tc>
      </w:tr>
      <w:tr w:rsidR="00541E8F" w14:paraId="2EB1887D" w14:textId="77777777">
        <w:tc>
          <w:tcPr>
            <w:tcW w:w="4536" w:type="dxa"/>
            <w:shd w:val="clear" w:color="auto" w:fill="auto"/>
          </w:tcPr>
          <w:p w14:paraId="46676AB8" w14:textId="61FD27E5" w:rsidR="00541E8F" w:rsidRDefault="00541E8F" w:rsidP="00541E8F">
            <w:pPr>
              <w:pStyle w:val="TableContents"/>
            </w:pPr>
            <w:r w:rsidRPr="00F8103C">
              <w:rPr>
                <w:color w:val="000000" w:themeColor="text1"/>
              </w:rPr>
              <w:t>Nominal current:</w:t>
            </w:r>
          </w:p>
        </w:tc>
        <w:tc>
          <w:tcPr>
            <w:tcW w:w="4536" w:type="dxa"/>
            <w:shd w:val="clear" w:color="auto" w:fill="auto"/>
          </w:tcPr>
          <w:p w14:paraId="0875EA7E" w14:textId="6EBEAD6C" w:rsidR="00541E8F" w:rsidRDefault="00541E8F" w:rsidP="00541E8F">
            <w:pPr>
              <w:pStyle w:val="TableContents"/>
            </w:pPr>
            <w:r w:rsidRPr="00F8103C">
              <w:rPr>
                <w:color w:val="000000" w:themeColor="text1"/>
              </w:rPr>
              <w:t>115A</w:t>
            </w:r>
          </w:p>
        </w:tc>
      </w:tr>
      <w:tr w:rsidR="00541E8F" w14:paraId="1DD577E8" w14:textId="77777777">
        <w:tc>
          <w:tcPr>
            <w:tcW w:w="4536" w:type="dxa"/>
            <w:shd w:val="clear" w:color="auto" w:fill="auto"/>
          </w:tcPr>
          <w:p w14:paraId="6BCDFD66" w14:textId="1531ED19" w:rsidR="00541E8F" w:rsidRDefault="00541E8F" w:rsidP="00541E8F">
            <w:pPr>
              <w:pStyle w:val="TableContents"/>
            </w:pPr>
            <w:r w:rsidRPr="00F8103C">
              <w:rPr>
                <w:color w:val="000000" w:themeColor="text1"/>
              </w:rPr>
              <w:t>Peak current:</w:t>
            </w:r>
          </w:p>
        </w:tc>
        <w:tc>
          <w:tcPr>
            <w:tcW w:w="4536" w:type="dxa"/>
            <w:shd w:val="clear" w:color="auto" w:fill="auto"/>
          </w:tcPr>
          <w:p w14:paraId="587F11A9" w14:textId="33A6E4F6" w:rsidR="00541E8F" w:rsidRDefault="00541E8F" w:rsidP="00541E8F">
            <w:pPr>
              <w:pStyle w:val="TableContents"/>
            </w:pPr>
            <w:r w:rsidRPr="00F8103C">
              <w:rPr>
                <w:color w:val="000000" w:themeColor="text1"/>
              </w:rPr>
              <w:t>240A</w:t>
            </w:r>
          </w:p>
        </w:tc>
      </w:tr>
      <w:tr w:rsidR="00541E8F" w14:paraId="6356EF11" w14:textId="77777777">
        <w:tc>
          <w:tcPr>
            <w:tcW w:w="4536" w:type="dxa"/>
            <w:shd w:val="clear" w:color="auto" w:fill="auto"/>
          </w:tcPr>
          <w:p w14:paraId="2165CE42" w14:textId="395E5375" w:rsidR="00541E8F" w:rsidRDefault="00541E8F" w:rsidP="00541E8F">
            <w:pPr>
              <w:pStyle w:val="TableContents"/>
            </w:pPr>
            <w:r w:rsidRPr="00F8103C">
              <w:rPr>
                <w:color w:val="000000" w:themeColor="text1"/>
              </w:rPr>
              <w:t>Maximum torque:</w:t>
            </w:r>
          </w:p>
        </w:tc>
        <w:tc>
          <w:tcPr>
            <w:tcW w:w="4536" w:type="dxa"/>
            <w:shd w:val="clear" w:color="auto" w:fill="auto"/>
          </w:tcPr>
          <w:p w14:paraId="59A67EAF" w14:textId="13C65DFB" w:rsidR="00541E8F" w:rsidRDefault="00541E8F" w:rsidP="00541E8F">
            <w:pPr>
              <w:pStyle w:val="TableContents"/>
            </w:pPr>
            <w:r w:rsidRPr="00F8103C">
              <w:rPr>
                <w:color w:val="000000" w:themeColor="text1"/>
              </w:rPr>
              <w:t>240Nm</w:t>
            </w:r>
          </w:p>
        </w:tc>
      </w:tr>
      <w:tr w:rsidR="00541E8F" w14:paraId="043ED546" w14:textId="77777777">
        <w:tc>
          <w:tcPr>
            <w:tcW w:w="4536" w:type="dxa"/>
            <w:shd w:val="clear" w:color="auto" w:fill="auto"/>
          </w:tcPr>
          <w:p w14:paraId="191E43CF" w14:textId="4F8487C6" w:rsidR="00541E8F" w:rsidRDefault="00541E8F" w:rsidP="00541E8F">
            <w:pPr>
              <w:pStyle w:val="TableContents"/>
            </w:pPr>
            <w:r w:rsidRPr="00F8103C">
              <w:rPr>
                <w:color w:val="000000" w:themeColor="text1"/>
              </w:rPr>
              <w:t>Nominal torque:</w:t>
            </w:r>
          </w:p>
        </w:tc>
        <w:tc>
          <w:tcPr>
            <w:tcW w:w="4536" w:type="dxa"/>
            <w:shd w:val="clear" w:color="auto" w:fill="auto"/>
          </w:tcPr>
          <w:p w14:paraId="391C0D81" w14:textId="4B3B8E68" w:rsidR="00541E8F" w:rsidRDefault="00541E8F" w:rsidP="00541E8F">
            <w:pPr>
              <w:pStyle w:val="TableContents"/>
            </w:pPr>
            <w:r w:rsidRPr="00F8103C">
              <w:rPr>
                <w:color w:val="000000" w:themeColor="text1"/>
              </w:rPr>
              <w:t>125Nm</w:t>
            </w:r>
          </w:p>
        </w:tc>
      </w:tr>
      <w:tr w:rsidR="00541E8F" w14:paraId="4E73504F" w14:textId="77777777">
        <w:tc>
          <w:tcPr>
            <w:tcW w:w="4536" w:type="dxa"/>
            <w:shd w:val="clear" w:color="auto" w:fill="auto"/>
          </w:tcPr>
          <w:p w14:paraId="798895E0" w14:textId="2AA21E61" w:rsidR="00541E8F" w:rsidRDefault="00541E8F" w:rsidP="00541E8F">
            <w:pPr>
              <w:pStyle w:val="TableContents"/>
            </w:pPr>
            <w:r w:rsidRPr="00F8103C">
              <w:rPr>
                <w:color w:val="000000" w:themeColor="text1"/>
              </w:rPr>
              <w:t>Cooling method:</w:t>
            </w:r>
          </w:p>
        </w:tc>
        <w:tc>
          <w:tcPr>
            <w:tcW w:w="4536" w:type="dxa"/>
            <w:shd w:val="clear" w:color="auto" w:fill="auto"/>
          </w:tcPr>
          <w:p w14:paraId="07EA9C1A" w14:textId="102FD56C" w:rsidR="00541E8F" w:rsidRDefault="00541E8F" w:rsidP="00541E8F">
            <w:pPr>
              <w:pStyle w:val="TableContents"/>
            </w:pPr>
            <w:r w:rsidRPr="00F8103C">
              <w:rPr>
                <w:color w:val="000000" w:themeColor="text1"/>
              </w:rPr>
              <w:t>Water</w:t>
            </w:r>
          </w:p>
        </w:tc>
      </w:tr>
    </w:tbl>
    <w:p w14:paraId="38DCCFC0" w14:textId="5F8AB5DB" w:rsidR="00C95CE5" w:rsidRDefault="00C95CE5">
      <w:pPr>
        <w:pStyle w:val="Table"/>
      </w:pPr>
      <w:bookmarkStart w:id="301" w:name="_Toc440412073"/>
      <w:r>
        <w:t xml:space="preserve">Table </w:t>
      </w:r>
      <w:r w:rsidR="00AD5018">
        <w:fldChar w:fldCharType="begin"/>
      </w:r>
      <w:r w:rsidR="00AD5018">
        <w:instrText xml:space="preserve"> STYLEREF 1 \s </w:instrText>
      </w:r>
      <w:r w:rsidR="00AD5018">
        <w:fldChar w:fldCharType="separate"/>
      </w:r>
      <w:r w:rsidR="00F760C9">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F760C9">
        <w:rPr>
          <w:noProof/>
        </w:rPr>
        <w:t>1</w:t>
      </w:r>
      <w:r w:rsidR="00AD5018">
        <w:fldChar w:fldCharType="end"/>
      </w:r>
      <w:r>
        <w:t xml:space="preserve"> General motor data</w:t>
      </w:r>
      <w:bookmarkEnd w:id="301"/>
    </w:p>
    <w:p w14:paraId="390FC2D7" w14:textId="77777777" w:rsidR="00541E8F" w:rsidRDefault="00541E8F" w:rsidP="00541E8F">
      <w:pPr>
        <w:keepNext/>
      </w:pPr>
      <w:r w:rsidRPr="00F8103C">
        <w:rPr>
          <w:noProof/>
          <w:color w:val="000000" w:themeColor="text1"/>
          <w:lang w:val="en-US" w:eastAsia="en-US"/>
        </w:rPr>
        <w:lastRenderedPageBreak/>
        <w:drawing>
          <wp:inline distT="0" distB="0" distL="0" distR="0" wp14:anchorId="56459064" wp14:editId="45C12964">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14:paraId="2CB27BD6" w14:textId="56A3568D" w:rsidR="00541E8F" w:rsidRPr="00F8103C" w:rsidRDefault="00541E8F" w:rsidP="00541E8F">
      <w:pPr>
        <w:pStyle w:val="Caption"/>
        <w:rPr>
          <w:color w:val="000000" w:themeColor="text1"/>
          <w:lang w:val="en-US"/>
        </w:rPr>
      </w:pPr>
      <w:bookmarkStart w:id="302" w:name="_Toc422327132"/>
      <w:bookmarkStart w:id="303" w:name="_Toc440412048"/>
      <w:r>
        <w:t xml:space="preserve">Figure </w:t>
      </w:r>
      <w:r>
        <w:fldChar w:fldCharType="begin"/>
      </w:r>
      <w:r>
        <w:instrText xml:space="preserve"> SEQ Figure \* ARABIC </w:instrText>
      </w:r>
      <w:r>
        <w:fldChar w:fldCharType="separate"/>
      </w:r>
      <w:r w:rsidR="00F760C9">
        <w:rPr>
          <w:noProof/>
        </w:rPr>
        <w:t>58</w:t>
      </w:r>
      <w:r>
        <w:fldChar w:fldCharType="end"/>
      </w:r>
      <w:r>
        <w:t xml:space="preserve"> Motor Torque/Speed &amp; Power/Speed Data</w:t>
      </w:r>
      <w:bookmarkEnd w:id="302"/>
      <w:bookmarkEnd w:id="303"/>
    </w:p>
    <w:p w14:paraId="65CFCD44" w14:textId="77777777" w:rsidR="00C95CE5" w:rsidRDefault="00C95CE5">
      <w:pPr>
        <w:pStyle w:val="Heading3"/>
        <w:rPr>
          <w:lang w:val="en-US"/>
        </w:rPr>
      </w:pPr>
      <w:bookmarkStart w:id="304" w:name="_Toc44041191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304"/>
    </w:p>
    <w:p w14:paraId="6C7C0B2E" w14:textId="6204A270" w:rsidR="00541E8F" w:rsidRPr="00F8103C" w:rsidRDefault="00541E8F" w:rsidP="00541E8F">
      <w:pPr>
        <w:rPr>
          <w:color w:val="000000" w:themeColor="text1"/>
          <w:lang w:val="en-US"/>
        </w:rPr>
      </w:pPr>
      <w:r w:rsidRPr="00F8103C">
        <w:rPr>
          <w:color w:val="000000" w:themeColor="text1"/>
          <w:lang w:val="en-US"/>
        </w:rPr>
        <w:t xml:space="preserve">The three shielded wires coming to the motor have </w:t>
      </w:r>
      <w:proofErr w:type="gramStart"/>
      <w:r w:rsidRPr="00F8103C">
        <w:rPr>
          <w:color w:val="000000" w:themeColor="text1"/>
          <w:lang w:val="en-US"/>
        </w:rPr>
        <w:t>90 degree</w:t>
      </w:r>
      <w:proofErr w:type="gramEnd"/>
      <w:r w:rsidRPr="00F8103C">
        <w:rPr>
          <w:color w:val="000000" w:themeColor="text1"/>
          <w:lang w:val="en-US"/>
        </w:rPr>
        <w:t xml:space="preserve"> crimp terminals and then bolted on to the connections to the motor. We are adding locking nuts to prevent looseness of the connection. We are 3D printing a cover that goes over these terminals to provide isolation spacing and protect people.</w:t>
      </w:r>
      <w:r>
        <w:rPr>
          <w:color w:val="000000" w:themeColor="text1"/>
          <w:lang w:val="en-US"/>
        </w:rPr>
        <w:t xml:space="preserve"> </w:t>
      </w:r>
      <w:proofErr w:type="gramStart"/>
      <w:r>
        <w:rPr>
          <w:color w:val="000000" w:themeColor="text1"/>
          <w:lang w:val="en-US"/>
        </w:rPr>
        <w:t>Additionally</w:t>
      </w:r>
      <w:proofErr w:type="gramEnd"/>
      <w:r>
        <w:rPr>
          <w:color w:val="000000" w:themeColor="text1"/>
          <w:lang w:val="en-US"/>
        </w:rPr>
        <w:t xml:space="preserve"> strain relief and vibration isolation will be achieved by adding grommets in the 3D printed cover.</w:t>
      </w:r>
      <w:r w:rsidRPr="00F8103C">
        <w:rPr>
          <w:color w:val="000000" w:themeColor="text1"/>
          <w:lang w:val="en-US"/>
        </w:rPr>
        <w:t xml:space="preserve"> </w:t>
      </w:r>
    </w:p>
    <w:p w14:paraId="2EF85514" w14:textId="77777777" w:rsidR="00C95CE5" w:rsidRDefault="00C95CE5">
      <w:pPr>
        <w:pStyle w:val="Heading3"/>
        <w:rPr>
          <w:lang w:val="en-US"/>
        </w:rPr>
      </w:pPr>
      <w:bookmarkStart w:id="305" w:name="_Toc44041191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05"/>
    </w:p>
    <w:p w14:paraId="7D417CE3" w14:textId="00DD3862" w:rsidR="00541E8F" w:rsidRDefault="00F61E3E" w:rsidP="00541E8F">
      <w:pPr>
        <w:pStyle w:val="Caption"/>
        <w:keepNext/>
      </w:pPr>
      <w:r>
        <w:rPr>
          <w:noProof/>
          <w:lang w:val="en-US" w:eastAsia="en-US"/>
        </w:rPr>
        <mc:AlternateContent>
          <mc:Choice Requires="wpc">
            <w:drawing>
              <wp:inline distT="0" distB="0" distL="0" distR="0" wp14:anchorId="41C8B861" wp14:editId="275A19C3">
                <wp:extent cx="5943600" cy="2238375"/>
                <wp:effectExtent l="0" t="0" r="0" b="9525"/>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Picture 113"/>
                          <pic:cNvPicPr/>
                        </pic:nvPicPr>
                        <pic:blipFill>
                          <a:blip r:embed="rId146"/>
                          <a:stretch>
                            <a:fillRect/>
                          </a:stretch>
                        </pic:blipFill>
                        <pic:spPr>
                          <a:xfrm>
                            <a:off x="0" y="0"/>
                            <a:ext cx="5486400" cy="2201270"/>
                          </a:xfrm>
                          <a:prstGeom prst="rect">
                            <a:avLst/>
                          </a:prstGeom>
                        </pic:spPr>
                      </pic:pic>
                      <wps:wsp>
                        <wps:cNvPr id="91" name="Left Arrow 91"/>
                        <wps:cNvSpPr/>
                        <wps:spPr>
                          <a:xfrm>
                            <a:off x="4448175" y="97155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4876800" y="115252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2E38E" w14:textId="0EAF19C9" w:rsidR="0091414D" w:rsidRPr="00F61E3E" w:rsidRDefault="0091414D">
                              <w:pPr>
                                <w:rPr>
                                  <w:b/>
                                  <w:sz w:val="30"/>
                                </w:rPr>
                              </w:pPr>
                              <w:r w:rsidRPr="00F61E3E">
                                <w:rPr>
                                  <w:b/>
                                  <w:sz w:val="30"/>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5" name="Group 95"/>
                        <wpg:cNvGrpSpPr/>
                        <wpg:grpSpPr>
                          <a:xfrm>
                            <a:off x="1561125" y="1218225"/>
                            <a:ext cx="1495425" cy="771525"/>
                            <a:chOff x="180000" y="180000"/>
                            <a:chExt cx="1495425" cy="771525"/>
                          </a:xfrm>
                        </wpg:grpSpPr>
                        <wps:wsp>
                          <wps:cNvPr id="114" name="Left Arrow 114"/>
                          <wps:cNvSpPr/>
                          <wps:spPr>
                            <a:xfrm>
                              <a:off x="180000" y="18000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92"/>
                          <wps:cNvSpPr txBox="1"/>
                          <wps:spPr>
                            <a:xfrm>
                              <a:off x="608625" y="36097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DCFE" w14:textId="77777777" w:rsidR="0091414D" w:rsidRDefault="0091414D"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1C8B861" id="Canvas 90" o:spid="_x0000_s1028" editas="canvas" style="width:468pt;height:176.25pt;mso-position-horizontal-relative:char;mso-position-vertical-relative:line" coordsize="59436,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">
                <v:shape id="_x0000_s1029" type="#_x0000_t75" style="position:absolute;width:59436;height:22383;visibility:visible;mso-wrap-style:square">
                  <v:fill o:detectmouseclick="t"/>
                  <v:path o:connecttype="none"/>
                </v:shape>
                <v:shape id="Picture 113" o:spid="_x0000_s1030" type="#_x0000_t75" style="position:absolute;width:54864;height:2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">
                  <v:imagedata r:id="rId147"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1" o:spid="_x0000_s1031" type="#_x0000_t66" style="position:absolute;left:44481;top:9715;width:13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" adj="5285" fillcolor="red" strokecolor="#1f4d78 [1604]" strokeweight="1pt"/>
                <v:shape id="Text Box 92" o:spid="_x0000_s1032" type="#_x0000_t202" style="position:absolute;left:48768;top:11525;width:10668;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5332E38E" w14:textId="0EAF19C9" w:rsidR="0091414D" w:rsidRPr="00F61E3E" w:rsidRDefault="0091414D">
                        <w:pPr>
                          <w:rPr>
                            <w:b/>
                            <w:sz w:val="30"/>
                          </w:rPr>
                        </w:pPr>
                        <w:r w:rsidRPr="00F61E3E">
                          <w:rPr>
                            <w:b/>
                            <w:sz w:val="30"/>
                          </w:rPr>
                          <w:t>MOTOR</w:t>
                        </w:r>
                      </w:p>
                    </w:txbxContent>
                  </v:textbox>
                </v:shape>
                <v:group id="Group 95" o:spid="_x0000_s1033" style="position:absolute;left:15611;top:12182;width:14954;height:7715" coordorigin="1800,1800" coordsize="14954,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Left Arrow 114" o:spid="_x0000_s1034" type="#_x0000_t66" style="position:absolute;left:1800;top:1800;width:13430;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" adj="5285" fillcolor="red" strokecolor="#1f4d78 [1604]" strokeweight="1pt"/>
                  <v:shape id="Text Box 92" o:spid="_x0000_s1035" type="#_x0000_t202" style="position:absolute;left:6086;top:3609;width:10668;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14F6DCFE" w14:textId="77777777" w:rsidR="0091414D" w:rsidRDefault="0091414D"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v:textbox>
                  </v:shape>
                </v:group>
                <w10:anchorlock/>
              </v:group>
            </w:pict>
          </mc:Fallback>
        </mc:AlternateContent>
      </w:r>
    </w:p>
    <w:p w14:paraId="54611AEE" w14:textId="5B9C69ED" w:rsidR="00541E8F" w:rsidRDefault="00541E8F" w:rsidP="00541E8F">
      <w:pPr>
        <w:pStyle w:val="Caption"/>
      </w:pPr>
      <w:bookmarkStart w:id="306" w:name="_Toc422327133"/>
      <w:bookmarkStart w:id="307" w:name="_Toc440412049"/>
      <w:r>
        <w:t xml:space="preserve">Figure </w:t>
      </w:r>
      <w:r>
        <w:fldChar w:fldCharType="begin"/>
      </w:r>
      <w:r>
        <w:instrText xml:space="preserve"> SEQ Figure \* ARABIC </w:instrText>
      </w:r>
      <w:r>
        <w:fldChar w:fldCharType="separate"/>
      </w:r>
      <w:r w:rsidR="00F760C9">
        <w:rPr>
          <w:noProof/>
        </w:rPr>
        <w:t>59</w:t>
      </w:r>
      <w:r>
        <w:fldChar w:fldCharType="end"/>
      </w:r>
      <w:r>
        <w:t xml:space="preserve"> Motor Position in Car (Rear &amp; Isometric View)</w:t>
      </w:r>
      <w:bookmarkEnd w:id="306"/>
      <w:bookmarkEnd w:id="307"/>
    </w:p>
    <w:p w14:paraId="03A53633" w14:textId="77777777" w:rsidR="00541E8F" w:rsidRPr="00541E8F" w:rsidRDefault="00541E8F" w:rsidP="00541E8F">
      <w:pPr>
        <w:rPr>
          <w:lang w:val="en-US"/>
        </w:rPr>
      </w:pPr>
    </w:p>
    <w:p w14:paraId="6AF8842C" w14:textId="77777777" w:rsidR="00C95CE5" w:rsidRDefault="00C95CE5">
      <w:pPr>
        <w:pStyle w:val="Heading2"/>
        <w:rPr>
          <w:lang w:val="en-US"/>
        </w:rPr>
      </w:pPr>
      <w:bookmarkStart w:id="308" w:name="_Toc440411916"/>
      <w:r>
        <w:rPr>
          <w:lang w:val="en-US"/>
        </w:rPr>
        <w:t>Motor</w:t>
      </w:r>
      <w:r>
        <w:rPr>
          <w:rFonts w:eastAsia="Arial" w:cs="Arial"/>
          <w:lang w:val="en-US"/>
        </w:rPr>
        <w:t xml:space="preserve"> </w:t>
      </w:r>
      <w:r>
        <w:rPr>
          <w:lang w:val="en-US"/>
        </w:rPr>
        <w:t>2</w:t>
      </w:r>
      <w:bookmarkEnd w:id="308"/>
    </w:p>
    <w:p w14:paraId="5AF36C91" w14:textId="77777777" w:rsidR="00C95CE5" w:rsidRDefault="00C95CE5">
      <w:pPr>
        <w:rPr>
          <w:rFonts w:eastAsia="Arial"/>
          <w:lang w:val="en-US"/>
        </w:rPr>
      </w:pPr>
      <w:r>
        <w:rPr>
          <w:rFonts w:eastAsia="Arial"/>
          <w:lang w:val="en-US"/>
        </w:rPr>
        <w:t>…</w:t>
      </w:r>
    </w:p>
    <w:p w14:paraId="4798D5C2" w14:textId="267B0313" w:rsidR="00C95CE5" w:rsidRDefault="008F184C">
      <w:pPr>
        <w:rPr>
          <w:lang w:val="en-US"/>
        </w:rPr>
      </w:pPr>
      <w:r>
        <w:rPr>
          <w:lang w:val="en-US"/>
        </w:rPr>
        <w:t xml:space="preserve">This vehicle only uses 1 motor. </w:t>
      </w:r>
    </w:p>
    <w:p w14:paraId="4D4D6092" w14:textId="77777777" w:rsidR="00C95CE5" w:rsidRDefault="00C95CE5">
      <w:pPr>
        <w:rPr>
          <w:lang w:val="en-US"/>
        </w:rPr>
      </w:pPr>
    </w:p>
    <w:p w14:paraId="2C7EACDD" w14:textId="77777777" w:rsidR="00C95CE5" w:rsidRPr="002F736A" w:rsidRDefault="00C95CE5">
      <w:pPr>
        <w:rPr>
          <w:lang w:val="en-US"/>
        </w:rPr>
        <w:sectPr w:rsidR="00C95CE5" w:rsidRPr="002F736A" w:rsidSect="00567DF0">
          <w:headerReference w:type="even" r:id="rId148"/>
          <w:headerReference w:type="default" r:id="rId149"/>
          <w:footerReference w:type="even" r:id="rId150"/>
          <w:footerReference w:type="default" r:id="rId151"/>
          <w:headerReference w:type="first" r:id="rId152"/>
          <w:footerReference w:type="first" r:id="rId153"/>
          <w:type w:val="continuous"/>
          <w:pgSz w:w="12240" w:h="15840" w:code="1"/>
          <w:pgMar w:top="1296" w:right="1296" w:bottom="1008" w:left="1296" w:header="708" w:footer="708" w:gutter="0"/>
          <w:cols w:space="720"/>
          <w:docGrid w:linePitch="360"/>
        </w:sectPr>
      </w:pPr>
    </w:p>
    <w:p w14:paraId="12BA5C60" w14:textId="77777777" w:rsidR="00C95CE5" w:rsidRDefault="00063C93">
      <w:pPr>
        <w:pStyle w:val="Heading1"/>
        <w:rPr>
          <w:lang w:val="en-US"/>
        </w:rPr>
      </w:pPr>
      <w:bookmarkStart w:id="309" w:name="_Ref261212780"/>
      <w:r>
        <w:rPr>
          <w:lang w:val="en-US"/>
        </w:rPr>
        <w:lastRenderedPageBreak/>
        <w:br w:type="page"/>
      </w:r>
      <w:bookmarkStart w:id="310" w:name="_Toc440411917"/>
      <w:r w:rsidR="00C95CE5">
        <w:rPr>
          <w:lang w:val="en-US"/>
        </w:rPr>
        <w:lastRenderedPageBreak/>
        <w:t>Torque</w:t>
      </w:r>
      <w:r w:rsidR="00C95CE5">
        <w:rPr>
          <w:rFonts w:eastAsia="Arial" w:cs="Arial"/>
          <w:lang w:val="en-US"/>
        </w:rPr>
        <w:t xml:space="preserve"> </w:t>
      </w:r>
      <w:r w:rsidR="00C95CE5">
        <w:rPr>
          <w:lang w:val="en-US"/>
        </w:rPr>
        <w:t>encoder</w:t>
      </w:r>
      <w:bookmarkEnd w:id="310"/>
    </w:p>
    <w:p w14:paraId="12768A4C" w14:textId="77777777" w:rsidR="00C95CE5" w:rsidRDefault="00C95CE5">
      <w:pPr>
        <w:pStyle w:val="Heading2"/>
        <w:rPr>
          <w:lang w:val="en-US"/>
        </w:rPr>
      </w:pPr>
      <w:bookmarkStart w:id="311" w:name="_Ref439188182"/>
      <w:bookmarkStart w:id="312" w:name="_Toc440411918"/>
      <w:r>
        <w:rPr>
          <w:lang w:val="en-US"/>
        </w:rPr>
        <w:t>Description/additional</w:t>
      </w:r>
      <w:r>
        <w:rPr>
          <w:rFonts w:eastAsia="Arial" w:cs="Arial"/>
          <w:lang w:val="en-US"/>
        </w:rPr>
        <w:t xml:space="preserve"> </w:t>
      </w:r>
      <w:r>
        <w:rPr>
          <w:lang w:val="en-US"/>
        </w:rPr>
        <w:t>circuitry</w:t>
      </w:r>
      <w:bookmarkEnd w:id="311"/>
      <w:bookmarkEnd w:id="312"/>
    </w:p>
    <w:p w14:paraId="68A43AA8" w14:textId="0C1FDF4A" w:rsidR="00C95CE5" w:rsidRPr="005B29DF" w:rsidRDefault="005B29DF"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B29DF" w14:paraId="08601D71" w14:textId="77777777">
        <w:tc>
          <w:tcPr>
            <w:tcW w:w="4536" w:type="dxa"/>
            <w:shd w:val="clear" w:color="auto" w:fill="auto"/>
          </w:tcPr>
          <w:p w14:paraId="7F6B2FF2" w14:textId="5922928D" w:rsidR="005B29DF" w:rsidRPr="000356F0" w:rsidRDefault="005B29DF"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4E1B4CDA" w14:textId="7172AA2A" w:rsidR="005B29DF" w:rsidRDefault="005B29DF" w:rsidP="005B29DF">
            <w:pPr>
              <w:pStyle w:val="TableContents"/>
            </w:pPr>
            <w:r w:rsidRPr="00F8103C">
              <w:rPr>
                <w:color w:val="000000" w:themeColor="text1"/>
                <w:lang w:val="en-US"/>
              </w:rPr>
              <w:t>CLS1322-075</w:t>
            </w:r>
          </w:p>
        </w:tc>
      </w:tr>
      <w:tr w:rsidR="005B29DF" w14:paraId="21F8DF0C" w14:textId="77777777">
        <w:tc>
          <w:tcPr>
            <w:tcW w:w="4536" w:type="dxa"/>
            <w:shd w:val="clear" w:color="auto" w:fill="auto"/>
          </w:tcPr>
          <w:p w14:paraId="6A562E26" w14:textId="5B42C246" w:rsidR="005B29DF" w:rsidRDefault="005B29DF" w:rsidP="005B29DF">
            <w:pPr>
              <w:pStyle w:val="TableContents"/>
            </w:pPr>
            <w:r w:rsidRPr="00F8103C">
              <w:rPr>
                <w:color w:val="000000" w:themeColor="text1"/>
              </w:rPr>
              <w:t>Torque encoder principle:</w:t>
            </w:r>
          </w:p>
        </w:tc>
        <w:tc>
          <w:tcPr>
            <w:tcW w:w="4536" w:type="dxa"/>
            <w:shd w:val="clear" w:color="auto" w:fill="auto"/>
          </w:tcPr>
          <w:p w14:paraId="07354731" w14:textId="1CDFFF09" w:rsidR="005B29DF" w:rsidRDefault="005B29DF" w:rsidP="005B29DF">
            <w:pPr>
              <w:pStyle w:val="TableContents"/>
            </w:pPr>
            <w:r w:rsidRPr="00F8103C">
              <w:rPr>
                <w:color w:val="000000" w:themeColor="text1"/>
              </w:rPr>
              <w:t>potentiometer</w:t>
            </w:r>
          </w:p>
        </w:tc>
      </w:tr>
      <w:tr w:rsidR="005B29DF" w14:paraId="59D68AB6" w14:textId="77777777">
        <w:tc>
          <w:tcPr>
            <w:tcW w:w="4536" w:type="dxa"/>
            <w:shd w:val="clear" w:color="auto" w:fill="auto"/>
          </w:tcPr>
          <w:p w14:paraId="63918455" w14:textId="5455BFB8" w:rsidR="005B29DF" w:rsidRDefault="005B29DF" w:rsidP="005B29DF">
            <w:pPr>
              <w:pStyle w:val="TableContents"/>
            </w:pPr>
            <w:r w:rsidRPr="00F8103C">
              <w:rPr>
                <w:color w:val="000000" w:themeColor="text1"/>
              </w:rPr>
              <w:t>Supply voltage:</w:t>
            </w:r>
          </w:p>
        </w:tc>
        <w:tc>
          <w:tcPr>
            <w:tcW w:w="4536" w:type="dxa"/>
            <w:shd w:val="clear" w:color="auto" w:fill="auto"/>
          </w:tcPr>
          <w:p w14:paraId="608E9AD3" w14:textId="7E11EB4E" w:rsidR="005B29DF" w:rsidRDefault="005B29DF" w:rsidP="005B29DF">
            <w:pPr>
              <w:pStyle w:val="TableContents"/>
            </w:pPr>
            <w:r w:rsidRPr="00F8103C">
              <w:rPr>
                <w:color w:val="000000" w:themeColor="text1"/>
              </w:rPr>
              <w:t>3.3V</w:t>
            </w:r>
          </w:p>
        </w:tc>
      </w:tr>
      <w:tr w:rsidR="005B29DF" w14:paraId="52987740" w14:textId="77777777">
        <w:tc>
          <w:tcPr>
            <w:tcW w:w="4536" w:type="dxa"/>
            <w:shd w:val="clear" w:color="auto" w:fill="auto"/>
          </w:tcPr>
          <w:p w14:paraId="16943DD7" w14:textId="27DE3D7C" w:rsidR="005B29DF" w:rsidRDefault="005B29DF" w:rsidP="005B29DF">
            <w:pPr>
              <w:pStyle w:val="TableContents"/>
            </w:pPr>
            <w:r w:rsidRPr="00F8103C">
              <w:rPr>
                <w:color w:val="000000" w:themeColor="text1"/>
              </w:rPr>
              <w:t>Maximum supply current:</w:t>
            </w:r>
          </w:p>
        </w:tc>
        <w:tc>
          <w:tcPr>
            <w:tcW w:w="4536" w:type="dxa"/>
            <w:shd w:val="clear" w:color="auto" w:fill="auto"/>
          </w:tcPr>
          <w:p w14:paraId="50150CCA" w14:textId="03551290" w:rsidR="005B29DF" w:rsidRDefault="005B29DF" w:rsidP="005B29DF">
            <w:pPr>
              <w:pStyle w:val="TableContents"/>
            </w:pPr>
            <w:r w:rsidRPr="00F8103C">
              <w:rPr>
                <w:color w:val="000000" w:themeColor="text1"/>
              </w:rPr>
              <w:t>20mA</w:t>
            </w:r>
          </w:p>
        </w:tc>
      </w:tr>
      <w:tr w:rsidR="005B29DF" w14:paraId="209A90F8" w14:textId="77777777">
        <w:tc>
          <w:tcPr>
            <w:tcW w:w="4536" w:type="dxa"/>
            <w:shd w:val="clear" w:color="auto" w:fill="auto"/>
          </w:tcPr>
          <w:p w14:paraId="3E23B23C" w14:textId="683818CE" w:rsidR="005B29DF" w:rsidRDefault="005B29DF" w:rsidP="005B29DF">
            <w:pPr>
              <w:pStyle w:val="TableContents"/>
            </w:pPr>
            <w:r w:rsidRPr="00F8103C">
              <w:rPr>
                <w:color w:val="000000" w:themeColor="text1"/>
              </w:rPr>
              <w:t>Operating temperature:</w:t>
            </w:r>
          </w:p>
        </w:tc>
        <w:tc>
          <w:tcPr>
            <w:tcW w:w="4536" w:type="dxa"/>
            <w:shd w:val="clear" w:color="auto" w:fill="auto"/>
          </w:tcPr>
          <w:p w14:paraId="7A79756B" w14:textId="1E7FDE7C" w:rsidR="005B29DF" w:rsidRDefault="005B29DF"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5B29DF" w14:paraId="046D0285" w14:textId="77777777">
        <w:tc>
          <w:tcPr>
            <w:tcW w:w="4536" w:type="dxa"/>
            <w:shd w:val="clear" w:color="auto" w:fill="auto"/>
          </w:tcPr>
          <w:p w14:paraId="64B840C0" w14:textId="19507020" w:rsidR="005B29DF" w:rsidRDefault="005B29DF" w:rsidP="005B29DF">
            <w:pPr>
              <w:pStyle w:val="TableContents"/>
            </w:pPr>
            <w:r w:rsidRPr="00F8103C">
              <w:rPr>
                <w:color w:val="000000" w:themeColor="text1"/>
              </w:rPr>
              <w:t>Used output:</w:t>
            </w:r>
          </w:p>
        </w:tc>
        <w:tc>
          <w:tcPr>
            <w:tcW w:w="4536" w:type="dxa"/>
            <w:shd w:val="clear" w:color="auto" w:fill="auto"/>
          </w:tcPr>
          <w:p w14:paraId="0B98EA9B" w14:textId="5D8DB990" w:rsidR="005B29DF" w:rsidRDefault="005B29DF" w:rsidP="005B29DF">
            <w:pPr>
              <w:pStyle w:val="TableContents"/>
            </w:pPr>
            <w:r w:rsidRPr="00F8103C">
              <w:rPr>
                <w:color w:val="000000" w:themeColor="text1"/>
              </w:rPr>
              <w:t>150mV-3.2V</w:t>
            </w:r>
          </w:p>
        </w:tc>
      </w:tr>
    </w:tbl>
    <w:p w14:paraId="6506635C" w14:textId="1762AFDE" w:rsidR="00C95CE5" w:rsidRDefault="00C95CE5">
      <w:pPr>
        <w:pStyle w:val="Table"/>
      </w:pPr>
      <w:bookmarkStart w:id="313" w:name="_Toc440412074"/>
      <w:r>
        <w:t xml:space="preserve">Table </w:t>
      </w:r>
      <w:r w:rsidR="00AD5018">
        <w:fldChar w:fldCharType="begin"/>
      </w:r>
      <w:r w:rsidR="00AD5018">
        <w:instrText xml:space="preserve"> STYLEREF 1 \s </w:instrText>
      </w:r>
      <w:r w:rsidR="00AD5018">
        <w:fldChar w:fldCharType="separate"/>
      </w:r>
      <w:r w:rsidR="00F760C9">
        <w:rPr>
          <w:noProof/>
        </w:rPr>
        <w:t>7</w:t>
      </w:r>
      <w:r w:rsidR="00AD5018">
        <w:fldChar w:fldCharType="end"/>
      </w:r>
      <w:r w:rsidR="00AD5018">
        <w:t>.</w:t>
      </w:r>
      <w:r w:rsidR="00AD5018">
        <w:fldChar w:fldCharType="begin"/>
      </w:r>
      <w:r w:rsidR="00AD5018">
        <w:instrText xml:space="preserve"> SEQ Table \* ARABIC \s 1 </w:instrText>
      </w:r>
      <w:r w:rsidR="00AD5018">
        <w:fldChar w:fldCharType="separate"/>
      </w:r>
      <w:r w:rsidR="00F760C9">
        <w:rPr>
          <w:noProof/>
        </w:rPr>
        <w:t>1</w:t>
      </w:r>
      <w:r w:rsidR="00AD5018">
        <w:fldChar w:fldCharType="end"/>
      </w:r>
      <w:r>
        <w:t xml:space="preserve"> Torque encoder data</w:t>
      </w:r>
      <w:bookmarkEnd w:id="313"/>
    </w:p>
    <w:p w14:paraId="411E9F5B" w14:textId="77777777" w:rsidR="00C95CE5" w:rsidRDefault="00C95CE5">
      <w:pPr>
        <w:rPr>
          <w:lang w:val="en-US"/>
        </w:rPr>
      </w:pPr>
    </w:p>
    <w:p w14:paraId="4ED44538" w14:textId="77777777" w:rsidR="00673EE0" w:rsidRDefault="00673EE0">
      <w:pPr>
        <w:pStyle w:val="Heading2"/>
        <w:rPr>
          <w:lang w:val="en-US"/>
        </w:rPr>
      </w:pPr>
      <w:bookmarkStart w:id="314" w:name="_Toc440411919"/>
      <w:r>
        <w:rPr>
          <w:lang w:val="en-US"/>
        </w:rPr>
        <w:t>Torque Encoder Plausibility Check</w:t>
      </w:r>
      <w:bookmarkEnd w:id="314"/>
    </w:p>
    <w:p w14:paraId="51D12182" w14:textId="77777777" w:rsidR="005B29DF" w:rsidRPr="00F8103C" w:rsidRDefault="005B29DF"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w:t>
      </w:r>
      <w:proofErr w:type="gramStart"/>
      <w:r w:rsidRPr="00F8103C">
        <w:rPr>
          <w:color w:val="000000" w:themeColor="text1"/>
          <w:lang w:val="en-US"/>
        </w:rPr>
        <w:t>ECU</w:t>
      </w:r>
      <w:proofErr w:type="gramEnd"/>
      <w:r w:rsidRPr="00F8103C">
        <w:rPr>
          <w:color w:val="000000" w:themeColor="text1"/>
          <w:lang w:val="en-US"/>
        </w:rPr>
        <w:t xml:space="preserve"> the car will be shutdown (AIR’s opened). If at any time the conditioning circuit is shorted or becomes open the controller will see the loss of signal (30ms) and will shut the car down. If the outputs of the two potentiometers differ by more than </w:t>
      </w:r>
      <w:proofErr w:type="gramStart"/>
      <w:r w:rsidRPr="00F8103C">
        <w:rPr>
          <w:color w:val="000000" w:themeColor="text1"/>
          <w:lang w:val="en-US"/>
        </w:rPr>
        <w:t>10%</w:t>
      </w:r>
      <w:proofErr w:type="gramEnd"/>
      <w:r w:rsidRPr="00F8103C">
        <w:rPr>
          <w:color w:val="000000" w:themeColor="text1"/>
          <w:lang w:val="en-US"/>
        </w:rPr>
        <w:t xml:space="preserve"> the vehicle will be shut down as stated in the rules. </w:t>
      </w:r>
    </w:p>
    <w:p w14:paraId="5EFF4853" w14:textId="77777777" w:rsidR="005B29DF" w:rsidRPr="00F8103C" w:rsidRDefault="005B29DF"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w:t>
      </w:r>
      <w:proofErr w:type="gramStart"/>
      <w:r w:rsidRPr="00F8103C">
        <w:rPr>
          <w:color w:val="000000" w:themeColor="text1"/>
          <w:lang w:val="en-US"/>
        </w:rPr>
        <w:t>5 ohm</w:t>
      </w:r>
      <w:proofErr w:type="gramEnd"/>
      <w:r w:rsidRPr="00F8103C">
        <w:rPr>
          <w:color w:val="000000" w:themeColor="text1"/>
          <w:lang w:val="en-US"/>
        </w:rPr>
        <w:t xml:space="preserve"> resistor in series with the sensor. We added a 100 ohm pull up on the ADC pin. With the sensor connected to the ADC pin to ground we can measure all fault modes.   </w:t>
      </w:r>
    </w:p>
    <w:p w14:paraId="028678AA" w14:textId="77777777" w:rsidR="005B29DF" w:rsidRDefault="005B29DF"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w:t>
      </w:r>
      <w:proofErr w:type="spellStart"/>
      <w:r w:rsidRPr="00F8103C">
        <w:rPr>
          <w:color w:val="000000" w:themeColor="text1"/>
          <w:lang w:val="en-US"/>
        </w:rPr>
        <w:t>uC</w:t>
      </w:r>
      <w:proofErr w:type="spellEnd"/>
      <w:r w:rsidRPr="00F8103C">
        <w:rPr>
          <w:color w:val="000000" w:themeColor="text1"/>
          <w:lang w:val="en-US"/>
        </w:rPr>
        <w:t xml:space="preserve"> reads the DAC to verify output matched set point. If they match, the relay opens and stays open as long as the car is on and output matches set point.  </w:t>
      </w:r>
    </w:p>
    <w:p w14:paraId="40758E19" w14:textId="77777777" w:rsidR="005B29DF" w:rsidRPr="00F8103C" w:rsidRDefault="005B29DF" w:rsidP="005B29DF">
      <w:pPr>
        <w:ind w:firstLine="576"/>
        <w:rPr>
          <w:color w:val="000000" w:themeColor="text1"/>
          <w:lang w:val="en-US"/>
        </w:rPr>
      </w:pPr>
    </w:p>
    <w:p w14:paraId="46202E13" w14:textId="77777777" w:rsidR="005B29DF" w:rsidRPr="005B29DF" w:rsidRDefault="005B29DF" w:rsidP="005B29DF">
      <w:pPr>
        <w:rPr>
          <w:lang w:val="en-US"/>
        </w:rPr>
      </w:pPr>
    </w:p>
    <w:p w14:paraId="2DC8E4B3" w14:textId="77777777" w:rsidR="00C95CE5" w:rsidRDefault="00C95CE5">
      <w:pPr>
        <w:pStyle w:val="Heading2"/>
        <w:rPr>
          <w:lang w:val="en-US"/>
        </w:rPr>
      </w:pPr>
      <w:bookmarkStart w:id="315" w:name="_Toc440411920"/>
      <w:r>
        <w:rPr>
          <w:lang w:val="en-US"/>
        </w:rPr>
        <w:t>Wiring</w:t>
      </w:r>
      <w:bookmarkEnd w:id="315"/>
    </w:p>
    <w:p w14:paraId="15DD40D9" w14:textId="77777777" w:rsidR="005B29DF" w:rsidRDefault="005B29DF"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640D7C6D" w14:textId="740EDA2C" w:rsidR="005B29DF" w:rsidRPr="00F8103C" w:rsidRDefault="005B29DF" w:rsidP="005B29DF">
      <w:pPr>
        <w:pStyle w:val="Caption"/>
        <w:rPr>
          <w:color w:val="000000" w:themeColor="text1"/>
          <w:lang w:val="en-US"/>
        </w:rPr>
      </w:pPr>
      <w:bookmarkStart w:id="316" w:name="_Toc422327134"/>
      <w:bookmarkStart w:id="317" w:name="_Toc440412050"/>
      <w:r>
        <w:t xml:space="preserve">Figure </w:t>
      </w:r>
      <w:r>
        <w:fldChar w:fldCharType="begin"/>
      </w:r>
      <w:r>
        <w:instrText xml:space="preserve"> SEQ Figure \* ARABIC </w:instrText>
      </w:r>
      <w:r>
        <w:fldChar w:fldCharType="separate"/>
      </w:r>
      <w:r w:rsidR="00F760C9">
        <w:rPr>
          <w:noProof/>
        </w:rPr>
        <w:t>60</w:t>
      </w:r>
      <w:r>
        <w:fldChar w:fldCharType="end"/>
      </w:r>
      <w:r>
        <w:t xml:space="preserve"> Throttle Sensor </w:t>
      </w:r>
      <w:r>
        <w:rPr>
          <w:noProof/>
        </w:rPr>
        <w:t>Fault Conditions</w:t>
      </w:r>
      <w:bookmarkEnd w:id="316"/>
      <w:bookmarkEnd w:id="317"/>
    </w:p>
    <w:p w14:paraId="37ADBEAC" w14:textId="77777777" w:rsidR="00C95CE5" w:rsidRDefault="00C95CE5">
      <w:pPr>
        <w:pStyle w:val="Heading2"/>
        <w:rPr>
          <w:lang w:val="en-US"/>
        </w:rPr>
      </w:pPr>
      <w:bookmarkStart w:id="318" w:name="_Toc44041192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318"/>
    </w:p>
    <w:p w14:paraId="7E0758D3" w14:textId="77777777" w:rsidR="005B29DF" w:rsidRDefault="005B29DF" w:rsidP="005B29DF">
      <w:pPr>
        <w:keepNext/>
      </w:pPr>
      <w:r>
        <w:rPr>
          <w:noProof/>
          <w:lang w:val="en-US" w:eastAsia="en-US"/>
        </w:rPr>
        <w:drawing>
          <wp:inline distT="0" distB="0" distL="0" distR="0" wp14:anchorId="218D6191" wp14:editId="47E4B9FD">
            <wp:extent cx="6126480" cy="311404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6480" cy="3114040"/>
                    </a:xfrm>
                    <a:prstGeom prst="rect">
                      <a:avLst/>
                    </a:prstGeom>
                  </pic:spPr>
                </pic:pic>
              </a:graphicData>
            </a:graphic>
          </wp:inline>
        </w:drawing>
      </w:r>
    </w:p>
    <w:p w14:paraId="7AE796B4" w14:textId="162738D9" w:rsidR="005B29DF" w:rsidRPr="00F8103C" w:rsidRDefault="005B29DF" w:rsidP="005B29DF">
      <w:pPr>
        <w:pStyle w:val="Caption"/>
        <w:rPr>
          <w:color w:val="000000" w:themeColor="text1"/>
          <w:lang w:val="en-US"/>
        </w:rPr>
        <w:sectPr w:rsidR="005B29DF" w:rsidRPr="00F8103C" w:rsidSect="00933474">
          <w:headerReference w:type="even" r:id="rId156"/>
          <w:headerReference w:type="default" r:id="rId157"/>
          <w:footerReference w:type="even" r:id="rId158"/>
          <w:footerReference w:type="default" r:id="rId159"/>
          <w:headerReference w:type="first" r:id="rId160"/>
          <w:footerReference w:type="first" r:id="rId161"/>
          <w:type w:val="continuous"/>
          <w:pgSz w:w="12240" w:h="15840" w:code="1"/>
          <w:pgMar w:top="1296" w:right="1296" w:bottom="1008" w:left="1296" w:header="708" w:footer="708" w:gutter="0"/>
          <w:cols w:space="720"/>
          <w:docGrid w:linePitch="360"/>
        </w:sectPr>
      </w:pPr>
      <w:bookmarkStart w:id="319" w:name="_Toc422327135"/>
      <w:bookmarkStart w:id="320" w:name="_Toc440412051"/>
      <w:r>
        <w:t xml:space="preserve">Figure </w:t>
      </w:r>
      <w:r>
        <w:fldChar w:fldCharType="begin"/>
      </w:r>
      <w:r>
        <w:instrText xml:space="preserve"> SEQ Figure \* ARABIC </w:instrText>
      </w:r>
      <w:r>
        <w:fldChar w:fldCharType="separate"/>
      </w:r>
      <w:r w:rsidR="00F760C9">
        <w:rPr>
          <w:noProof/>
        </w:rPr>
        <w:t>61</w:t>
      </w:r>
      <w:r>
        <w:fldChar w:fldCharType="end"/>
      </w:r>
      <w:r>
        <w:t xml:space="preserve"> Throttle Pedal and Sensor Position in Car</w:t>
      </w:r>
      <w:bookmarkEnd w:id="319"/>
      <w:bookmarkEnd w:id="320"/>
    </w:p>
    <w:p w14:paraId="2AC7B3F1" w14:textId="77777777" w:rsidR="005B29DF" w:rsidRPr="005B29DF" w:rsidRDefault="005B29DF" w:rsidP="005B29DF">
      <w:pPr>
        <w:rPr>
          <w:lang w:val="en-US"/>
        </w:rPr>
      </w:pPr>
    </w:p>
    <w:p w14:paraId="6FB770AC" w14:textId="77777777" w:rsidR="00C95CE5" w:rsidRPr="0016628B" w:rsidRDefault="00C95CE5" w:rsidP="0016628B">
      <w:pPr>
        <w:pStyle w:val="Heading1"/>
        <w:numPr>
          <w:ilvl w:val="0"/>
          <w:numId w:val="0"/>
        </w:numPr>
        <w:ind w:left="432" w:hanging="432"/>
        <w:rPr>
          <w:lang w:val="en-US"/>
        </w:rPr>
        <w:sectPr w:rsidR="00C95CE5" w:rsidRPr="0016628B" w:rsidSect="00567DF0">
          <w:headerReference w:type="even" r:id="rId162"/>
          <w:headerReference w:type="default" r:id="rId163"/>
          <w:footerReference w:type="even" r:id="rId164"/>
          <w:footerReference w:type="default" r:id="rId165"/>
          <w:headerReference w:type="first" r:id="rId166"/>
          <w:footerReference w:type="first" r:id="rId167"/>
          <w:type w:val="continuous"/>
          <w:pgSz w:w="12240" w:h="15840" w:code="1"/>
          <w:pgMar w:top="1296" w:right="1296" w:bottom="1008" w:left="1296" w:header="708" w:footer="708" w:gutter="0"/>
          <w:cols w:space="720"/>
          <w:docGrid w:linePitch="360"/>
        </w:sectPr>
      </w:pPr>
    </w:p>
    <w:p w14:paraId="6B6A5AD0" w14:textId="77777777" w:rsidR="00C95CE5" w:rsidRDefault="00063C93">
      <w:pPr>
        <w:pStyle w:val="Heading1"/>
        <w:rPr>
          <w:lang w:val="en-US"/>
        </w:rPr>
      </w:pPr>
      <w:r>
        <w:rPr>
          <w:lang w:val="en-US"/>
        </w:rPr>
        <w:lastRenderedPageBreak/>
        <w:br w:type="page"/>
      </w:r>
      <w:bookmarkStart w:id="321" w:name="_Toc440411922"/>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321"/>
    </w:p>
    <w:p w14:paraId="6A2ABFCB" w14:textId="496A62B3" w:rsidR="00C95CE5" w:rsidRDefault="00C95CE5">
      <w:pPr>
        <w:pStyle w:val="Heading2"/>
        <w:rPr>
          <w:lang w:val="en-US"/>
        </w:rPr>
      </w:pPr>
      <w:bookmarkStart w:id="322" w:name="_Ref439188213"/>
      <w:bookmarkStart w:id="323" w:name="_Toc440411923"/>
      <w:commentRangeStart w:id="324"/>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w:t>
      </w:r>
      <w:commentRangeEnd w:id="324"/>
      <w:r w:rsidR="004709AF">
        <w:rPr>
          <w:rStyle w:val="CommentReference"/>
          <w:rFonts w:eastAsia="Calibri" w:cs="Arial"/>
          <w:b w:val="0"/>
          <w:bCs w:val="0"/>
          <w:color w:val="auto"/>
        </w:rPr>
        <w:commentReference w:id="324"/>
      </w:r>
      <w:r w:rsidR="005B29DF">
        <w:rPr>
          <w:lang w:val="en-US"/>
        </w:rPr>
        <w:t xml:space="preserve"> – GLVS BMS</w:t>
      </w:r>
      <w:bookmarkEnd w:id="322"/>
      <w:bookmarkEnd w:id="323"/>
    </w:p>
    <w:p w14:paraId="526FCB5E" w14:textId="77777777" w:rsidR="00C95CE5" w:rsidRDefault="00C95CE5">
      <w:pPr>
        <w:pStyle w:val="Heading3"/>
        <w:rPr>
          <w:lang w:val="en-US"/>
        </w:rPr>
      </w:pPr>
      <w:bookmarkStart w:id="325" w:name="_Toc440411924"/>
      <w:commentRangeStart w:id="326"/>
      <w:r>
        <w:rPr>
          <w:lang w:val="en-US"/>
        </w:rPr>
        <w:t>Description</w:t>
      </w:r>
      <w:commentRangeEnd w:id="326"/>
      <w:r w:rsidR="004709AF">
        <w:rPr>
          <w:rStyle w:val="CommentReference"/>
          <w:rFonts w:eastAsia="Calibri" w:cs="Arial"/>
          <w:b w:val="0"/>
          <w:bCs w:val="0"/>
        </w:rPr>
        <w:commentReference w:id="326"/>
      </w:r>
      <w:bookmarkEnd w:id="325"/>
    </w:p>
    <w:p w14:paraId="27BA7B2E" w14:textId="0B40CC9D" w:rsidR="005B29DF" w:rsidRDefault="005B29DF"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172BED71" w14:textId="50B04EAF" w:rsidR="005B29DF" w:rsidRPr="00F8103C" w:rsidRDefault="005B29DF"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2F090452" w14:textId="77777777" w:rsidR="00C95CE5" w:rsidRDefault="00C95CE5">
      <w:pPr>
        <w:pStyle w:val="Heading3"/>
        <w:rPr>
          <w:lang w:val="en-US"/>
        </w:rPr>
      </w:pPr>
      <w:bookmarkStart w:id="327" w:name="_Toc440411925"/>
      <w:r>
        <w:rPr>
          <w:lang w:val="en-US"/>
        </w:rPr>
        <w:lastRenderedPageBreak/>
        <w:t>Wiring,</w:t>
      </w:r>
      <w:r>
        <w:rPr>
          <w:rFonts w:eastAsia="Arial" w:cs="Arial"/>
          <w:lang w:val="en-US"/>
        </w:rPr>
        <w:t xml:space="preserve"> </w:t>
      </w:r>
      <w:r>
        <w:rPr>
          <w:lang w:val="en-US"/>
        </w:rPr>
        <w:t>cables,</w:t>
      </w:r>
      <w:bookmarkEnd w:id="327"/>
    </w:p>
    <w:p w14:paraId="18439BF4" w14:textId="4DB1E72C" w:rsidR="005B29DF" w:rsidRPr="005B29DF" w:rsidRDefault="005B29DF" w:rsidP="005B29DF">
      <w:pPr>
        <w:pStyle w:val="Caption"/>
        <w:rPr>
          <w:lang w:val="en-US"/>
        </w:rPr>
      </w:pPr>
      <w:bookmarkStart w:id="328" w:name="_Toc440412052"/>
      <w:r w:rsidRPr="00F8103C">
        <w:rPr>
          <w:noProof/>
          <w:color w:val="000000" w:themeColor="text1"/>
          <w:lang w:val="en-US" w:eastAsia="en-US"/>
        </w:rPr>
        <w:drawing>
          <wp:inline distT="0" distB="0" distL="0" distR="0" wp14:anchorId="3B6949DC" wp14:editId="0CC3B392">
            <wp:extent cx="6126480" cy="501205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6480" cy="501205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F760C9">
        <w:rPr>
          <w:noProof/>
        </w:rPr>
        <w:t>62</w:t>
      </w:r>
      <w:r>
        <w:fldChar w:fldCharType="end"/>
      </w:r>
      <w:r>
        <w:t>. GLVS Wiring and BMS circuit</w:t>
      </w:r>
      <w:bookmarkEnd w:id="328"/>
    </w:p>
    <w:p w14:paraId="3CFFF583" w14:textId="77777777" w:rsidR="00C95CE5" w:rsidRDefault="00C95CE5">
      <w:pPr>
        <w:pStyle w:val="Heading3"/>
        <w:rPr>
          <w:lang w:val="en-US"/>
        </w:rPr>
      </w:pPr>
      <w:bookmarkStart w:id="329" w:name="_Toc440411926"/>
      <w:commentRangeStart w:id="330"/>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330"/>
      <w:r w:rsidR="004709AF">
        <w:rPr>
          <w:rStyle w:val="CommentReference"/>
          <w:rFonts w:eastAsia="Calibri" w:cs="Arial"/>
          <w:b w:val="0"/>
          <w:bCs w:val="0"/>
        </w:rPr>
        <w:commentReference w:id="330"/>
      </w:r>
      <w:bookmarkEnd w:id="329"/>
    </w:p>
    <w:p w14:paraId="29DFEC33" w14:textId="23A86078" w:rsidR="005B29DF" w:rsidRDefault="00DE435E" w:rsidP="005B29DF">
      <w:pPr>
        <w:keepNext/>
      </w:pPr>
      <w:r>
        <w:rPr>
          <w:noProof/>
          <w:lang w:val="en-US" w:eastAsia="en-US"/>
        </w:rPr>
        <w:drawing>
          <wp:inline distT="0" distB="0" distL="0" distR="0" wp14:anchorId="0D89A434" wp14:editId="6EA27851">
            <wp:extent cx="6126480" cy="2790825"/>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6480" cy="2790825"/>
                    </a:xfrm>
                    <a:prstGeom prst="rect">
                      <a:avLst/>
                    </a:prstGeom>
                  </pic:spPr>
                </pic:pic>
              </a:graphicData>
            </a:graphic>
          </wp:inline>
        </w:drawing>
      </w:r>
    </w:p>
    <w:p w14:paraId="6D2A3A7B" w14:textId="440D261E" w:rsidR="00C95CE5" w:rsidRDefault="005B29DF" w:rsidP="005B29DF">
      <w:pPr>
        <w:pStyle w:val="Caption"/>
        <w:rPr>
          <w:lang w:val="en-US"/>
        </w:rPr>
      </w:pPr>
      <w:bookmarkStart w:id="331" w:name="_Toc440412053"/>
      <w:r>
        <w:t xml:space="preserve">Figure </w:t>
      </w:r>
      <w:r>
        <w:fldChar w:fldCharType="begin"/>
      </w:r>
      <w:r>
        <w:instrText xml:space="preserve"> SEQ Figure \* ARABIC </w:instrText>
      </w:r>
      <w:r>
        <w:fldChar w:fldCharType="separate"/>
      </w:r>
      <w:r w:rsidR="00F760C9">
        <w:rPr>
          <w:noProof/>
        </w:rPr>
        <w:t>63</w:t>
      </w:r>
      <w:r>
        <w:fldChar w:fldCharType="end"/>
      </w:r>
      <w:r>
        <w:t>. GLVS battery pack location in car</w:t>
      </w:r>
      <w:bookmarkEnd w:id="331"/>
    </w:p>
    <w:p w14:paraId="08126504" w14:textId="77777777" w:rsidR="00C95CE5" w:rsidRDefault="00C95CE5">
      <w:pPr>
        <w:rPr>
          <w:lang w:val="en-US"/>
        </w:rPr>
      </w:pPr>
    </w:p>
    <w:p w14:paraId="44BA0652" w14:textId="33A51172" w:rsidR="00C95CE5" w:rsidRDefault="00C95CE5">
      <w:pPr>
        <w:pStyle w:val="Heading2"/>
        <w:rPr>
          <w:lang w:val="en-US"/>
        </w:rPr>
      </w:pPr>
      <w:bookmarkStart w:id="332" w:name="_Toc440411927"/>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w:t>
      </w:r>
      <w:r w:rsidR="00141EE7">
        <w:rPr>
          <w:lang w:val="en-US"/>
        </w:rPr>
        <w:t xml:space="preserve"> </w:t>
      </w:r>
      <w:commentRangeStart w:id="333"/>
      <w:r w:rsidR="00141EE7">
        <w:rPr>
          <w:lang w:val="en-US"/>
        </w:rPr>
        <w:t>Traction Control System</w:t>
      </w:r>
      <w:commentRangeEnd w:id="333"/>
      <w:r w:rsidR="00141EE7">
        <w:rPr>
          <w:rStyle w:val="CommentReference"/>
          <w:rFonts w:eastAsia="Calibri" w:cs="Arial"/>
          <w:b w:val="0"/>
          <w:bCs w:val="0"/>
          <w:color w:val="auto"/>
        </w:rPr>
        <w:commentReference w:id="333"/>
      </w:r>
      <w:bookmarkEnd w:id="332"/>
    </w:p>
    <w:p w14:paraId="629508E8" w14:textId="25514C13" w:rsidR="00BE35A1" w:rsidRDefault="00BE35A1" w:rsidP="00BE35A1">
      <w:pPr>
        <w:rPr>
          <w:lang w:val="en-US"/>
        </w:rPr>
      </w:pPr>
    </w:p>
    <w:p w14:paraId="3AE047D9" w14:textId="186E7573" w:rsidR="00BE35A1" w:rsidRPr="00BE35A1" w:rsidRDefault="00BE35A1"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2F9156A6" w14:textId="1460F27F" w:rsidR="00C95CE5" w:rsidRDefault="00BE35A1">
      <w:pPr>
        <w:rPr>
          <w:rFonts w:eastAsia="Arial"/>
          <w:lang w:val="en-US"/>
        </w:rPr>
      </w:pPr>
      <w:r>
        <w:rPr>
          <w:noProof/>
          <w:lang w:val="en-US" w:eastAsia="en-US"/>
        </w:rPr>
        <w:lastRenderedPageBreak/>
        <w:drawing>
          <wp:inline distT="0" distB="0" distL="0" distR="0" wp14:anchorId="6643AE27" wp14:editId="02F096F1">
            <wp:extent cx="6126480" cy="38023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6480" cy="3802380"/>
                    </a:xfrm>
                    <a:prstGeom prst="rect">
                      <a:avLst/>
                    </a:prstGeom>
                  </pic:spPr>
                </pic:pic>
              </a:graphicData>
            </a:graphic>
          </wp:inline>
        </w:drawing>
      </w:r>
    </w:p>
    <w:p w14:paraId="75B5F67E" w14:textId="77777777" w:rsidR="00C95CE5" w:rsidRDefault="00C95CE5">
      <w:pPr>
        <w:rPr>
          <w:lang w:val="en-US"/>
        </w:rPr>
      </w:pPr>
    </w:p>
    <w:p w14:paraId="60BE37F5" w14:textId="77777777" w:rsidR="0016628B" w:rsidRDefault="0016628B">
      <w:pPr>
        <w:rPr>
          <w:lang w:val="en-US"/>
        </w:rPr>
        <w:sectPr w:rsidR="0016628B" w:rsidSect="00567DF0">
          <w:headerReference w:type="even" r:id="rId170"/>
          <w:headerReference w:type="default" r:id="rId171"/>
          <w:footerReference w:type="even" r:id="rId172"/>
          <w:footerReference w:type="default" r:id="rId173"/>
          <w:headerReference w:type="first" r:id="rId174"/>
          <w:footerReference w:type="first" r:id="rId175"/>
          <w:type w:val="continuous"/>
          <w:pgSz w:w="12240" w:h="15840" w:code="1"/>
          <w:pgMar w:top="1296" w:right="1296" w:bottom="1008" w:left="1296" w:header="708" w:footer="708" w:gutter="0"/>
          <w:cols w:space="720"/>
          <w:docGrid w:linePitch="360"/>
        </w:sectPr>
      </w:pPr>
    </w:p>
    <w:p w14:paraId="7C759954" w14:textId="77777777" w:rsidR="00C95CE5" w:rsidRDefault="00C95CE5">
      <w:pPr>
        <w:rPr>
          <w:lang w:val="en-US"/>
        </w:rPr>
      </w:pPr>
    </w:p>
    <w:p w14:paraId="468817DD" w14:textId="77777777" w:rsidR="0016628B" w:rsidRDefault="00063C93" w:rsidP="0016628B">
      <w:pPr>
        <w:pStyle w:val="Heading1"/>
        <w:rPr>
          <w:lang w:val="en-US"/>
        </w:rPr>
      </w:pPr>
      <w:r>
        <w:rPr>
          <w:lang w:val="en-US"/>
        </w:rPr>
        <w:br w:type="page"/>
      </w:r>
      <w:bookmarkStart w:id="334" w:name="_Toc440411928"/>
      <w:r w:rsidR="0016628B">
        <w:rPr>
          <w:lang w:val="en-US"/>
        </w:rPr>
        <w:lastRenderedPageBreak/>
        <w:t>Overall Grounding Concept</w:t>
      </w:r>
      <w:bookmarkEnd w:id="334"/>
    </w:p>
    <w:p w14:paraId="6E0845EF" w14:textId="77777777" w:rsidR="0016628B" w:rsidRDefault="0016628B" w:rsidP="0016628B">
      <w:pPr>
        <w:pStyle w:val="Heading2"/>
        <w:rPr>
          <w:lang w:val="en-US"/>
        </w:rPr>
      </w:pPr>
      <w:bookmarkStart w:id="335" w:name="_Ref439188269"/>
      <w:bookmarkStart w:id="336" w:name="_Toc440411929"/>
      <w:r>
        <w:rPr>
          <w:lang w:val="en-US"/>
        </w:rPr>
        <w:t>Description of the Grounding Concept</w:t>
      </w:r>
      <w:bookmarkEnd w:id="335"/>
      <w:bookmarkEnd w:id="336"/>
    </w:p>
    <w:p w14:paraId="02B019DF" w14:textId="5BE9943E" w:rsidR="005B29DF" w:rsidRPr="00F8103C" w:rsidRDefault="005B29DF"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 xml:space="preserve">quick disconnect to </w:t>
      </w:r>
      <w:r w:rsidR="00E46275">
        <w:rPr>
          <w:color w:val="000000" w:themeColor="text1"/>
          <w:lang w:val="en-US"/>
        </w:rPr>
        <w:t>e</w:t>
      </w:r>
      <w:r w:rsidRPr="00F8103C">
        <w:rPr>
          <w:color w:val="000000" w:themeColor="text1"/>
          <w:lang w:val="en-US"/>
        </w:rPr>
        <w:t xml:space="preserve">nsure low resistance. Firewalls will be mounted to the car </w:t>
      </w:r>
      <w:r w:rsidR="00E46275">
        <w:rPr>
          <w:color w:val="000000" w:themeColor="text1"/>
          <w:lang w:val="en-US"/>
        </w:rPr>
        <w:t>via</w:t>
      </w:r>
      <w:r w:rsidRPr="00F8103C">
        <w:rPr>
          <w:color w:val="000000" w:themeColor="text1"/>
          <w:lang w:val="en-US"/>
        </w:rPr>
        <w:t xml:space="preserve"> tabs welded to the frame. The tabs will have paint removed to make a </w:t>
      </w:r>
      <w:r w:rsidR="00E46275">
        <w:rPr>
          <w:color w:val="000000" w:themeColor="text1"/>
          <w:lang w:val="en-US"/>
        </w:rPr>
        <w:t>robust</w:t>
      </w:r>
      <w:r w:rsidRPr="00F8103C">
        <w:rPr>
          <w:color w:val="000000" w:themeColor="text1"/>
          <w:lang w:val="en-US"/>
        </w:rPr>
        <w:t xml:space="preserve"> electrical connection to the firewall</w:t>
      </w:r>
    </w:p>
    <w:p w14:paraId="513E090F" w14:textId="77777777" w:rsidR="005B29DF" w:rsidRPr="005B29DF" w:rsidRDefault="005B29DF" w:rsidP="005B29DF">
      <w:pPr>
        <w:rPr>
          <w:lang w:val="en-US"/>
        </w:rPr>
      </w:pPr>
    </w:p>
    <w:p w14:paraId="3433A465" w14:textId="77777777" w:rsidR="0016628B" w:rsidRDefault="0016628B" w:rsidP="0016628B">
      <w:pPr>
        <w:pStyle w:val="Heading2"/>
        <w:rPr>
          <w:lang w:val="en-US"/>
        </w:rPr>
      </w:pPr>
      <w:bookmarkStart w:id="337" w:name="_Toc440411930"/>
      <w:r>
        <w:rPr>
          <w:lang w:val="en-US"/>
        </w:rPr>
        <w:t>Grounding Measurements</w:t>
      </w:r>
      <w:bookmarkEnd w:id="337"/>
    </w:p>
    <w:p w14:paraId="48265B6B" w14:textId="3C944794" w:rsidR="00E46275" w:rsidRPr="00E46275" w:rsidRDefault="00E46275"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w:t>
      </w:r>
      <w:r w:rsidR="00921F34">
        <w:rPr>
          <w:color w:val="000000" w:themeColor="text1"/>
        </w:rPr>
        <w:t xml:space="preserve"> Measurements between various points and this frame bolt will be tested to ensure compliance with EV4.3.</w:t>
      </w:r>
    </w:p>
    <w:p w14:paraId="108ACEAA" w14:textId="77777777" w:rsidR="00C95CE5" w:rsidRDefault="00C95CE5"/>
    <w:p w14:paraId="38270A81" w14:textId="77777777" w:rsidR="0016628B" w:rsidRDefault="0016628B">
      <w:pPr>
        <w:sectPr w:rsidR="0016628B" w:rsidSect="00567DF0">
          <w:headerReference w:type="default" r:id="rId176"/>
          <w:type w:val="continuous"/>
          <w:pgSz w:w="12240" w:h="15840" w:code="1"/>
          <w:pgMar w:top="1296" w:right="1296" w:bottom="1008" w:left="1296" w:header="708" w:footer="708" w:gutter="0"/>
          <w:cols w:space="720"/>
          <w:docGrid w:linePitch="360"/>
        </w:sectPr>
      </w:pPr>
    </w:p>
    <w:p w14:paraId="4CCAB9EC" w14:textId="77777777" w:rsidR="00C95CE5" w:rsidRDefault="00063C93">
      <w:pPr>
        <w:pStyle w:val="Heading1"/>
        <w:rPr>
          <w:lang w:val="en-US"/>
        </w:rPr>
      </w:pPr>
      <w:bookmarkStart w:id="338" w:name="_Ref261212852"/>
      <w:r>
        <w:rPr>
          <w:lang w:val="en-US"/>
        </w:rPr>
        <w:lastRenderedPageBreak/>
        <w:br w:type="page"/>
      </w:r>
      <w:bookmarkStart w:id="339" w:name="_Toc440411931"/>
      <w:r w:rsidR="00C95CE5">
        <w:rPr>
          <w:lang w:val="en-US"/>
        </w:rPr>
        <w:lastRenderedPageBreak/>
        <w:t>Firewall(s)</w:t>
      </w:r>
      <w:bookmarkEnd w:id="339"/>
    </w:p>
    <w:p w14:paraId="184B8261" w14:textId="77777777" w:rsidR="00C95CE5" w:rsidRDefault="00C95CE5">
      <w:pPr>
        <w:pStyle w:val="Heading2"/>
        <w:rPr>
          <w:lang w:val="en-US"/>
        </w:rPr>
      </w:pPr>
      <w:bookmarkStart w:id="340" w:name="_Ref439188230"/>
      <w:bookmarkStart w:id="341" w:name="_Toc440411932"/>
      <w:r>
        <w:rPr>
          <w:lang w:val="en-US"/>
        </w:rPr>
        <w:t>Firewall</w:t>
      </w:r>
      <w:r>
        <w:rPr>
          <w:rFonts w:eastAsia="Arial" w:cs="Arial"/>
          <w:lang w:val="en-US"/>
        </w:rPr>
        <w:t xml:space="preserve"> </w:t>
      </w:r>
      <w:r>
        <w:rPr>
          <w:lang w:val="en-US"/>
        </w:rPr>
        <w:t>1</w:t>
      </w:r>
      <w:bookmarkEnd w:id="340"/>
      <w:bookmarkEnd w:id="341"/>
    </w:p>
    <w:p w14:paraId="23D58F71" w14:textId="77777777" w:rsidR="00C95CE5" w:rsidRDefault="00C95CE5">
      <w:pPr>
        <w:pStyle w:val="Heading3"/>
        <w:rPr>
          <w:lang w:val="en-US"/>
        </w:rPr>
      </w:pPr>
      <w:bookmarkStart w:id="342" w:name="_Toc440411933"/>
      <w:r>
        <w:rPr>
          <w:lang w:val="en-US"/>
        </w:rPr>
        <w:t>Description/materials</w:t>
      </w:r>
      <w:bookmarkEnd w:id="342"/>
    </w:p>
    <w:p w14:paraId="15EA7B94" w14:textId="5EDEB2F6" w:rsidR="007F3FDE" w:rsidRPr="00F8103C" w:rsidRDefault="007F3FDE"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w:t>
      </w:r>
      <w:proofErr w:type="spellStart"/>
      <w:r w:rsidRPr="00F8103C">
        <w:rPr>
          <w:color w:val="000000" w:themeColor="text1"/>
          <w:lang w:val="en-US"/>
        </w:rPr>
        <w:t>kevlar</w:t>
      </w:r>
      <w:proofErr w:type="spellEnd"/>
      <w:r w:rsidRPr="00F8103C">
        <w:rPr>
          <w:color w:val="000000" w:themeColor="text1"/>
          <w:lang w:val="en-US"/>
        </w:rPr>
        <w:t xml:space="preserve">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F938F7E" w14:textId="77777777" w:rsidR="007F3FDE" w:rsidRPr="00F8103C" w:rsidRDefault="007F3FDE"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7FD71C88" w14:textId="77777777" w:rsidR="007F3FDE" w:rsidRPr="007F3FDE" w:rsidRDefault="007F3FDE" w:rsidP="007F3FDE">
      <w:pPr>
        <w:rPr>
          <w:lang w:val="en-US"/>
        </w:rPr>
      </w:pPr>
    </w:p>
    <w:p w14:paraId="5D615D7A" w14:textId="77777777" w:rsidR="00C95CE5" w:rsidRDefault="00C95CE5">
      <w:pPr>
        <w:pStyle w:val="Heading3"/>
        <w:rPr>
          <w:lang w:val="en-US"/>
        </w:rPr>
      </w:pPr>
      <w:bookmarkStart w:id="343" w:name="_Toc44041193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43"/>
    </w:p>
    <w:p w14:paraId="124432A5" w14:textId="32BA4054" w:rsidR="007F3FDE" w:rsidRDefault="007F3FDE"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78">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466FE8CD" w14:textId="77777777" w:rsidR="00304928" w:rsidRPr="007F3FDE" w:rsidRDefault="00304928" w:rsidP="00304928">
      <w:pPr>
        <w:rPr>
          <w:lang w:val="en-US"/>
        </w:rPr>
      </w:pPr>
    </w:p>
    <w:p w14:paraId="2A137ADF" w14:textId="77777777" w:rsidR="003A5679" w:rsidRDefault="00C95CE5" w:rsidP="003A5679">
      <w:pPr>
        <w:pStyle w:val="Heading2"/>
        <w:rPr>
          <w:lang w:val="en-US"/>
        </w:rPr>
      </w:pPr>
      <w:bookmarkStart w:id="344" w:name="_Toc440411935"/>
      <w:bookmarkStart w:id="345" w:name="_Ref261212653"/>
      <w:bookmarkStart w:id="346" w:name="_Ref261212888"/>
      <w:r>
        <w:rPr>
          <w:lang w:val="en-US"/>
        </w:rPr>
        <w:t>Firewall</w:t>
      </w:r>
      <w:r>
        <w:rPr>
          <w:rFonts w:eastAsia="Arial" w:cs="Arial"/>
          <w:lang w:val="en-US"/>
        </w:rPr>
        <w:t xml:space="preserve"> </w:t>
      </w:r>
      <w:r>
        <w:rPr>
          <w:lang w:val="en-US"/>
        </w:rPr>
        <w:t>2</w:t>
      </w:r>
      <w:bookmarkStart w:id="347" w:name="_Ref261212884"/>
      <w:bookmarkEnd w:id="344"/>
    </w:p>
    <w:p w14:paraId="7F30C483" w14:textId="13C59E8F" w:rsidR="008613D1" w:rsidRDefault="008613D1" w:rsidP="008613D1">
      <w:pPr>
        <w:rPr>
          <w:lang w:val="en-US"/>
        </w:rPr>
      </w:pPr>
      <w:r>
        <w:rPr>
          <w:lang w:val="en-US"/>
        </w:rPr>
        <w:t>This car only has 1 firewall.</w:t>
      </w:r>
    </w:p>
    <w:p w14:paraId="4169D2B7" w14:textId="77777777" w:rsidR="008613D1" w:rsidRPr="008613D1" w:rsidRDefault="008613D1" w:rsidP="008613D1">
      <w:pPr>
        <w:rPr>
          <w:lang w:val="en-US"/>
        </w:rPr>
        <w:sectPr w:rsidR="008613D1" w:rsidRPr="008613D1" w:rsidSect="00567DF0">
          <w:headerReference w:type="even" r:id="rId179"/>
          <w:headerReference w:type="default" r:id="rId180"/>
          <w:footerReference w:type="even" r:id="rId181"/>
          <w:footerReference w:type="default" r:id="rId182"/>
          <w:headerReference w:type="first" r:id="rId183"/>
          <w:footerReference w:type="first" r:id="rId184"/>
          <w:type w:val="continuous"/>
          <w:pgSz w:w="12240" w:h="15840" w:code="1"/>
          <w:pgMar w:top="1296" w:right="1296" w:bottom="1008" w:left="1296" w:header="708" w:footer="708" w:gutter="0"/>
          <w:cols w:space="720"/>
          <w:docGrid w:linePitch="360"/>
        </w:sectPr>
      </w:pPr>
    </w:p>
    <w:p w14:paraId="485D7F9F" w14:textId="77777777" w:rsidR="00C95CE5" w:rsidRDefault="00063C93">
      <w:pPr>
        <w:pStyle w:val="Heading1"/>
        <w:rPr>
          <w:lang w:val="en-US"/>
        </w:rPr>
      </w:pPr>
      <w:r>
        <w:rPr>
          <w:lang w:val="en-US"/>
        </w:rPr>
        <w:lastRenderedPageBreak/>
        <w:br w:type="page"/>
      </w:r>
      <w:bookmarkStart w:id="348" w:name="_Toc440411936"/>
      <w:r w:rsidR="00C95CE5">
        <w:rPr>
          <w:lang w:val="en-US"/>
        </w:rPr>
        <w:lastRenderedPageBreak/>
        <w:t>Appendix</w:t>
      </w:r>
      <w:bookmarkEnd w:id="348"/>
    </w:p>
    <w:p w14:paraId="45F5E2F5" w14:textId="5EF942F7" w:rsidR="00C95CE5" w:rsidRDefault="00B578E1" w:rsidP="00B578E1">
      <w:pPr>
        <w:pStyle w:val="Heading2"/>
        <w:rPr>
          <w:lang w:val="en-US"/>
        </w:rPr>
      </w:pPr>
      <w:bookmarkStart w:id="349" w:name="_Toc440411937"/>
      <w:r>
        <w:rPr>
          <w:lang w:val="en-US"/>
        </w:rPr>
        <w:t>System Overview</w:t>
      </w:r>
      <w:bookmarkEnd w:id="349"/>
    </w:p>
    <w:p w14:paraId="4B554317" w14:textId="2CE4C3CA" w:rsidR="00BA0C7E" w:rsidRDefault="00BA0C7E" w:rsidP="00BA0C7E">
      <w:pPr>
        <w:pStyle w:val="Heading3"/>
        <w:rPr>
          <w:lang w:val="en-US"/>
        </w:rPr>
      </w:pPr>
      <w:bookmarkStart w:id="350" w:name="_Ref439180588"/>
      <w:bookmarkStart w:id="351" w:name="_Toc440411938"/>
      <w:r>
        <w:rPr>
          <w:lang w:val="en-US"/>
        </w:rPr>
        <w:t>18 AWG PVC Insulated Hookup Wire</w:t>
      </w:r>
      <w:bookmarkEnd w:id="350"/>
      <w:bookmarkEnd w:id="351"/>
    </w:p>
    <w:p w14:paraId="3B019719" w14:textId="0A6D5F42" w:rsidR="000E0D23" w:rsidRPr="000E0D23" w:rsidRDefault="000E0D23" w:rsidP="000E0D23">
      <w:pPr>
        <w:rPr>
          <w:lang w:val="en-US"/>
        </w:rPr>
      </w:pPr>
      <w:r>
        <w:rPr>
          <w:lang w:val="en-US"/>
        </w:rPr>
        <w:t>Referred to</w:t>
      </w:r>
    </w:p>
    <w:p w14:paraId="5F37D52D" w14:textId="10C5D96F" w:rsidR="00BA0C7E" w:rsidRDefault="00BA0C7E" w:rsidP="00286F3D">
      <w:pPr>
        <w:jc w:val="center"/>
        <w:rPr>
          <w:lang w:val="en-US"/>
        </w:rPr>
      </w:pPr>
      <w:r>
        <w:rPr>
          <w:noProof/>
          <w:lang w:val="en-US" w:eastAsia="en-US"/>
        </w:rPr>
        <w:drawing>
          <wp:inline distT="0" distB="0" distL="0" distR="0" wp14:anchorId="113328DB" wp14:editId="74C455C8">
            <wp:extent cx="4800600" cy="33782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185">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562BF1E" w14:textId="7C05CCD3" w:rsidR="00286F3D" w:rsidRDefault="00BA0C7E" w:rsidP="00BA0C7E">
      <w:pPr>
        <w:rPr>
          <w:lang w:val="en-US"/>
        </w:rPr>
      </w:pPr>
      <w:r>
        <w:rPr>
          <w:lang w:val="en-US"/>
        </w:rPr>
        <w:t xml:space="preserve">Full datasheet can be found </w:t>
      </w:r>
      <w:hyperlink r:id="rId186" w:history="1">
        <w:r w:rsidRPr="00BA0C7E">
          <w:rPr>
            <w:rStyle w:val="Hyperlink"/>
            <w:lang w:val="en-US"/>
          </w:rPr>
          <w:t>here</w:t>
        </w:r>
      </w:hyperlink>
    </w:p>
    <w:p w14:paraId="058FA9B3" w14:textId="77777777" w:rsidR="00286F3D" w:rsidRDefault="00286F3D">
      <w:pPr>
        <w:suppressAutoHyphens w:val="0"/>
        <w:spacing w:after="0" w:line="240" w:lineRule="auto"/>
        <w:rPr>
          <w:lang w:val="en-US"/>
        </w:rPr>
      </w:pPr>
      <w:r>
        <w:rPr>
          <w:lang w:val="en-US"/>
        </w:rPr>
        <w:br w:type="page"/>
      </w:r>
    </w:p>
    <w:p w14:paraId="0510B5F0" w14:textId="20FB99E8" w:rsidR="00C95CE5" w:rsidRDefault="00BA0C7E" w:rsidP="00BA0C7E">
      <w:pPr>
        <w:pStyle w:val="Heading3"/>
        <w:rPr>
          <w:lang w:val="en-US"/>
        </w:rPr>
      </w:pPr>
      <w:bookmarkStart w:id="352" w:name="_Ref439180462"/>
      <w:bookmarkStart w:id="353" w:name="_Toc440411939"/>
      <w:r>
        <w:rPr>
          <w:lang w:val="en-US"/>
        </w:rPr>
        <w:lastRenderedPageBreak/>
        <w:t>24 AWG PVC Insulated Hookup Wire</w:t>
      </w:r>
      <w:bookmarkEnd w:id="352"/>
      <w:bookmarkEnd w:id="353"/>
    </w:p>
    <w:p w14:paraId="31C9A416" w14:textId="73D1B3F2" w:rsidR="00BA0C7E" w:rsidRPr="00BA0C7E" w:rsidRDefault="000E0D23" w:rsidP="00BA0C7E">
      <w:pPr>
        <w:rPr>
          <w:lang w:val="en-US"/>
        </w:rPr>
      </w:pPr>
      <w:r>
        <w:rPr>
          <w:lang w:val="en-US"/>
        </w:rPr>
        <w:t xml:space="preserve">Referred </w:t>
      </w:r>
      <w:proofErr w:type="gramStart"/>
      <w:r>
        <w:rPr>
          <w:lang w:val="en-US"/>
        </w:rPr>
        <w:t>to :</w:t>
      </w:r>
      <w:proofErr w:type="gramEnd"/>
      <w:r>
        <w:rPr>
          <w:lang w:val="en-US"/>
        </w:rPr>
        <w:fldChar w:fldCharType="begin"/>
      </w:r>
      <w:r>
        <w:rPr>
          <w:lang w:val="en-US"/>
        </w:rPr>
        <w:instrText xml:space="preserve"> REF _Ref439180523 \n \h </w:instrText>
      </w:r>
      <w:r>
        <w:rPr>
          <w:lang w:val="en-US"/>
        </w:rPr>
      </w:r>
      <w:r>
        <w:rPr>
          <w:lang w:val="en-US"/>
        </w:rPr>
        <w:fldChar w:fldCharType="separate"/>
      </w:r>
      <w:r w:rsidR="00F760C9">
        <w:rPr>
          <w:lang w:val="en-US"/>
        </w:rPr>
        <w:t>2.2.2</w:t>
      </w:r>
      <w:r>
        <w:rPr>
          <w:lang w:val="en-US"/>
        </w:rPr>
        <w:fldChar w:fldCharType="end"/>
      </w:r>
      <w:r>
        <w:rPr>
          <w:lang w:val="en-US"/>
        </w:rPr>
        <w:t xml:space="preserve">, </w:t>
      </w:r>
      <w:r>
        <w:rPr>
          <w:lang w:val="en-US"/>
        </w:rPr>
        <w:fldChar w:fldCharType="begin"/>
      </w:r>
      <w:r>
        <w:rPr>
          <w:lang w:val="en-US"/>
        </w:rPr>
        <w:instrText xml:space="preserve"> REF _Ref439180622 \r \h </w:instrText>
      </w:r>
      <w:r>
        <w:rPr>
          <w:lang w:val="en-US"/>
        </w:rPr>
      </w:r>
      <w:r>
        <w:rPr>
          <w:lang w:val="en-US"/>
        </w:rPr>
        <w:fldChar w:fldCharType="separate"/>
      </w:r>
      <w:r w:rsidR="00F760C9">
        <w:rPr>
          <w:lang w:val="en-US"/>
        </w:rPr>
        <w:t>2.3.2</w:t>
      </w:r>
      <w:r>
        <w:rPr>
          <w:lang w:val="en-US"/>
        </w:rPr>
        <w:fldChar w:fldCharType="end"/>
      </w:r>
    </w:p>
    <w:p w14:paraId="1609D9AE" w14:textId="77777777" w:rsidR="00BA0C7E" w:rsidRPr="00F8103C" w:rsidRDefault="00BA0C7E"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187">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12F0B29E" w14:textId="77777777" w:rsidR="00BA0C7E" w:rsidRDefault="00BA0C7E" w:rsidP="00BA0C7E">
      <w:r>
        <w:rPr>
          <w:color w:val="000000" w:themeColor="text1"/>
          <w:lang w:val="en-US"/>
        </w:rPr>
        <w:t xml:space="preserve">Full Datasheet can be found </w:t>
      </w:r>
      <w:hyperlink r:id="rId188" w:history="1">
        <w:r w:rsidRPr="003B7647">
          <w:rPr>
            <w:rStyle w:val="Hyperlink"/>
            <w:lang w:val="en-US"/>
          </w:rPr>
          <w:t>here</w:t>
        </w:r>
      </w:hyperlink>
    </w:p>
    <w:p w14:paraId="0F1606D1" w14:textId="21827981" w:rsidR="00BA0C7E" w:rsidRDefault="0040127E" w:rsidP="0040127E">
      <w:pPr>
        <w:pStyle w:val="Heading3"/>
        <w:rPr>
          <w:lang w:val="en-US"/>
        </w:rPr>
      </w:pPr>
      <w:bookmarkStart w:id="354" w:name="_Toc440411940"/>
      <w:r>
        <w:rPr>
          <w:lang w:val="en-US"/>
        </w:rPr>
        <w:lastRenderedPageBreak/>
        <w:t>TSMS/HV Sense Wire</w:t>
      </w:r>
      <w:bookmarkEnd w:id="354"/>
    </w:p>
    <w:p w14:paraId="257C1744" w14:textId="77777777" w:rsidR="0040127E" w:rsidRPr="00F8103C" w:rsidRDefault="0040127E"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89">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24955788" w14:textId="6D82CDCB" w:rsidR="0040127E" w:rsidRDefault="0040127E" w:rsidP="0040127E">
      <w:r w:rsidRPr="00F8103C">
        <w:rPr>
          <w:color w:val="000000" w:themeColor="text1"/>
          <w:lang w:val="en-US"/>
        </w:rPr>
        <w:t xml:space="preserve">Full datasheet: </w:t>
      </w:r>
      <w:hyperlink r:id="rId190" w:history="1">
        <w:r w:rsidRPr="0040127E">
          <w:rPr>
            <w:rStyle w:val="Hyperlink"/>
            <w:lang w:val="en-US"/>
          </w:rPr>
          <w:t>here</w:t>
        </w:r>
      </w:hyperlink>
    </w:p>
    <w:p w14:paraId="577AEA7C" w14:textId="182FFF46" w:rsidR="00286F3D" w:rsidRDefault="00286F3D">
      <w:pPr>
        <w:suppressAutoHyphens w:val="0"/>
        <w:spacing w:after="0" w:line="240" w:lineRule="auto"/>
        <w:rPr>
          <w:lang w:val="en-US"/>
        </w:rPr>
      </w:pPr>
      <w:r>
        <w:rPr>
          <w:lang w:val="en-US"/>
        </w:rPr>
        <w:br w:type="page"/>
      </w:r>
    </w:p>
    <w:p w14:paraId="74D17852" w14:textId="4FB86517" w:rsidR="00B578E1" w:rsidRDefault="00B578E1" w:rsidP="00B578E1">
      <w:pPr>
        <w:pStyle w:val="Heading2"/>
        <w:rPr>
          <w:lang w:val="en-US"/>
        </w:rPr>
      </w:pPr>
      <w:r>
        <w:rPr>
          <w:lang w:val="en-US"/>
        </w:rPr>
        <w:lastRenderedPageBreak/>
        <w:t xml:space="preserve"> </w:t>
      </w:r>
      <w:bookmarkStart w:id="355" w:name="_Toc440411941"/>
      <w:r>
        <w:rPr>
          <w:lang w:val="en-US"/>
        </w:rPr>
        <w:t>Electrical System Datasheets</w:t>
      </w:r>
      <w:bookmarkEnd w:id="355"/>
    </w:p>
    <w:p w14:paraId="1E1CBE2C" w14:textId="124459EE" w:rsidR="00B578E1" w:rsidRDefault="00570049" w:rsidP="00B578E1">
      <w:pPr>
        <w:pStyle w:val="Heading3"/>
        <w:rPr>
          <w:lang w:val="en-US"/>
        </w:rPr>
      </w:pPr>
      <w:bookmarkStart w:id="356" w:name="_Toc440411942"/>
      <w:r>
        <w:rPr>
          <w:lang w:val="en-US"/>
        </w:rPr>
        <w:t>Shutdown Circuit</w:t>
      </w:r>
      <w:bookmarkEnd w:id="356"/>
    </w:p>
    <w:p w14:paraId="4566C29A" w14:textId="1C81386C" w:rsidR="00570049" w:rsidRDefault="00570049" w:rsidP="00570049">
      <w:pPr>
        <w:pStyle w:val="Heading4"/>
        <w:rPr>
          <w:lang w:val="en-US"/>
        </w:rPr>
      </w:pPr>
      <w:bookmarkStart w:id="357" w:name="_Ref439183206"/>
      <w:bookmarkStart w:id="358" w:name="_Toc440411943"/>
      <w:r>
        <w:rPr>
          <w:lang w:val="en-US"/>
        </w:rPr>
        <w:t>E-Stop Switches</w:t>
      </w:r>
      <w:bookmarkEnd w:id="357"/>
      <w:bookmarkEnd w:id="358"/>
    </w:p>
    <w:p w14:paraId="49464E41" w14:textId="1AC1854D" w:rsidR="00570049" w:rsidRPr="00570049" w:rsidRDefault="00570049" w:rsidP="00570049">
      <w:pPr>
        <w:rPr>
          <w:lang w:val="en-US"/>
        </w:rPr>
      </w:pPr>
      <w:r>
        <w:rPr>
          <w:lang w:val="en-US"/>
        </w:rPr>
        <w:t xml:space="preserve">Referred to: </w:t>
      </w:r>
      <w:r>
        <w:rPr>
          <w:lang w:val="en-US"/>
        </w:rPr>
        <w:fldChar w:fldCharType="begin"/>
      </w:r>
      <w:r>
        <w:rPr>
          <w:lang w:val="en-US"/>
        </w:rPr>
        <w:instrText xml:space="preserve"> REF _Ref439183088 \r \h </w:instrText>
      </w:r>
      <w:r>
        <w:rPr>
          <w:lang w:val="en-US"/>
        </w:rPr>
      </w:r>
      <w:r>
        <w:rPr>
          <w:lang w:val="en-US"/>
        </w:rPr>
        <w:fldChar w:fldCharType="separate"/>
      </w:r>
      <w:r w:rsidR="00F760C9">
        <w:rPr>
          <w:lang w:val="en-US"/>
        </w:rPr>
        <w:t>2.1.1</w:t>
      </w:r>
      <w:r>
        <w:rPr>
          <w:lang w:val="en-US"/>
        </w:rPr>
        <w:fldChar w:fldCharType="end"/>
      </w:r>
    </w:p>
    <w:p w14:paraId="2934E86F" w14:textId="77777777" w:rsidR="00570049" w:rsidRDefault="00570049"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94" name="Picture 94" descr="C:\Users\Joseph\AppData\Local\Microsoft\Windows\INetCache\Content.Word\30.jpg"/>
                          <pic:cNvPicPr/>
                        </pic:nvPicPr>
                        <pic:blipFill>
                          <a:blip r:embed="rId192">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09578322" id="Canvas 70"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0evre4CAABh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AtHr63uAgAAY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 id="_x0000_s1027" type="#_x0000_t75" style="position:absolute;width:54864;height:60883;visibility:visible;mso-wrap-style:square">
                  <v:fill o:detectmouseclick="t"/>
                  <v:path o:connecttype="none"/>
                </v:shape>
                <v:shape id="Picture 93"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jFvLCAAAA2wAAAA8AAABkcnMvZG93bnJldi54bWxEj0+LwjAUxO8LfofwBG9r6opiq1FEELyJ&#10;f9Hbo3m2xealNllbv/1mQfA4zMxvmNmiNaV4Uu0KywoG/QgEcWp1wZmC42H9PQHhPLLG0jIpeJGD&#10;xbzzNcNE24Z39Nz7TAQIuwQV5N5XiZQuzcmg69uKOHg3Wxv0QdaZ1DU2AW5K+RNFY2mw4LCQY0Wr&#10;nNL7/tcoWF1HRXMc0uO0vsS77TiNN+eLVqrXbZdTEJ5a/wm/2xutIB7C/5fwA+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oxbywgAAANsAAAAPAAAAAAAAAAAAAAAAAJ8C&#10;AABkcnMvZG93bnJldi54bWxQSwUGAAAAAAQABAD3AAAAjgMAAAAA&#10;">
                  <v:imagedata r:id="rId193" o:title=""/>
                </v:shape>
                <v:shape id="Picture 94"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8HCAAAA2wAAAA8AAABkcnMvZG93bnJldi54bWxEj9GKwjAURN8X/IdwBd/WVFdEq1HERXTf&#10;1uoHXJprW21uahPb+vcbQdjHYWbOMMt1Z0rRUO0KywpGwwgEcWp1wZmC82n3OQPhPLLG0jIpeJKD&#10;9ar3scRY25aP1CQ+EwHCLkYFufdVLKVLczLohrYiDt7F1gZ9kHUmdY1tgJtSjqNoKg0WHBZyrGib&#10;U3pLHkbBvX2U+x/6qn6n26Y1kb3uDptvpQb9brMA4anz/+F3+6AVzCfw+hJ+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jvBwgAAANsAAAAPAAAAAAAAAAAAAAAAAJ8C&#10;AABkcnMvZG93bnJldi54bWxQSwUGAAAAAAQABAD3AAAAjgMAAAAA&#10;">
                  <v:imagedata r:id="rId194" o:title="30"/>
                </v:shape>
                <w10:anchorlock/>
              </v:group>
            </w:pict>
          </mc:Fallback>
        </mc:AlternateContent>
      </w:r>
    </w:p>
    <w:p w14:paraId="6DC5B57A" w14:textId="77777777" w:rsidR="00570049" w:rsidRPr="00F8103C" w:rsidRDefault="00570049" w:rsidP="00570049">
      <w:pPr>
        <w:rPr>
          <w:rStyle w:val="Hyperlink"/>
          <w:color w:val="000000" w:themeColor="text1"/>
          <w:lang w:val="en-US"/>
        </w:rPr>
      </w:pPr>
      <w:r w:rsidRPr="00F8103C">
        <w:rPr>
          <w:color w:val="000000" w:themeColor="text1"/>
          <w:lang w:val="en-US"/>
        </w:rPr>
        <w:t xml:space="preserve">Full Datasheet: </w:t>
      </w:r>
      <w:hyperlink r:id="rId195" w:history="1">
        <w:r w:rsidRPr="00570049">
          <w:rPr>
            <w:rStyle w:val="Hyperlink"/>
            <w:lang w:val="en-US"/>
          </w:rPr>
          <w:t>here</w:t>
        </w:r>
      </w:hyperlink>
    </w:p>
    <w:p w14:paraId="4A8772A7" w14:textId="3EA67A71" w:rsidR="00570049" w:rsidRDefault="0025177E" w:rsidP="0025177E">
      <w:pPr>
        <w:pStyle w:val="Heading4"/>
        <w:rPr>
          <w:lang w:val="en-US"/>
        </w:rPr>
      </w:pPr>
      <w:bookmarkStart w:id="359" w:name="_Ref439184354"/>
      <w:bookmarkStart w:id="360" w:name="_Toc440411944"/>
      <w:r>
        <w:rPr>
          <w:lang w:val="en-US"/>
        </w:rPr>
        <w:lastRenderedPageBreak/>
        <w:t>Tractive System Master Switch</w:t>
      </w:r>
      <w:bookmarkEnd w:id="359"/>
      <w:bookmarkEnd w:id="360"/>
    </w:p>
    <w:p w14:paraId="1ABBE7C1" w14:textId="2B6C9D4D" w:rsidR="00286F3D" w:rsidRDefault="0025177E" w:rsidP="0025177E">
      <w:pPr>
        <w:rPr>
          <w:lang w:val="en-US"/>
        </w:rPr>
      </w:pPr>
      <w:r>
        <w:rPr>
          <w:lang w:val="en-US"/>
        </w:rPr>
        <w:t xml:space="preserve">Referred to: </w:t>
      </w:r>
      <w:commentRangeStart w:id="361"/>
      <w:r>
        <w:rPr>
          <w:lang w:val="en-US"/>
        </w:rPr>
        <w:fldChar w:fldCharType="begin"/>
      </w:r>
      <w:r>
        <w:rPr>
          <w:lang w:val="en-US"/>
        </w:rPr>
        <w:instrText xml:space="preserve"> REF _Ref439183088 \r \h </w:instrText>
      </w:r>
      <w:r>
        <w:rPr>
          <w:lang w:val="en-US"/>
        </w:rPr>
      </w:r>
      <w:r>
        <w:rPr>
          <w:lang w:val="en-US"/>
        </w:rPr>
        <w:fldChar w:fldCharType="separate"/>
      </w:r>
      <w:r w:rsidR="00F760C9">
        <w:rPr>
          <w:lang w:val="en-US"/>
        </w:rPr>
        <w:t>2.1.1</w:t>
      </w:r>
      <w:r>
        <w:rPr>
          <w:lang w:val="en-US"/>
        </w:rPr>
        <w:fldChar w:fldCharType="end"/>
      </w:r>
      <w:commentRangeEnd w:id="361"/>
      <w:r w:rsidR="00F01BFD">
        <w:rPr>
          <w:rStyle w:val="CommentReference"/>
        </w:rPr>
        <w:commentReference w:id="361"/>
      </w:r>
    </w:p>
    <w:p w14:paraId="2B5B16AE" w14:textId="77777777" w:rsidR="00286F3D" w:rsidRDefault="00286F3D">
      <w:pPr>
        <w:suppressAutoHyphens w:val="0"/>
        <w:spacing w:after="0" w:line="240" w:lineRule="auto"/>
        <w:rPr>
          <w:lang w:val="en-US"/>
        </w:rPr>
      </w:pPr>
      <w:r>
        <w:rPr>
          <w:lang w:val="en-US"/>
        </w:rPr>
        <w:br w:type="page"/>
      </w:r>
    </w:p>
    <w:p w14:paraId="160B59D1" w14:textId="395B01CA" w:rsidR="00B578E1" w:rsidRDefault="00B578E1" w:rsidP="00B578E1">
      <w:pPr>
        <w:pStyle w:val="Heading3"/>
        <w:rPr>
          <w:lang w:val="en-US"/>
        </w:rPr>
      </w:pPr>
      <w:bookmarkStart w:id="362" w:name="_Ref439174853"/>
      <w:bookmarkStart w:id="363" w:name="_Toc440411945"/>
      <w:r>
        <w:rPr>
          <w:lang w:val="en-US"/>
        </w:rPr>
        <w:lastRenderedPageBreak/>
        <w:t>Bender IR155-3203 IMD</w:t>
      </w:r>
      <w:bookmarkEnd w:id="362"/>
      <w:bookmarkEnd w:id="363"/>
    </w:p>
    <w:p w14:paraId="10F09B5C" w14:textId="16E46E69" w:rsidR="00B578E1" w:rsidRDefault="00B578E1" w:rsidP="00B578E1">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F760C9">
        <w:rPr>
          <w:lang w:val="en-US"/>
        </w:rPr>
        <w:t>2.1.1</w:t>
      </w:r>
      <w:r>
        <w:rPr>
          <w:lang w:val="en-US"/>
        </w:rPr>
        <w:fldChar w:fldCharType="end"/>
      </w:r>
      <w:r>
        <w:rPr>
          <w:lang w:val="en-US"/>
        </w:rPr>
        <w:t>.</w:t>
      </w:r>
      <w:r w:rsidR="0025177E">
        <w:rPr>
          <w:lang w:val="en-US"/>
        </w:rPr>
        <w:t xml:space="preserve">, </w:t>
      </w:r>
      <w:r w:rsidR="0025177E">
        <w:rPr>
          <w:lang w:val="en-US"/>
        </w:rPr>
        <w:fldChar w:fldCharType="begin"/>
      </w:r>
      <w:r w:rsidR="0025177E">
        <w:rPr>
          <w:lang w:val="en-US"/>
        </w:rPr>
        <w:instrText xml:space="preserve"> REF _Ref439183317 \r \h </w:instrText>
      </w:r>
      <w:r w:rsidR="0025177E">
        <w:rPr>
          <w:lang w:val="en-US"/>
        </w:rPr>
      </w:r>
      <w:r w:rsidR="0025177E">
        <w:rPr>
          <w:lang w:val="en-US"/>
        </w:rPr>
        <w:fldChar w:fldCharType="separate"/>
      </w:r>
      <w:r w:rsidR="00F760C9">
        <w:rPr>
          <w:lang w:val="en-US"/>
        </w:rPr>
        <w:t>2.2</w:t>
      </w:r>
      <w:r w:rsidR="0025177E">
        <w:rPr>
          <w:lang w:val="en-US"/>
        </w:rPr>
        <w:fldChar w:fldCharType="end"/>
      </w:r>
    </w:p>
    <w:p w14:paraId="797075AB" w14:textId="77777777" w:rsidR="00B578E1" w:rsidRDefault="00B578E1"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6A5F231F" w14:textId="7C85F6B2" w:rsidR="00B578E1" w:rsidRPr="002F736A" w:rsidRDefault="00B578E1" w:rsidP="00B578E1">
      <w:pPr>
        <w:rPr>
          <w:lang w:val="en-US"/>
        </w:rPr>
      </w:pPr>
      <w:r>
        <w:rPr>
          <w:noProof/>
          <w:lang w:val="en-US" w:eastAsia="en-US"/>
        </w:rPr>
        <w:t xml:space="preserve">Complete data sheet located </w:t>
      </w:r>
      <w:hyperlink r:id="rId197" w:history="1">
        <w:r w:rsidR="0025177E" w:rsidRPr="0025177E">
          <w:rPr>
            <w:rStyle w:val="Hyperlink"/>
            <w:noProof/>
            <w:lang w:val="en-US" w:eastAsia="en-US"/>
          </w:rPr>
          <w:t>here</w:t>
        </w:r>
      </w:hyperlink>
    </w:p>
    <w:p w14:paraId="1F2DE98B" w14:textId="77777777" w:rsidR="00286F3D" w:rsidRDefault="00286F3D">
      <w:pPr>
        <w:suppressAutoHyphens w:val="0"/>
        <w:spacing w:after="0" w:line="240" w:lineRule="auto"/>
        <w:rPr>
          <w:rFonts w:eastAsia="Times New Roman" w:cs="Times New Roman"/>
          <w:b/>
          <w:bCs/>
          <w:lang w:val="en-US"/>
        </w:rPr>
      </w:pPr>
      <w:bookmarkStart w:id="364" w:name="_Ref439174993"/>
      <w:r>
        <w:rPr>
          <w:lang w:val="en-US"/>
        </w:rPr>
        <w:br w:type="page"/>
      </w:r>
    </w:p>
    <w:p w14:paraId="0C30F658" w14:textId="74C75C54" w:rsidR="00E16DB9" w:rsidRDefault="00E16DB9" w:rsidP="00B578E1">
      <w:pPr>
        <w:pStyle w:val="Heading3"/>
        <w:rPr>
          <w:lang w:val="en-US"/>
        </w:rPr>
      </w:pPr>
      <w:bookmarkStart w:id="365" w:name="_Toc440411946"/>
      <w:r>
        <w:rPr>
          <w:lang w:val="en-US"/>
        </w:rPr>
        <w:lastRenderedPageBreak/>
        <w:t>Crash Sensor</w:t>
      </w:r>
      <w:bookmarkEnd w:id="365"/>
    </w:p>
    <w:p w14:paraId="61AF2398" w14:textId="280968D9" w:rsidR="00B578E1" w:rsidRDefault="009A0C46" w:rsidP="00E16DB9">
      <w:pPr>
        <w:pStyle w:val="Heading4"/>
        <w:rPr>
          <w:lang w:val="en-US"/>
        </w:rPr>
      </w:pPr>
      <w:bookmarkStart w:id="366" w:name="_Ref439181843"/>
      <w:bookmarkStart w:id="367" w:name="_Toc440411947"/>
      <w:proofErr w:type="spellStart"/>
      <w:r>
        <w:rPr>
          <w:lang w:val="en-US"/>
        </w:rPr>
        <w:t>Sensata</w:t>
      </w:r>
      <w:proofErr w:type="spellEnd"/>
      <w:r>
        <w:rPr>
          <w:lang w:val="en-US"/>
        </w:rPr>
        <w:t xml:space="preserve"> resettable inertial switch</w:t>
      </w:r>
      <w:bookmarkEnd w:id="364"/>
      <w:bookmarkEnd w:id="366"/>
      <w:bookmarkEnd w:id="367"/>
    </w:p>
    <w:p w14:paraId="4BEB0319" w14:textId="60BC5151" w:rsidR="009A0C46" w:rsidRPr="009A0C46" w:rsidRDefault="009A0C46" w:rsidP="009A0C46">
      <w:pPr>
        <w:rPr>
          <w:lang w:val="en-US"/>
        </w:rPr>
      </w:pPr>
      <w:r>
        <w:rPr>
          <w:lang w:val="en-US"/>
        </w:rPr>
        <w:t xml:space="preserve">Referred from </w:t>
      </w:r>
      <w:r>
        <w:rPr>
          <w:lang w:val="en-US"/>
        </w:rPr>
        <w:fldChar w:fldCharType="begin"/>
      </w:r>
      <w:r>
        <w:rPr>
          <w:lang w:val="en-US"/>
        </w:rPr>
        <w:instrText xml:space="preserve"> REF _Ref439175070 \r \h </w:instrText>
      </w:r>
      <w:r>
        <w:rPr>
          <w:lang w:val="en-US"/>
        </w:rPr>
      </w:r>
      <w:r>
        <w:rPr>
          <w:lang w:val="en-US"/>
        </w:rPr>
        <w:fldChar w:fldCharType="separate"/>
      </w:r>
      <w:r w:rsidR="00F760C9">
        <w:rPr>
          <w:lang w:val="en-US"/>
        </w:rPr>
        <w:t>2.3</w:t>
      </w:r>
      <w:r>
        <w:rPr>
          <w:lang w:val="en-US"/>
        </w:rPr>
        <w:fldChar w:fldCharType="end"/>
      </w:r>
    </w:p>
    <w:p w14:paraId="0C0822DA" w14:textId="77777777" w:rsidR="009A0C46" w:rsidRPr="00F8103C" w:rsidRDefault="009A0C46"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98">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F2DCCC1" w14:textId="6C502FC2" w:rsidR="009A0C46" w:rsidRPr="00F8103C" w:rsidRDefault="00A01703" w:rsidP="009A0C46">
      <w:pPr>
        <w:rPr>
          <w:color w:val="000000" w:themeColor="text1"/>
          <w:lang w:val="en-US"/>
        </w:rPr>
      </w:pPr>
      <w:r>
        <w:rPr>
          <w:noProof/>
          <w:lang w:val="en-US" w:eastAsia="en-US"/>
        </w:rPr>
        <w:t xml:space="preserve">Datesheet </w:t>
      </w:r>
      <w:hyperlink r:id="rId199" w:history="1">
        <w:r w:rsidRPr="00A01703">
          <w:rPr>
            <w:rStyle w:val="Hyperlink"/>
            <w:noProof/>
            <w:lang w:val="en-US" w:eastAsia="en-US"/>
          </w:rPr>
          <w:t>here</w:t>
        </w:r>
      </w:hyperlink>
    </w:p>
    <w:p w14:paraId="436C2D0F" w14:textId="02B33EBB" w:rsidR="00CC76D0" w:rsidRDefault="00CC76D0">
      <w:pPr>
        <w:suppressAutoHyphens w:val="0"/>
        <w:spacing w:after="0" w:line="240" w:lineRule="auto"/>
        <w:rPr>
          <w:lang w:val="en-US"/>
        </w:rPr>
      </w:pPr>
      <w:r>
        <w:rPr>
          <w:lang w:val="en-US"/>
        </w:rPr>
        <w:br w:type="page"/>
      </w:r>
    </w:p>
    <w:p w14:paraId="4BBFF188" w14:textId="33CEEEC4" w:rsidR="00B578E1" w:rsidRDefault="00E16DB9" w:rsidP="00B578E1">
      <w:pPr>
        <w:pStyle w:val="Heading3"/>
        <w:rPr>
          <w:lang w:val="en-US"/>
        </w:rPr>
      </w:pPr>
      <w:bookmarkStart w:id="368" w:name="_Toc440411948"/>
      <w:r>
        <w:rPr>
          <w:lang w:val="en-US"/>
        </w:rPr>
        <w:lastRenderedPageBreak/>
        <w:t>Brake Plausibility</w:t>
      </w:r>
      <w:bookmarkEnd w:id="368"/>
    </w:p>
    <w:p w14:paraId="65871371" w14:textId="27AD28AD" w:rsidR="00E16DB9" w:rsidRDefault="00E16DB9" w:rsidP="00E16DB9">
      <w:pPr>
        <w:pStyle w:val="Heading4"/>
        <w:rPr>
          <w:lang w:val="en-US"/>
        </w:rPr>
      </w:pPr>
      <w:bookmarkStart w:id="369" w:name="_Ref439178427"/>
      <w:bookmarkStart w:id="370" w:name="_Toc440411949"/>
      <w:r>
        <w:rPr>
          <w:lang w:val="en-US"/>
        </w:rPr>
        <w:t>Honeywell Brake Pressure Sensor</w:t>
      </w:r>
      <w:bookmarkEnd w:id="369"/>
      <w:bookmarkEnd w:id="370"/>
    </w:p>
    <w:p w14:paraId="0A851483" w14:textId="144A59E7" w:rsidR="00E16DB9" w:rsidRPr="00E16DB9" w:rsidRDefault="00E16DB9" w:rsidP="00E16DB9">
      <w:pPr>
        <w:rPr>
          <w:lang w:val="en-US"/>
        </w:rPr>
      </w:pPr>
      <w:r>
        <w:rPr>
          <w:lang w:val="en-US"/>
        </w:rPr>
        <w:t xml:space="preserve">Referred to </w:t>
      </w:r>
      <w:r w:rsidR="00CC76D0">
        <w:rPr>
          <w:lang w:val="en-US"/>
        </w:rPr>
        <w:fldChar w:fldCharType="begin"/>
      </w:r>
      <w:r w:rsidR="00CC76D0">
        <w:rPr>
          <w:lang w:val="en-US"/>
        </w:rPr>
        <w:instrText xml:space="preserve"> REF _Ref439178523 \r \h </w:instrText>
      </w:r>
      <w:r w:rsidR="00CC76D0">
        <w:rPr>
          <w:lang w:val="en-US"/>
        </w:rPr>
      </w:r>
      <w:r w:rsidR="00CC76D0">
        <w:rPr>
          <w:lang w:val="en-US"/>
        </w:rPr>
        <w:fldChar w:fldCharType="separate"/>
      </w:r>
      <w:r w:rsidR="00F760C9">
        <w:rPr>
          <w:lang w:val="en-US"/>
        </w:rPr>
        <w:t>2.3.1</w:t>
      </w:r>
      <w:r w:rsidR="00CC76D0">
        <w:rPr>
          <w:lang w:val="en-US"/>
        </w:rPr>
        <w:fldChar w:fldCharType="end"/>
      </w:r>
    </w:p>
    <w:p w14:paraId="02C3AC14" w14:textId="4738F7A1" w:rsidR="00E16DB9" w:rsidRDefault="00CC76D0"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200">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604DEE3B" w14:textId="660EF87D" w:rsidR="00286F3D" w:rsidRDefault="00CC76D0" w:rsidP="00E16DB9">
      <w:pPr>
        <w:rPr>
          <w:lang w:val="en-US"/>
        </w:rPr>
      </w:pPr>
      <w:r>
        <w:rPr>
          <w:lang w:val="en-US"/>
        </w:rPr>
        <w:t xml:space="preserve">Full datasheet can be found </w:t>
      </w:r>
      <w:hyperlink r:id="rId201" w:history="1">
        <w:r w:rsidRPr="00CC76D0">
          <w:rPr>
            <w:rStyle w:val="Hyperlink"/>
            <w:lang w:val="en-US"/>
          </w:rPr>
          <w:t>here</w:t>
        </w:r>
      </w:hyperlink>
    </w:p>
    <w:p w14:paraId="675FCAFE" w14:textId="77777777" w:rsidR="00286F3D" w:rsidRDefault="00286F3D">
      <w:pPr>
        <w:suppressAutoHyphens w:val="0"/>
        <w:spacing w:after="0" w:line="240" w:lineRule="auto"/>
        <w:rPr>
          <w:lang w:val="en-US"/>
        </w:rPr>
      </w:pPr>
      <w:r>
        <w:rPr>
          <w:lang w:val="en-US"/>
        </w:rPr>
        <w:br w:type="page"/>
      </w:r>
    </w:p>
    <w:p w14:paraId="3F2DC56D" w14:textId="19AC0768" w:rsidR="00286F3D" w:rsidRDefault="00570049" w:rsidP="00B578E1">
      <w:pPr>
        <w:pStyle w:val="Heading3"/>
        <w:rPr>
          <w:lang w:val="en-US"/>
        </w:rPr>
      </w:pPr>
      <w:bookmarkStart w:id="371" w:name="_Toc440411950"/>
      <w:r>
        <w:rPr>
          <w:lang w:val="en-US"/>
        </w:rPr>
        <w:lastRenderedPageBreak/>
        <w:t>IMD/BMS Reset</w:t>
      </w:r>
      <w:bookmarkEnd w:id="371"/>
    </w:p>
    <w:p w14:paraId="77A4D0A8" w14:textId="77777777" w:rsidR="00286F3D" w:rsidRDefault="00286F3D" w:rsidP="00286F3D">
      <w:pPr>
        <w:rPr>
          <w:rFonts w:eastAsia="Times New Roman" w:cs="Times New Roman"/>
          <w:lang w:val="en-US"/>
        </w:rPr>
      </w:pPr>
      <w:r>
        <w:rPr>
          <w:lang w:val="en-US"/>
        </w:rPr>
        <w:br w:type="page"/>
      </w:r>
    </w:p>
    <w:p w14:paraId="28A05C5D" w14:textId="47DFBBF4" w:rsidR="00B578E1" w:rsidRDefault="00570049" w:rsidP="00B578E1">
      <w:pPr>
        <w:pStyle w:val="Heading3"/>
        <w:rPr>
          <w:lang w:val="en-US"/>
        </w:rPr>
      </w:pPr>
      <w:bookmarkStart w:id="372" w:name="_Toc440411951"/>
      <w:r>
        <w:rPr>
          <w:lang w:val="en-US"/>
        </w:rPr>
        <w:lastRenderedPageBreak/>
        <w:t>Shutdown System Interlocks</w:t>
      </w:r>
      <w:bookmarkEnd w:id="372"/>
    </w:p>
    <w:p w14:paraId="25231D1E" w14:textId="672B9BAA" w:rsidR="00286F3D" w:rsidRDefault="00286F3D">
      <w:pPr>
        <w:suppressAutoHyphens w:val="0"/>
        <w:spacing w:after="0" w:line="240" w:lineRule="auto"/>
        <w:rPr>
          <w:rFonts w:ascii="Cambria" w:eastAsia="Times New Roman" w:hAnsi="Cambria" w:cs="Times New Roman"/>
          <w:b/>
          <w:bCs/>
          <w:i/>
          <w:iCs/>
          <w:lang w:val="en-US"/>
        </w:rPr>
      </w:pPr>
      <w:r>
        <w:rPr>
          <w:lang w:val="en-US"/>
        </w:rPr>
        <w:br w:type="page"/>
      </w:r>
    </w:p>
    <w:p w14:paraId="53C994C0" w14:textId="7A44B49B" w:rsidR="00B578E1" w:rsidRDefault="00043890" w:rsidP="00B578E1">
      <w:pPr>
        <w:pStyle w:val="Heading3"/>
        <w:rPr>
          <w:lang w:val="en-US"/>
        </w:rPr>
      </w:pPr>
      <w:bookmarkStart w:id="373" w:name="_Toc440411952"/>
      <w:r>
        <w:rPr>
          <w:lang w:val="en-US"/>
        </w:rPr>
        <w:lastRenderedPageBreak/>
        <w:t>Tractive System Active Light</w:t>
      </w:r>
      <w:bookmarkEnd w:id="373"/>
    </w:p>
    <w:p w14:paraId="4A92BC0A" w14:textId="0E791D33" w:rsidR="00043890" w:rsidRDefault="00E95AF7" w:rsidP="00043890">
      <w:pPr>
        <w:pStyle w:val="Heading4"/>
        <w:rPr>
          <w:lang w:val="en-US"/>
        </w:rPr>
      </w:pPr>
      <w:bookmarkStart w:id="374" w:name="_Ref439185030"/>
      <w:bookmarkStart w:id="375" w:name="_Toc440411953"/>
      <w:commentRangeStart w:id="376"/>
      <w:r>
        <w:rPr>
          <w:lang w:val="en-US"/>
        </w:rPr>
        <w:t>100 Lumen LED</w:t>
      </w:r>
      <w:bookmarkEnd w:id="374"/>
      <w:commentRangeEnd w:id="376"/>
      <w:r w:rsidR="00436E54">
        <w:rPr>
          <w:rStyle w:val="CommentReference"/>
          <w:rFonts w:ascii="Arial" w:eastAsia="Calibri" w:hAnsi="Arial" w:cs="Arial"/>
          <w:b w:val="0"/>
          <w:bCs w:val="0"/>
          <w:i w:val="0"/>
          <w:iCs w:val="0"/>
        </w:rPr>
        <w:commentReference w:id="376"/>
      </w:r>
      <w:bookmarkEnd w:id="375"/>
    </w:p>
    <w:p w14:paraId="38A1B593" w14:textId="3C0DCF5A" w:rsidR="00043890" w:rsidRDefault="00E95AF7" w:rsidP="00043890">
      <w:pPr>
        <w:rPr>
          <w:lang w:val="en-US"/>
        </w:rPr>
      </w:pPr>
      <w:r>
        <w:rPr>
          <w:lang w:val="en-US"/>
        </w:rPr>
        <w:t xml:space="preserve">Referred to: </w:t>
      </w:r>
      <w:r>
        <w:rPr>
          <w:lang w:val="en-US"/>
        </w:rPr>
        <w:fldChar w:fldCharType="begin"/>
      </w:r>
      <w:r>
        <w:rPr>
          <w:lang w:val="en-US"/>
        </w:rPr>
        <w:instrText xml:space="preserve"> REF _Ref439184989 \r \h </w:instrText>
      </w:r>
      <w:r>
        <w:rPr>
          <w:lang w:val="en-US"/>
        </w:rPr>
      </w:r>
      <w:r>
        <w:rPr>
          <w:lang w:val="en-US"/>
        </w:rPr>
        <w:fldChar w:fldCharType="separate"/>
      </w:r>
      <w:r w:rsidR="00F760C9">
        <w:rPr>
          <w:lang w:val="en-US"/>
        </w:rPr>
        <w:t>2.7.1</w:t>
      </w:r>
      <w:r>
        <w:rPr>
          <w:lang w:val="en-US"/>
        </w:rPr>
        <w:fldChar w:fldCharType="end"/>
      </w:r>
    </w:p>
    <w:p w14:paraId="5E2B8AFB" w14:textId="063DBFEC" w:rsidR="00F13A46" w:rsidRDefault="00F13A46" w:rsidP="00043890">
      <w:pPr>
        <w:rPr>
          <w:lang w:val="en-US"/>
        </w:rPr>
      </w:pPr>
      <w:r>
        <w:rPr>
          <w:noProof/>
          <w:lang w:val="en-US" w:eastAsia="en-US"/>
        </w:rPr>
        <w:drawing>
          <wp:inline distT="0" distB="0" distL="0" distR="0" wp14:anchorId="09F87DA8" wp14:editId="12E32A35">
            <wp:extent cx="6126480" cy="28035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647586AF" w14:textId="49D6C3C1" w:rsidR="00F13A46" w:rsidRDefault="00F13A46" w:rsidP="00043890">
      <w:pPr>
        <w:rPr>
          <w:lang w:val="en-US"/>
        </w:rPr>
      </w:pPr>
      <w:r>
        <w:rPr>
          <w:lang w:val="en-US"/>
        </w:rPr>
        <w:t xml:space="preserve">Full datasheet can be found </w:t>
      </w:r>
      <w:hyperlink r:id="rId202" w:history="1">
        <w:r w:rsidRPr="00CC76D0">
          <w:rPr>
            <w:rStyle w:val="Hyperlink"/>
            <w:lang w:val="en-US"/>
          </w:rPr>
          <w:t>here</w:t>
        </w:r>
      </w:hyperlink>
    </w:p>
    <w:p w14:paraId="7539DCEE" w14:textId="38281F76" w:rsidR="00B578E1" w:rsidRDefault="00570049" w:rsidP="00B578E1">
      <w:pPr>
        <w:pStyle w:val="Heading3"/>
        <w:rPr>
          <w:lang w:val="en-US"/>
        </w:rPr>
      </w:pPr>
      <w:bookmarkStart w:id="377" w:name="_Ref439185085"/>
      <w:bookmarkStart w:id="378" w:name="_Toc440411954"/>
      <w:r>
        <w:rPr>
          <w:lang w:val="en-US"/>
        </w:rPr>
        <w:t>Tractive System Measurement Points</w:t>
      </w:r>
      <w:bookmarkEnd w:id="377"/>
      <w:bookmarkEnd w:id="378"/>
    </w:p>
    <w:p w14:paraId="0BF866CB" w14:textId="27437162" w:rsidR="005D3798" w:rsidRDefault="005D3798" w:rsidP="005D3798">
      <w:pPr>
        <w:rPr>
          <w:lang w:val="en-US"/>
        </w:rPr>
      </w:pPr>
      <w:r>
        <w:rPr>
          <w:lang w:val="en-US"/>
        </w:rPr>
        <w:t xml:space="preserve">Referred to: </w:t>
      </w:r>
      <w:r>
        <w:rPr>
          <w:lang w:val="en-US"/>
        </w:rPr>
        <w:fldChar w:fldCharType="begin"/>
      </w:r>
      <w:r>
        <w:rPr>
          <w:lang w:val="en-US"/>
        </w:rPr>
        <w:instrText xml:space="preserve"> REF _Ref439185104 \r \h </w:instrText>
      </w:r>
      <w:r>
        <w:rPr>
          <w:lang w:val="en-US"/>
        </w:rPr>
      </w:r>
      <w:r>
        <w:rPr>
          <w:lang w:val="en-US"/>
        </w:rPr>
        <w:fldChar w:fldCharType="separate"/>
      </w:r>
      <w:r w:rsidR="00F760C9">
        <w:rPr>
          <w:lang w:val="en-US"/>
        </w:rPr>
        <w:t>2.8</w:t>
      </w:r>
      <w:r>
        <w:rPr>
          <w:lang w:val="en-US"/>
        </w:rPr>
        <w:fldChar w:fldCharType="end"/>
      </w:r>
    </w:p>
    <w:p w14:paraId="79081B38" w14:textId="5AF2B6D5" w:rsidR="00DB05A6" w:rsidRDefault="00DB05A6" w:rsidP="00DB05A6">
      <w:pPr>
        <w:pStyle w:val="Heading4"/>
        <w:rPr>
          <w:lang w:val="en-US"/>
        </w:rPr>
      </w:pPr>
      <w:bookmarkStart w:id="379" w:name="_Ref439185498"/>
      <w:bookmarkStart w:id="380" w:name="_Toc440411955"/>
      <w:commentRangeStart w:id="381"/>
      <w:r>
        <w:rPr>
          <w:lang w:val="en-US"/>
        </w:rPr>
        <w:t>TSMP Box</w:t>
      </w:r>
      <w:commentRangeEnd w:id="381"/>
      <w:r>
        <w:rPr>
          <w:rStyle w:val="CommentReference"/>
          <w:rFonts w:ascii="Arial" w:eastAsia="Calibri" w:hAnsi="Arial" w:cs="Arial"/>
          <w:b w:val="0"/>
          <w:bCs w:val="0"/>
          <w:i w:val="0"/>
          <w:iCs w:val="0"/>
        </w:rPr>
        <w:commentReference w:id="381"/>
      </w:r>
      <w:bookmarkEnd w:id="379"/>
      <w:bookmarkEnd w:id="380"/>
    </w:p>
    <w:p w14:paraId="0595B2A2" w14:textId="72E477A0" w:rsidR="00DB05A6" w:rsidRDefault="00436E54" w:rsidP="00DB05A6">
      <w:r>
        <w:t xml:space="preserve">Referred to </w:t>
      </w:r>
      <w:r w:rsidR="008E3CD8">
        <w:rPr>
          <w:lang w:val="en-US"/>
        </w:rPr>
        <w:fldChar w:fldCharType="begin"/>
      </w:r>
      <w:r w:rsidR="008E3CD8">
        <w:rPr>
          <w:lang w:val="en-US"/>
        </w:rPr>
        <w:instrText xml:space="preserve"> REF _Ref439185104 \r \h </w:instrText>
      </w:r>
      <w:r w:rsidR="008E3CD8">
        <w:rPr>
          <w:lang w:val="en-US"/>
        </w:rPr>
      </w:r>
      <w:r w:rsidR="008E3CD8">
        <w:rPr>
          <w:lang w:val="en-US"/>
        </w:rPr>
        <w:fldChar w:fldCharType="separate"/>
      </w:r>
      <w:r w:rsidR="00F760C9">
        <w:rPr>
          <w:lang w:val="en-US"/>
        </w:rPr>
        <w:t>2.8</w:t>
      </w:r>
      <w:r w:rsidR="008E3CD8">
        <w:rPr>
          <w:lang w:val="en-US"/>
        </w:rPr>
        <w:fldChar w:fldCharType="end"/>
      </w:r>
    </w:p>
    <w:p w14:paraId="275F70EA" w14:textId="02CEA39C" w:rsidR="001D3B25" w:rsidRDefault="001D3B25" w:rsidP="00DB05A6">
      <w:r>
        <w:rPr>
          <w:noProof/>
          <w:lang w:val="en-US" w:eastAsia="en-US"/>
        </w:rPr>
        <w:lastRenderedPageBreak/>
        <w:drawing>
          <wp:inline distT="0" distB="0" distL="0" distR="0" wp14:anchorId="4C674E38" wp14:editId="49E4B3F4">
            <wp:extent cx="6126480" cy="733933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203">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0AEB4B93" w14:textId="204EB531" w:rsidR="001D3B25" w:rsidRDefault="001D3B25" w:rsidP="001D3B25">
      <w:pPr>
        <w:rPr>
          <w:color w:val="000000" w:themeColor="text1"/>
          <w:lang w:val="en-US"/>
        </w:rPr>
      </w:pPr>
      <w:r w:rsidRPr="00F8103C">
        <w:rPr>
          <w:color w:val="000000" w:themeColor="text1"/>
          <w:lang w:val="en-US"/>
        </w:rPr>
        <w:t xml:space="preserve">Full datasheet: </w:t>
      </w:r>
      <w:hyperlink r:id="rId204" w:history="1">
        <w:r w:rsidRPr="005D3798">
          <w:rPr>
            <w:rStyle w:val="Hyperlink"/>
            <w:lang w:val="en-US"/>
          </w:rPr>
          <w:t>here</w:t>
        </w:r>
      </w:hyperlink>
    </w:p>
    <w:p w14:paraId="65D86D48" w14:textId="77777777" w:rsidR="001D3B25" w:rsidRPr="00286F3D" w:rsidRDefault="001D3B25" w:rsidP="00DB05A6"/>
    <w:p w14:paraId="0B6D4C14" w14:textId="5343A984" w:rsidR="005D3798" w:rsidRDefault="005D3798" w:rsidP="005D3798">
      <w:pPr>
        <w:pStyle w:val="Heading4"/>
        <w:rPr>
          <w:lang w:val="en-US"/>
        </w:rPr>
      </w:pPr>
      <w:bookmarkStart w:id="382" w:name="_Ref439185294"/>
      <w:bookmarkStart w:id="383" w:name="_Toc440411956"/>
      <w:r>
        <w:rPr>
          <w:lang w:val="en-US"/>
        </w:rPr>
        <w:t>TSMP Jacks</w:t>
      </w:r>
      <w:bookmarkEnd w:id="382"/>
      <w:bookmarkEnd w:id="383"/>
    </w:p>
    <w:p w14:paraId="3DD903BF" w14:textId="1A969AAB" w:rsidR="00436E54" w:rsidRPr="00436E54" w:rsidRDefault="00436E54" w:rsidP="00436E54">
      <w:r>
        <w:t xml:space="preserve">Referred to </w:t>
      </w:r>
      <w:r>
        <w:fldChar w:fldCharType="begin"/>
      </w:r>
      <w:r>
        <w:instrText xml:space="preserve"> REF _Ref439185085 \r \h </w:instrText>
      </w:r>
      <w:r>
        <w:fldChar w:fldCharType="separate"/>
      </w:r>
      <w:r w:rsidR="00F760C9">
        <w:t>11.2.8</w:t>
      </w:r>
      <w:r>
        <w:fldChar w:fldCharType="end"/>
      </w:r>
    </w:p>
    <w:p w14:paraId="65CB0298" w14:textId="77777777" w:rsidR="005D3798" w:rsidRPr="00F8103C" w:rsidRDefault="005D3798"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205">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82F72A9" w14:textId="29E20AD0" w:rsidR="005D3798" w:rsidRDefault="005D3798" w:rsidP="005D3798">
      <w:pPr>
        <w:rPr>
          <w:color w:val="000000" w:themeColor="text1"/>
          <w:lang w:val="en-US"/>
        </w:rPr>
      </w:pPr>
      <w:r w:rsidRPr="00F8103C">
        <w:rPr>
          <w:color w:val="000000" w:themeColor="text1"/>
          <w:lang w:val="en-US"/>
        </w:rPr>
        <w:t xml:space="preserve">Full datasheet: </w:t>
      </w:r>
      <w:hyperlink r:id="rId206" w:history="1">
        <w:r w:rsidRPr="005D3798">
          <w:rPr>
            <w:rStyle w:val="Hyperlink"/>
            <w:lang w:val="en-US"/>
          </w:rPr>
          <w:t>here</w:t>
        </w:r>
      </w:hyperlink>
    </w:p>
    <w:p w14:paraId="16979A6A" w14:textId="68CDBD08" w:rsidR="005D3798" w:rsidRDefault="005D3798" w:rsidP="005D3798">
      <w:pPr>
        <w:pStyle w:val="Heading4"/>
      </w:pPr>
      <w:bookmarkStart w:id="384" w:name="_Ref439185348"/>
      <w:bookmarkStart w:id="385" w:name="_Toc440411957"/>
      <w:r>
        <w:t>TSMP Resistors</w:t>
      </w:r>
      <w:bookmarkEnd w:id="384"/>
      <w:bookmarkEnd w:id="385"/>
    </w:p>
    <w:p w14:paraId="43BE6E03" w14:textId="1F80A2AD" w:rsidR="000E44B0" w:rsidRDefault="00436E54" w:rsidP="000E44B0">
      <w:r>
        <w:t xml:space="preserve">Referred to </w:t>
      </w:r>
      <w:r>
        <w:fldChar w:fldCharType="begin"/>
      </w:r>
      <w:r>
        <w:instrText xml:space="preserve"> REF _Ref439185085 \r \h </w:instrText>
      </w:r>
      <w:r>
        <w:fldChar w:fldCharType="separate"/>
      </w:r>
      <w:r w:rsidR="00F760C9">
        <w:t>11.2.8</w:t>
      </w:r>
      <w:r>
        <w:fldChar w:fldCharType="end"/>
      </w:r>
    </w:p>
    <w:p w14:paraId="4DA2474F" w14:textId="1BA18365" w:rsidR="005E533D" w:rsidRDefault="005E533D" w:rsidP="000E44B0">
      <w:r>
        <w:rPr>
          <w:noProof/>
          <w:lang w:val="en-US" w:eastAsia="en-US"/>
        </w:rPr>
        <w:lastRenderedPageBreak/>
        <w:drawing>
          <wp:inline distT="0" distB="0" distL="0" distR="0" wp14:anchorId="2FC26646" wp14:editId="6A364628">
            <wp:extent cx="5795159" cy="51650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07">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1E3A7DE1" w14:textId="4341AAC7" w:rsidR="005E533D" w:rsidRDefault="005E533D" w:rsidP="000E44B0">
      <w:r>
        <w:t>Full datasheet:</w:t>
      </w:r>
      <w:hyperlink r:id="rId208" w:history="1">
        <w:r w:rsidRPr="005E533D">
          <w:rPr>
            <w:rStyle w:val="Hyperlink"/>
          </w:rPr>
          <w:t xml:space="preserve"> here</w:t>
        </w:r>
      </w:hyperlink>
    </w:p>
    <w:p w14:paraId="17F24852" w14:textId="7B8F36DD" w:rsidR="00B578E1" w:rsidRDefault="00570049" w:rsidP="000E44B0">
      <w:pPr>
        <w:pStyle w:val="Heading3"/>
        <w:rPr>
          <w:lang w:val="en-US"/>
        </w:rPr>
      </w:pPr>
      <w:bookmarkStart w:id="386" w:name="_Toc440411958"/>
      <w:proofErr w:type="spellStart"/>
      <w:r>
        <w:rPr>
          <w:lang w:val="en-US"/>
        </w:rPr>
        <w:t>Precharge</w:t>
      </w:r>
      <w:proofErr w:type="spellEnd"/>
      <w:r>
        <w:rPr>
          <w:lang w:val="en-US"/>
        </w:rPr>
        <w:t xml:space="preserve"> Circuitry</w:t>
      </w:r>
      <w:bookmarkEnd w:id="386"/>
    </w:p>
    <w:p w14:paraId="36114C33" w14:textId="3AE0718A" w:rsidR="00A84902" w:rsidRDefault="007F7AF5" w:rsidP="00A84902">
      <w:pPr>
        <w:pStyle w:val="Heading4"/>
        <w:rPr>
          <w:lang w:val="en-US"/>
        </w:rPr>
      </w:pPr>
      <w:bookmarkStart w:id="387" w:name="_Ref440410601"/>
      <w:bookmarkStart w:id="388" w:name="_Toc440411959"/>
      <w:r>
        <w:rPr>
          <w:lang w:val="en-US"/>
        </w:rPr>
        <w:t>2k</w:t>
      </w:r>
      <w:r w:rsidR="00A84902">
        <w:rPr>
          <w:lang w:val="en-US"/>
        </w:rPr>
        <w:t xml:space="preserve"> Ω </w:t>
      </w:r>
      <w:proofErr w:type="spellStart"/>
      <w:r w:rsidR="00A84902">
        <w:rPr>
          <w:lang w:val="en-US"/>
        </w:rPr>
        <w:t>Precharge</w:t>
      </w:r>
      <w:proofErr w:type="spellEnd"/>
      <w:r w:rsidR="00A84902">
        <w:rPr>
          <w:lang w:val="en-US"/>
        </w:rPr>
        <w:t xml:space="preserve"> Resistors</w:t>
      </w:r>
      <w:bookmarkEnd w:id="387"/>
      <w:bookmarkEnd w:id="388"/>
    </w:p>
    <w:p w14:paraId="17442C25" w14:textId="498E04E1"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F760C9">
        <w:t>2.9.1</w:t>
      </w:r>
      <w:r>
        <w:fldChar w:fldCharType="end"/>
      </w:r>
    </w:p>
    <w:p w14:paraId="78EBF2BE" w14:textId="77777777" w:rsidR="000E44B0" w:rsidRPr="00F8103C" w:rsidRDefault="000E44B0" w:rsidP="00AB44E0">
      <w:pPr>
        <w:jc w:val="center"/>
        <w:rPr>
          <w:color w:val="000000" w:themeColor="text1"/>
          <w:lang w:val="en-US"/>
        </w:rPr>
      </w:pPr>
      <w:r>
        <w:rPr>
          <w:noProof/>
          <w:color w:val="000000" w:themeColor="text1"/>
          <w:lang w:val="en-US" w:eastAsia="en-US"/>
        </w:rPr>
        <w:lastRenderedPageBreak/>
        <w:drawing>
          <wp:inline distT="0" distB="0" distL="0" distR="0" wp14:anchorId="4E3BE587" wp14:editId="39EF344A">
            <wp:extent cx="3199822" cy="3048256"/>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09">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0ECC49E7" w14:textId="77777777" w:rsidR="000E44B0" w:rsidRDefault="000E44B0" w:rsidP="000E44B0">
      <w:pPr>
        <w:rPr>
          <w:rStyle w:val="Hyperlink"/>
          <w:lang w:val="en-US"/>
        </w:rPr>
      </w:pPr>
      <w:r w:rsidRPr="00F8103C">
        <w:rPr>
          <w:color w:val="000000" w:themeColor="text1"/>
          <w:lang w:val="en-US"/>
        </w:rPr>
        <w:t xml:space="preserve">Full datasheet: </w:t>
      </w:r>
      <w:hyperlink r:id="rId210" w:history="1">
        <w:r w:rsidRPr="005D3798">
          <w:rPr>
            <w:rStyle w:val="Hyperlink"/>
            <w:lang w:val="en-US"/>
          </w:rPr>
          <w:t>here</w:t>
        </w:r>
      </w:hyperlink>
    </w:p>
    <w:p w14:paraId="7B983B48" w14:textId="394A689D" w:rsidR="00A84902" w:rsidRDefault="00A84902" w:rsidP="00A84902">
      <w:pPr>
        <w:pStyle w:val="Heading4"/>
        <w:rPr>
          <w:lang w:val="en-US"/>
        </w:rPr>
      </w:pPr>
      <w:bookmarkStart w:id="389" w:name="_Ref440410646"/>
      <w:bookmarkStart w:id="390" w:name="_Toc440411960"/>
      <w:proofErr w:type="spellStart"/>
      <w:r>
        <w:rPr>
          <w:lang w:val="en-US"/>
        </w:rPr>
        <w:t>Precharge</w:t>
      </w:r>
      <w:proofErr w:type="spellEnd"/>
      <w:r>
        <w:rPr>
          <w:lang w:val="en-US"/>
        </w:rPr>
        <w:t xml:space="preserve"> High Voltage Relays</w:t>
      </w:r>
      <w:bookmarkEnd w:id="389"/>
      <w:bookmarkEnd w:id="390"/>
    </w:p>
    <w:p w14:paraId="300D40F6" w14:textId="7A0030D2"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F760C9">
        <w:t>2.9.1</w:t>
      </w:r>
      <w:r>
        <w:fldChar w:fldCharType="end"/>
      </w:r>
    </w:p>
    <w:p w14:paraId="5E3C9F68" w14:textId="472DDB4C" w:rsidR="000E44B0" w:rsidRDefault="00AB44E0" w:rsidP="00AB44E0">
      <w:pPr>
        <w:jc w:val="center"/>
        <w:rPr>
          <w:lang w:val="en-US"/>
        </w:rPr>
      </w:pPr>
      <w:r>
        <w:rPr>
          <w:noProof/>
          <w:lang w:val="en-US" w:eastAsia="en-US"/>
        </w:rPr>
        <w:drawing>
          <wp:inline distT="0" distB="0" distL="0" distR="0" wp14:anchorId="4542D00C" wp14:editId="0AFF940D">
            <wp:extent cx="2558955" cy="319179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00A29C50" w14:textId="77777777" w:rsidR="00AB44E0" w:rsidRPr="00AB44E0" w:rsidRDefault="00AB44E0" w:rsidP="00AB44E0">
      <w:pPr>
        <w:rPr>
          <w:color w:val="000000" w:themeColor="text1"/>
          <w:lang w:val="en-US"/>
        </w:rPr>
      </w:pPr>
      <w:r w:rsidRPr="00F8103C">
        <w:rPr>
          <w:color w:val="000000" w:themeColor="text1"/>
          <w:lang w:val="en-US"/>
        </w:rPr>
        <w:t xml:space="preserve">Full datasheet: </w:t>
      </w:r>
      <w:hyperlink r:id="rId212" w:history="1">
        <w:r w:rsidRPr="005D3798">
          <w:rPr>
            <w:rStyle w:val="Hyperlink"/>
            <w:lang w:val="en-US"/>
          </w:rPr>
          <w:t>here</w:t>
        </w:r>
      </w:hyperlink>
    </w:p>
    <w:p w14:paraId="56BC4234" w14:textId="77777777" w:rsidR="000E44B0" w:rsidRPr="000E44B0" w:rsidRDefault="000E44B0" w:rsidP="000E44B0">
      <w:pPr>
        <w:rPr>
          <w:lang w:val="en-US"/>
        </w:rPr>
      </w:pPr>
    </w:p>
    <w:p w14:paraId="47AAC594" w14:textId="084C5B1B" w:rsidR="00B578E1" w:rsidRDefault="00570049" w:rsidP="00B578E1">
      <w:pPr>
        <w:pStyle w:val="Heading3"/>
        <w:rPr>
          <w:lang w:val="en-US"/>
        </w:rPr>
      </w:pPr>
      <w:bookmarkStart w:id="391" w:name="_Toc440411961"/>
      <w:r>
        <w:rPr>
          <w:lang w:val="en-US"/>
        </w:rPr>
        <w:lastRenderedPageBreak/>
        <w:t>Discharge Circuitry</w:t>
      </w:r>
      <w:bookmarkEnd w:id="391"/>
    </w:p>
    <w:p w14:paraId="6122186F" w14:textId="3BC09804" w:rsidR="00A84902" w:rsidRPr="00A84902" w:rsidRDefault="00A84902" w:rsidP="00A84902">
      <w:pPr>
        <w:pStyle w:val="Heading4"/>
        <w:rPr>
          <w:lang w:val="en-US"/>
        </w:rPr>
      </w:pPr>
      <w:bookmarkStart w:id="392" w:name="_Ref440410727"/>
      <w:bookmarkStart w:id="393" w:name="_Toc440411962"/>
      <w:r>
        <w:rPr>
          <w:lang w:val="en-US"/>
        </w:rPr>
        <w:t>Discharge Resistors</w:t>
      </w:r>
      <w:bookmarkEnd w:id="392"/>
      <w:bookmarkEnd w:id="393"/>
    </w:p>
    <w:p w14:paraId="1C40E89B" w14:textId="53760708"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F760C9">
        <w:t>2.10.1</w:t>
      </w:r>
      <w:r>
        <w:fldChar w:fldCharType="end"/>
      </w:r>
    </w:p>
    <w:p w14:paraId="0781DE7C" w14:textId="77777777" w:rsidR="00A84902" w:rsidRPr="00A84902" w:rsidRDefault="00A84902" w:rsidP="00A84902">
      <w:pPr>
        <w:rPr>
          <w:lang w:val="en-US"/>
        </w:rPr>
      </w:pPr>
    </w:p>
    <w:p w14:paraId="0F44B489" w14:textId="77777777" w:rsidR="000E44B0" w:rsidRPr="00F8103C" w:rsidRDefault="000E44B0"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09">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59CEB7F8" w14:textId="77777777" w:rsidR="000E44B0" w:rsidRDefault="000E44B0" w:rsidP="000E44B0">
      <w:pPr>
        <w:rPr>
          <w:rStyle w:val="Hyperlink"/>
          <w:lang w:val="en-US"/>
        </w:rPr>
      </w:pPr>
      <w:r w:rsidRPr="00F8103C">
        <w:rPr>
          <w:color w:val="000000" w:themeColor="text1"/>
          <w:lang w:val="en-US"/>
        </w:rPr>
        <w:t xml:space="preserve">Full datasheet: </w:t>
      </w:r>
      <w:hyperlink r:id="rId213" w:history="1">
        <w:r w:rsidRPr="005D3798">
          <w:rPr>
            <w:rStyle w:val="Hyperlink"/>
            <w:lang w:val="en-US"/>
          </w:rPr>
          <w:t>here</w:t>
        </w:r>
      </w:hyperlink>
    </w:p>
    <w:p w14:paraId="3FFCD271" w14:textId="4D19479F" w:rsidR="00A84902" w:rsidRDefault="00A84902" w:rsidP="00A84902">
      <w:pPr>
        <w:pStyle w:val="Heading4"/>
      </w:pPr>
      <w:bookmarkStart w:id="394" w:name="_Ref440410809"/>
      <w:bookmarkStart w:id="395" w:name="_Toc440411963"/>
      <w:r>
        <w:t>Discharge Relays</w:t>
      </w:r>
      <w:bookmarkEnd w:id="394"/>
      <w:bookmarkEnd w:id="395"/>
    </w:p>
    <w:p w14:paraId="139B1838" w14:textId="6A74B9F3"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F760C9">
        <w:t>2.10.1</w:t>
      </w:r>
      <w:r>
        <w:fldChar w:fldCharType="end"/>
      </w:r>
    </w:p>
    <w:p w14:paraId="57C9F57A" w14:textId="77777777" w:rsidR="00A84902" w:rsidRPr="00F8103C" w:rsidRDefault="00A84902" w:rsidP="000E44B0">
      <w:pPr>
        <w:rPr>
          <w:color w:val="000000" w:themeColor="text1"/>
          <w:lang w:val="en-US"/>
        </w:rPr>
      </w:pPr>
    </w:p>
    <w:p w14:paraId="48D3F158" w14:textId="2C759F50" w:rsidR="000E44B0" w:rsidRDefault="00AB44E0" w:rsidP="00AB44E0">
      <w:pPr>
        <w:jc w:val="center"/>
        <w:rPr>
          <w:lang w:val="en-US"/>
        </w:rPr>
      </w:pPr>
      <w:r>
        <w:rPr>
          <w:noProof/>
          <w:lang w:val="en-US" w:eastAsia="en-US"/>
        </w:rPr>
        <w:lastRenderedPageBreak/>
        <w:drawing>
          <wp:inline distT="0" distB="0" distL="0" distR="0" wp14:anchorId="376D87FF" wp14:editId="3ADEC747">
            <wp:extent cx="2679001" cy="3341531"/>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1E5FF13E" w14:textId="4E7641F5" w:rsidR="00AB44E0" w:rsidRPr="00AB44E0" w:rsidRDefault="00AB44E0" w:rsidP="00AB44E0">
      <w:pPr>
        <w:rPr>
          <w:color w:val="000000" w:themeColor="text1"/>
          <w:lang w:val="en-US"/>
        </w:rPr>
      </w:pPr>
      <w:r w:rsidRPr="00F8103C">
        <w:rPr>
          <w:color w:val="000000" w:themeColor="text1"/>
          <w:lang w:val="en-US"/>
        </w:rPr>
        <w:t xml:space="preserve">Full datasheet: </w:t>
      </w:r>
      <w:hyperlink r:id="rId214" w:history="1">
        <w:r w:rsidRPr="005D3798">
          <w:rPr>
            <w:rStyle w:val="Hyperlink"/>
            <w:lang w:val="en-US"/>
          </w:rPr>
          <w:t>here</w:t>
        </w:r>
      </w:hyperlink>
    </w:p>
    <w:p w14:paraId="2EDFB479" w14:textId="12B1E398" w:rsidR="00B578E1" w:rsidRDefault="00570049" w:rsidP="00B578E1">
      <w:pPr>
        <w:pStyle w:val="Heading3"/>
        <w:rPr>
          <w:lang w:val="en-US"/>
        </w:rPr>
      </w:pPr>
      <w:bookmarkStart w:id="396" w:name="_Ref439184376"/>
      <w:bookmarkStart w:id="397" w:name="_Toc440411964"/>
      <w:r>
        <w:rPr>
          <w:lang w:val="en-US"/>
        </w:rPr>
        <w:t>High Voltage Disconnect</w:t>
      </w:r>
      <w:bookmarkEnd w:id="396"/>
      <w:bookmarkEnd w:id="397"/>
    </w:p>
    <w:p w14:paraId="5630F76D" w14:textId="1AC40676"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_Ref439187643 \r \h </w:instrText>
      </w:r>
      <w:r>
        <w:rPr>
          <w:lang w:val="en-US"/>
        </w:rPr>
      </w:r>
      <w:r>
        <w:rPr>
          <w:lang w:val="en-US"/>
        </w:rPr>
        <w:fldChar w:fldCharType="separate"/>
      </w:r>
      <w:r w:rsidR="00F760C9">
        <w:rPr>
          <w:lang w:val="en-US"/>
        </w:rPr>
        <w:t>2.11</w:t>
      </w:r>
      <w:r>
        <w:rPr>
          <w:lang w:val="en-US"/>
        </w:rPr>
        <w:fldChar w:fldCharType="end"/>
      </w:r>
    </w:p>
    <w:p w14:paraId="557C6255" w14:textId="77777777" w:rsidR="00260F99" w:rsidRPr="00F8103C" w:rsidRDefault="00260F99" w:rsidP="00260F99">
      <w:pPr>
        <w:jc w:val="center"/>
        <w:rPr>
          <w:color w:val="000000" w:themeColor="text1"/>
          <w:lang w:val="en-US"/>
        </w:rPr>
      </w:pPr>
      <w:r w:rsidRPr="00F8103C">
        <w:rPr>
          <w:noProof/>
          <w:color w:val="000000" w:themeColor="text1"/>
          <w:lang w:val="en-US" w:eastAsia="en-US"/>
        </w:rPr>
        <w:lastRenderedPageBreak/>
        <w:drawing>
          <wp:inline distT="0" distB="0" distL="0" distR="0" wp14:anchorId="5002DCCB" wp14:editId="002584A5">
            <wp:extent cx="4514850" cy="599921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15">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1FD52BED" w14:textId="44736009" w:rsidR="00260F99" w:rsidRDefault="00260F99" w:rsidP="00260F99">
      <w:r w:rsidRPr="00F8103C">
        <w:rPr>
          <w:color w:val="000000" w:themeColor="text1"/>
          <w:lang w:val="en-US"/>
        </w:rPr>
        <w:t xml:space="preserve">Full Datasheet: </w:t>
      </w:r>
      <w:hyperlink r:id="rId216" w:history="1">
        <w:r w:rsidRPr="00260F99">
          <w:rPr>
            <w:rStyle w:val="Hyperlink"/>
            <w:lang w:val="en-US"/>
          </w:rPr>
          <w:t>here</w:t>
        </w:r>
      </w:hyperlink>
    </w:p>
    <w:p w14:paraId="75D5EAB4" w14:textId="6EC5454C" w:rsidR="00260F99" w:rsidRPr="00260F99" w:rsidRDefault="00260F99" w:rsidP="00260F99">
      <w:pPr>
        <w:rPr>
          <w:lang w:val="en-US"/>
        </w:rPr>
      </w:pPr>
    </w:p>
    <w:p w14:paraId="27753684" w14:textId="0A56CF7E" w:rsidR="00B578E1" w:rsidRDefault="00570049" w:rsidP="00B578E1">
      <w:pPr>
        <w:pStyle w:val="Heading3"/>
        <w:rPr>
          <w:lang w:val="en-US"/>
        </w:rPr>
      </w:pPr>
      <w:bookmarkStart w:id="398" w:name="_Toc440411965"/>
      <w:r>
        <w:rPr>
          <w:lang w:val="en-US"/>
        </w:rPr>
        <w:t xml:space="preserve">Ready </w:t>
      </w:r>
      <w:proofErr w:type="gramStart"/>
      <w:r>
        <w:rPr>
          <w:lang w:val="en-US"/>
        </w:rPr>
        <w:t>To</w:t>
      </w:r>
      <w:proofErr w:type="gramEnd"/>
      <w:r>
        <w:rPr>
          <w:lang w:val="en-US"/>
        </w:rPr>
        <w:t xml:space="preserve"> Drive Sound</w:t>
      </w:r>
      <w:bookmarkEnd w:id="398"/>
    </w:p>
    <w:p w14:paraId="7A563DAC" w14:textId="6F37AD6D" w:rsidR="00436E54" w:rsidRDefault="00436E54" w:rsidP="00436E54">
      <w:pPr>
        <w:pStyle w:val="Heading4"/>
        <w:rPr>
          <w:lang w:val="en-US"/>
        </w:rPr>
      </w:pPr>
      <w:bookmarkStart w:id="399" w:name="_Ref440384297"/>
      <w:bookmarkStart w:id="400" w:name="_Toc440411966"/>
      <w:r>
        <w:rPr>
          <w:lang w:val="en-US"/>
        </w:rPr>
        <w:t>Ready to Drive Horn</w:t>
      </w:r>
      <w:bookmarkEnd w:id="399"/>
      <w:bookmarkEnd w:id="400"/>
    </w:p>
    <w:p w14:paraId="1F327ED0" w14:textId="3147EC23" w:rsidR="00436E54" w:rsidRDefault="00436E54" w:rsidP="00436E54">
      <w:pPr>
        <w:rPr>
          <w:lang w:val="en-US"/>
        </w:rPr>
      </w:pPr>
      <w:r>
        <w:rPr>
          <w:lang w:val="en-US"/>
        </w:rPr>
        <w:t xml:space="preserve">Referred to </w:t>
      </w:r>
      <w:r>
        <w:rPr>
          <w:lang w:val="en-US"/>
        </w:rPr>
        <w:fldChar w:fldCharType="begin"/>
      </w:r>
      <w:r>
        <w:rPr>
          <w:lang w:val="en-US"/>
        </w:rPr>
        <w:instrText xml:space="preserve"> REF _Ref439187760 \r \h </w:instrText>
      </w:r>
      <w:r>
        <w:rPr>
          <w:lang w:val="en-US"/>
        </w:rPr>
      </w:r>
      <w:r>
        <w:rPr>
          <w:lang w:val="en-US"/>
        </w:rPr>
        <w:fldChar w:fldCharType="separate"/>
      </w:r>
      <w:r w:rsidR="00F760C9">
        <w:rPr>
          <w:lang w:val="en-US"/>
        </w:rPr>
        <w:t>2.12</w:t>
      </w:r>
      <w:r>
        <w:rPr>
          <w:lang w:val="en-US"/>
        </w:rPr>
        <w:fldChar w:fldCharType="end"/>
      </w:r>
    </w:p>
    <w:p w14:paraId="1EA585FB" w14:textId="6182B2A3" w:rsidR="000C382A" w:rsidRDefault="000C382A" w:rsidP="00436E54">
      <w:pPr>
        <w:rPr>
          <w:lang w:val="en-US"/>
        </w:rPr>
      </w:pPr>
      <w:r>
        <w:rPr>
          <w:noProof/>
          <w:lang w:val="en-US" w:eastAsia="en-US"/>
        </w:rPr>
        <w:lastRenderedPageBreak/>
        <w:drawing>
          <wp:inline distT="0" distB="0" distL="0" distR="0" wp14:anchorId="6E0C1099" wp14:editId="1399555E">
            <wp:extent cx="6126480" cy="5502275"/>
            <wp:effectExtent l="0" t="0" r="762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26480" cy="5502275"/>
                    </a:xfrm>
                    <a:prstGeom prst="rect">
                      <a:avLst/>
                    </a:prstGeom>
                  </pic:spPr>
                </pic:pic>
              </a:graphicData>
            </a:graphic>
          </wp:inline>
        </w:drawing>
      </w:r>
    </w:p>
    <w:p w14:paraId="460533D2" w14:textId="7AB220E9" w:rsidR="00286F3D" w:rsidRDefault="00436E54" w:rsidP="00436E54">
      <w:pPr>
        <w:rPr>
          <w:lang w:val="en-US"/>
        </w:rPr>
      </w:pPr>
      <w:r>
        <w:rPr>
          <w:lang w:val="en-US"/>
        </w:rPr>
        <w:t xml:space="preserve">Full Datasheet </w:t>
      </w:r>
      <w:hyperlink r:id="rId218" w:history="1">
        <w:r w:rsidRPr="000C382A">
          <w:rPr>
            <w:rStyle w:val="Hyperlink"/>
            <w:lang w:val="en-US"/>
          </w:rPr>
          <w:t>here</w:t>
        </w:r>
      </w:hyperlink>
    </w:p>
    <w:p w14:paraId="72A63F5A" w14:textId="77777777" w:rsidR="00286F3D" w:rsidRDefault="00286F3D">
      <w:pPr>
        <w:suppressAutoHyphens w:val="0"/>
        <w:spacing w:after="0" w:line="240" w:lineRule="auto"/>
        <w:rPr>
          <w:lang w:val="en-US"/>
        </w:rPr>
      </w:pPr>
      <w:r>
        <w:rPr>
          <w:lang w:val="en-US"/>
        </w:rPr>
        <w:br w:type="page"/>
      </w:r>
    </w:p>
    <w:p w14:paraId="59E13F9E" w14:textId="7D1ECC7D" w:rsidR="00CC76D0" w:rsidRDefault="00CC76D0" w:rsidP="00CC76D0">
      <w:pPr>
        <w:pStyle w:val="Heading2"/>
        <w:rPr>
          <w:lang w:val="en-US"/>
        </w:rPr>
      </w:pPr>
      <w:bookmarkStart w:id="401" w:name="_Toc440411967"/>
      <w:r>
        <w:rPr>
          <w:lang w:val="en-US"/>
        </w:rPr>
        <w:lastRenderedPageBreak/>
        <w:t>Accumulator</w:t>
      </w:r>
      <w:bookmarkEnd w:id="401"/>
    </w:p>
    <w:p w14:paraId="39428D56" w14:textId="4EC92ED7" w:rsidR="004B647E" w:rsidRDefault="004B647E" w:rsidP="004B647E">
      <w:pPr>
        <w:pStyle w:val="Heading4"/>
        <w:rPr>
          <w:lang w:val="en-US"/>
        </w:rPr>
      </w:pPr>
      <w:bookmarkStart w:id="402" w:name="_Toc440411968"/>
      <w:r>
        <w:rPr>
          <w:lang w:val="en-US"/>
        </w:rPr>
        <w:t>High Voltage Battery</w:t>
      </w:r>
      <w:bookmarkEnd w:id="402"/>
    </w:p>
    <w:p w14:paraId="0613B2CC" w14:textId="7E07A81E"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_Ref439187797 \r \h </w:instrText>
      </w:r>
      <w:r>
        <w:rPr>
          <w:lang w:val="en-US"/>
        </w:rPr>
      </w:r>
      <w:r>
        <w:rPr>
          <w:lang w:val="en-US"/>
        </w:rPr>
        <w:fldChar w:fldCharType="separate"/>
      </w:r>
      <w:r w:rsidR="00F760C9">
        <w:rPr>
          <w:lang w:val="en-US"/>
        </w:rPr>
        <w:t>3.1.2</w:t>
      </w:r>
      <w:r>
        <w:rPr>
          <w:lang w:val="en-US"/>
        </w:rPr>
        <w:fldChar w:fldCharType="end"/>
      </w:r>
    </w:p>
    <w:p w14:paraId="22BF94DF" w14:textId="65DB1E05" w:rsidR="004B647E" w:rsidRDefault="004B647E"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19">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2FE06681" w14:textId="12E954D0" w:rsidR="00286F3D" w:rsidRDefault="004B647E" w:rsidP="004B647E">
      <w:pPr>
        <w:rPr>
          <w:lang w:val="en-US"/>
        </w:rPr>
      </w:pPr>
      <w:r>
        <w:rPr>
          <w:lang w:val="en-US"/>
        </w:rPr>
        <w:t xml:space="preserve">Full datasheet </w:t>
      </w:r>
      <w:hyperlink r:id="rId220" w:history="1">
        <w:r w:rsidRPr="004B647E">
          <w:rPr>
            <w:rStyle w:val="Hyperlink"/>
            <w:lang w:val="en-US"/>
          </w:rPr>
          <w:t>here</w:t>
        </w:r>
      </w:hyperlink>
    </w:p>
    <w:p w14:paraId="1C67666A" w14:textId="77777777" w:rsidR="00286F3D" w:rsidRDefault="00286F3D">
      <w:pPr>
        <w:suppressAutoHyphens w:val="0"/>
        <w:spacing w:after="0" w:line="240" w:lineRule="auto"/>
        <w:rPr>
          <w:lang w:val="en-US"/>
        </w:rPr>
      </w:pPr>
      <w:r>
        <w:rPr>
          <w:lang w:val="en-US"/>
        </w:rPr>
        <w:br w:type="page"/>
      </w:r>
    </w:p>
    <w:p w14:paraId="453DD75B" w14:textId="77777777" w:rsidR="00DB05A6" w:rsidRDefault="00DB05A6" w:rsidP="00DB05A6">
      <w:pPr>
        <w:pStyle w:val="Heading4"/>
        <w:rPr>
          <w:lang w:val="en-US"/>
        </w:rPr>
      </w:pPr>
      <w:bookmarkStart w:id="403" w:name="_Toc440411969"/>
      <w:bookmarkStart w:id="404" w:name="_Ref440571271"/>
      <w:bookmarkStart w:id="405" w:name="_Maintenance_Plugs"/>
      <w:bookmarkEnd w:id="405"/>
      <w:r>
        <w:rPr>
          <w:lang w:val="en-US"/>
        </w:rPr>
        <w:lastRenderedPageBreak/>
        <w:t>Maintenance Plugs</w:t>
      </w:r>
      <w:bookmarkEnd w:id="403"/>
      <w:bookmarkEnd w:id="404"/>
    </w:p>
    <w:p w14:paraId="0874BA02" w14:textId="7C62016A"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_Ref439187954 \r \h </w:instrText>
      </w:r>
      <w:r>
        <w:rPr>
          <w:lang w:val="en-US"/>
        </w:rPr>
      </w:r>
      <w:r>
        <w:rPr>
          <w:lang w:val="en-US"/>
        </w:rPr>
        <w:fldChar w:fldCharType="separate"/>
      </w:r>
      <w:r w:rsidR="00F760C9">
        <w:rPr>
          <w:lang w:val="en-US"/>
        </w:rPr>
        <w:t>3.1.11</w:t>
      </w:r>
      <w:r>
        <w:rPr>
          <w:lang w:val="en-US"/>
        </w:rPr>
        <w:fldChar w:fldCharType="end"/>
      </w:r>
    </w:p>
    <w:p w14:paraId="45AD2AE5" w14:textId="77777777" w:rsidR="00436E54" w:rsidRPr="00436E54" w:rsidRDefault="00436E54" w:rsidP="00436E54">
      <w:pPr>
        <w:rPr>
          <w:lang w:val="en-US"/>
        </w:rPr>
      </w:pPr>
    </w:p>
    <w:p w14:paraId="112F0A9F" w14:textId="33C31BBC" w:rsidR="00DB05A6" w:rsidRPr="00F8103C" w:rsidRDefault="005D44EC" w:rsidP="00DB05A6">
      <w:pPr>
        <w:rPr>
          <w:color w:val="000000" w:themeColor="text1"/>
          <w:lang w:val="en-US"/>
        </w:rPr>
      </w:pPr>
      <w:r>
        <w:rPr>
          <w:noProof/>
          <w:color w:val="000000" w:themeColor="text1"/>
          <w:lang w:val="en-US" w:eastAsia="en-US"/>
        </w:rPr>
        <w:drawing>
          <wp:inline distT="0" distB="0" distL="0" distR="0" wp14:anchorId="5F0BC061" wp14:editId="29F7B171">
            <wp:extent cx="6126480" cy="4112260"/>
            <wp:effectExtent l="0" t="0" r="762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21">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54B720B2" w14:textId="36D7E7E2" w:rsidR="00286F3D" w:rsidRDefault="00DB05A6" w:rsidP="00DB05A6">
      <w:pPr>
        <w:rPr>
          <w:color w:val="000000" w:themeColor="text1"/>
          <w:lang w:val="en-US"/>
        </w:rPr>
      </w:pPr>
      <w:r>
        <w:rPr>
          <w:color w:val="000000" w:themeColor="text1"/>
          <w:lang w:val="en-US"/>
        </w:rPr>
        <w:t xml:space="preserve">Full datasheet </w:t>
      </w:r>
      <w:hyperlink r:id="rId222" w:history="1">
        <w:r w:rsidRPr="00DB05A6">
          <w:rPr>
            <w:rStyle w:val="Hyperlink"/>
            <w:lang w:val="en-US"/>
          </w:rPr>
          <w:t>here</w:t>
        </w:r>
      </w:hyperlink>
    </w:p>
    <w:p w14:paraId="1464CFEC"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262782DC" w14:textId="1A9D2222" w:rsidR="00DB05A6" w:rsidRDefault="00DB05A6" w:rsidP="00DB05A6">
      <w:pPr>
        <w:pStyle w:val="Heading4"/>
        <w:rPr>
          <w:lang w:val="en-US"/>
        </w:rPr>
      </w:pPr>
      <w:bookmarkStart w:id="406" w:name="_Ref439189610"/>
      <w:bookmarkStart w:id="407" w:name="_Toc440411970"/>
      <w:r>
        <w:rPr>
          <w:lang w:val="en-US"/>
        </w:rPr>
        <w:lastRenderedPageBreak/>
        <w:t>Accumulator Isolation Relay</w:t>
      </w:r>
      <w:bookmarkEnd w:id="406"/>
      <w:bookmarkEnd w:id="407"/>
    </w:p>
    <w:p w14:paraId="14D19BD9" w14:textId="7E277A36"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_Ref439188002 \r \h </w:instrText>
      </w:r>
      <w:r>
        <w:rPr>
          <w:lang w:val="en-US"/>
        </w:rPr>
      </w:r>
      <w:r>
        <w:rPr>
          <w:lang w:val="en-US"/>
        </w:rPr>
        <w:fldChar w:fldCharType="separate"/>
      </w:r>
      <w:r w:rsidR="00F760C9">
        <w:rPr>
          <w:lang w:val="en-US"/>
        </w:rPr>
        <w:t>3.1.8</w:t>
      </w:r>
      <w:r>
        <w:rPr>
          <w:lang w:val="en-US"/>
        </w:rPr>
        <w:fldChar w:fldCharType="end"/>
      </w:r>
    </w:p>
    <w:p w14:paraId="720E9E5D" w14:textId="77777777" w:rsidR="00436E54" w:rsidRPr="00436E54" w:rsidRDefault="00436E54" w:rsidP="00436E54">
      <w:pPr>
        <w:rPr>
          <w:lang w:val="en-US"/>
        </w:rPr>
      </w:pPr>
    </w:p>
    <w:p w14:paraId="67200708" w14:textId="4695C730" w:rsidR="00DB05A6" w:rsidRDefault="00DB05A6"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23">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668BC1F8" w14:textId="52BAB6EA" w:rsidR="00DB05A6" w:rsidRDefault="00DB05A6" w:rsidP="00DB05A6">
      <w:pPr>
        <w:rPr>
          <w:lang w:val="en-US"/>
        </w:rPr>
      </w:pPr>
      <w:r>
        <w:rPr>
          <w:lang w:val="en-US"/>
        </w:rPr>
        <w:t xml:space="preserve">Full datasheet </w:t>
      </w:r>
      <w:hyperlink r:id="rId224" w:history="1">
        <w:r w:rsidRPr="00DB05A6">
          <w:rPr>
            <w:rStyle w:val="Hyperlink"/>
            <w:lang w:val="en-US"/>
          </w:rPr>
          <w:t>here</w:t>
        </w:r>
      </w:hyperlink>
    </w:p>
    <w:p w14:paraId="2B4889F1" w14:textId="71F3A469" w:rsidR="00F511F6" w:rsidRDefault="00F511F6" w:rsidP="00F511F6">
      <w:pPr>
        <w:pStyle w:val="Heading4"/>
        <w:rPr>
          <w:lang w:val="en-US"/>
        </w:rPr>
      </w:pPr>
      <w:bookmarkStart w:id="408" w:name="_Toc440411971"/>
      <w:r>
        <w:rPr>
          <w:lang w:val="en-US"/>
        </w:rPr>
        <w:lastRenderedPageBreak/>
        <w:t>High Voltage Fuse</w:t>
      </w:r>
      <w:bookmarkEnd w:id="408"/>
    </w:p>
    <w:p w14:paraId="55E27F1A" w14:textId="4BD78908" w:rsidR="00AB16BE" w:rsidRPr="00436E54" w:rsidRDefault="00AB16BE" w:rsidP="00AB16BE">
      <w:pPr>
        <w:rPr>
          <w:lang w:val="en-US"/>
        </w:rPr>
      </w:pPr>
      <w:r>
        <w:rPr>
          <w:lang w:val="en-US"/>
        </w:rPr>
        <w:t xml:space="preserve">Referred to </w:t>
      </w:r>
      <w:r>
        <w:rPr>
          <w:lang w:val="en-US"/>
        </w:rPr>
        <w:fldChar w:fldCharType="begin"/>
      </w:r>
      <w:r>
        <w:rPr>
          <w:lang w:val="en-US"/>
        </w:rPr>
        <w:instrText xml:space="preserve"> REF _Ref439188019 \r \h </w:instrText>
      </w:r>
      <w:r>
        <w:rPr>
          <w:lang w:val="en-US"/>
        </w:rPr>
      </w:r>
      <w:r>
        <w:rPr>
          <w:lang w:val="en-US"/>
        </w:rPr>
        <w:fldChar w:fldCharType="separate"/>
      </w:r>
      <w:r w:rsidR="00F760C9">
        <w:rPr>
          <w:lang w:val="en-US"/>
        </w:rPr>
        <w:t>3.1.9</w:t>
      </w:r>
      <w:r>
        <w:rPr>
          <w:lang w:val="en-US"/>
        </w:rPr>
        <w:fldChar w:fldCharType="end"/>
      </w:r>
    </w:p>
    <w:p w14:paraId="23037AE9" w14:textId="77777777" w:rsidR="00AB16BE" w:rsidRPr="00AB16BE" w:rsidRDefault="00AB16BE" w:rsidP="00AB16BE">
      <w:pPr>
        <w:rPr>
          <w:lang w:val="en-US"/>
        </w:rPr>
      </w:pPr>
    </w:p>
    <w:p w14:paraId="284BEF5C" w14:textId="042A5B4A" w:rsidR="00F511F6" w:rsidRDefault="00F511F6"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25">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33D0F27E" w14:textId="1972032E" w:rsidR="00286F3D" w:rsidRDefault="00F511F6" w:rsidP="00F511F6">
      <w:pPr>
        <w:rPr>
          <w:lang w:val="en-US"/>
        </w:rPr>
      </w:pPr>
      <w:r>
        <w:rPr>
          <w:lang w:val="en-US"/>
        </w:rPr>
        <w:t xml:space="preserve">Full datasheet </w:t>
      </w:r>
      <w:hyperlink r:id="rId226" w:history="1">
        <w:r w:rsidRPr="00F511F6">
          <w:rPr>
            <w:rStyle w:val="Hyperlink"/>
            <w:lang w:val="en-US"/>
          </w:rPr>
          <w:t>here</w:t>
        </w:r>
      </w:hyperlink>
    </w:p>
    <w:p w14:paraId="45F0BEB2" w14:textId="77777777" w:rsidR="00286F3D" w:rsidRDefault="00286F3D">
      <w:pPr>
        <w:suppressAutoHyphens w:val="0"/>
        <w:spacing w:after="0" w:line="240" w:lineRule="auto"/>
        <w:rPr>
          <w:lang w:val="en-US"/>
        </w:rPr>
      </w:pPr>
      <w:r>
        <w:rPr>
          <w:lang w:val="en-US"/>
        </w:rPr>
        <w:br w:type="page"/>
      </w:r>
    </w:p>
    <w:p w14:paraId="1DB37B89" w14:textId="7200351F" w:rsidR="009816F9" w:rsidRDefault="009816F9" w:rsidP="009816F9">
      <w:pPr>
        <w:pStyle w:val="Heading4"/>
        <w:rPr>
          <w:lang w:val="en-US"/>
        </w:rPr>
      </w:pPr>
      <w:bookmarkStart w:id="409" w:name="_Ref439189853"/>
      <w:bookmarkStart w:id="410" w:name="_Toc440411972"/>
      <w:r>
        <w:rPr>
          <w:lang w:val="en-US"/>
        </w:rPr>
        <w:lastRenderedPageBreak/>
        <w:t>HV Fuse Holder</w:t>
      </w:r>
      <w:bookmarkEnd w:id="409"/>
      <w:bookmarkEnd w:id="410"/>
    </w:p>
    <w:p w14:paraId="0E9844B2" w14:textId="6A28EA03" w:rsidR="009816F9" w:rsidRPr="009816F9" w:rsidRDefault="009816F9" w:rsidP="009816F9">
      <w:pPr>
        <w:rPr>
          <w:lang w:val="en-US"/>
        </w:rPr>
      </w:pPr>
      <w:r>
        <w:rPr>
          <w:lang w:val="en-US"/>
        </w:rPr>
        <w:t xml:space="preserve">Referred to </w:t>
      </w:r>
      <w:r>
        <w:rPr>
          <w:lang w:val="en-US"/>
        </w:rPr>
        <w:fldChar w:fldCharType="begin"/>
      </w:r>
      <w:r>
        <w:rPr>
          <w:lang w:val="en-US"/>
        </w:rPr>
        <w:instrText xml:space="preserve"> REF _Ref439189903 \r \h </w:instrText>
      </w:r>
      <w:r>
        <w:rPr>
          <w:lang w:val="en-US"/>
        </w:rPr>
      </w:r>
      <w:r>
        <w:rPr>
          <w:lang w:val="en-US"/>
        </w:rPr>
        <w:fldChar w:fldCharType="separate"/>
      </w:r>
      <w:r w:rsidR="00F760C9">
        <w:rPr>
          <w:lang w:val="en-US"/>
        </w:rPr>
        <w:t>3.1.9</w:t>
      </w:r>
      <w:r>
        <w:rPr>
          <w:lang w:val="en-US"/>
        </w:rPr>
        <w:fldChar w:fldCharType="end"/>
      </w:r>
    </w:p>
    <w:p w14:paraId="66EECB75" w14:textId="791B30B9" w:rsidR="009816F9" w:rsidRDefault="009816F9" w:rsidP="009816F9">
      <w:pPr>
        <w:rPr>
          <w:lang w:val="en-US"/>
        </w:rPr>
      </w:pPr>
      <w:r>
        <w:rPr>
          <w:noProof/>
          <w:lang w:val="en-US" w:eastAsia="en-US"/>
        </w:rPr>
        <w:drawing>
          <wp:inline distT="0" distB="0" distL="0" distR="0" wp14:anchorId="1DFC8863" wp14:editId="6F23D80B">
            <wp:extent cx="6126480" cy="711454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27">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4D23FFDA" w14:textId="3136A33D" w:rsidR="009816F9" w:rsidRPr="009816F9" w:rsidRDefault="009816F9" w:rsidP="009816F9">
      <w:pPr>
        <w:rPr>
          <w:lang w:val="en-US"/>
        </w:rPr>
      </w:pPr>
      <w:r>
        <w:rPr>
          <w:lang w:val="en-US"/>
        </w:rPr>
        <w:lastRenderedPageBreak/>
        <w:t xml:space="preserve">Full Sheet </w:t>
      </w:r>
      <w:hyperlink r:id="rId228" w:history="1">
        <w:r w:rsidRPr="009816F9">
          <w:rPr>
            <w:rStyle w:val="Hyperlink"/>
            <w:lang w:val="en-US"/>
          </w:rPr>
          <w:t>Here</w:t>
        </w:r>
      </w:hyperlink>
    </w:p>
    <w:p w14:paraId="473B216C" w14:textId="1CD61CB0" w:rsidR="009E7986" w:rsidRDefault="009E7986" w:rsidP="009E7986">
      <w:pPr>
        <w:pStyle w:val="Heading4"/>
        <w:rPr>
          <w:lang w:val="en-US"/>
        </w:rPr>
      </w:pPr>
      <w:bookmarkStart w:id="411" w:name="_Toc440411973"/>
      <w:r>
        <w:rPr>
          <w:lang w:val="en-US"/>
        </w:rPr>
        <w:t>BMS Sense Fuse</w:t>
      </w:r>
      <w:bookmarkEnd w:id="411"/>
    </w:p>
    <w:p w14:paraId="2FDD0758" w14:textId="0F201BC3" w:rsidR="00AB16BE" w:rsidRPr="00AB16BE" w:rsidRDefault="00AB16BE" w:rsidP="00AB16BE">
      <w:pPr>
        <w:rPr>
          <w:lang w:val="en-US"/>
        </w:rPr>
      </w:pPr>
      <w:r>
        <w:rPr>
          <w:lang w:val="en-US"/>
        </w:rPr>
        <w:t xml:space="preserve">Referred to </w:t>
      </w:r>
      <w:r>
        <w:rPr>
          <w:lang w:val="en-US"/>
        </w:rPr>
        <w:fldChar w:fldCharType="begin"/>
      </w:r>
      <w:r>
        <w:rPr>
          <w:lang w:val="en-US"/>
        </w:rPr>
        <w:instrText xml:space="preserve"> REF _Ref439188037 \r \h </w:instrText>
      </w:r>
      <w:r>
        <w:rPr>
          <w:lang w:val="en-US"/>
        </w:rPr>
      </w:r>
      <w:r>
        <w:rPr>
          <w:lang w:val="en-US"/>
        </w:rPr>
        <w:fldChar w:fldCharType="separate"/>
      </w:r>
      <w:r w:rsidR="00F760C9">
        <w:rPr>
          <w:lang w:val="en-US"/>
        </w:rPr>
        <w:t>3.1.5</w:t>
      </w:r>
      <w:r>
        <w:rPr>
          <w:lang w:val="en-US"/>
        </w:rPr>
        <w:fldChar w:fldCharType="end"/>
      </w:r>
    </w:p>
    <w:p w14:paraId="5D1758BD" w14:textId="77777777" w:rsidR="009E7986" w:rsidRPr="00F8103C" w:rsidRDefault="009E7986"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229">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3B42B77" w14:textId="155509D1" w:rsidR="00286F3D" w:rsidRDefault="009E7986" w:rsidP="009E7986">
      <w:pPr>
        <w:rPr>
          <w:color w:val="000000" w:themeColor="text1"/>
          <w:lang w:val="en-US"/>
        </w:rPr>
      </w:pPr>
      <w:r w:rsidRPr="00F8103C">
        <w:rPr>
          <w:color w:val="000000" w:themeColor="text1"/>
          <w:lang w:val="en-US"/>
        </w:rPr>
        <w:t xml:space="preserve">Full datasheet: </w:t>
      </w:r>
      <w:hyperlink r:id="rId230" w:history="1">
        <w:r w:rsidRPr="009E7986">
          <w:rPr>
            <w:rStyle w:val="Hyperlink"/>
            <w:lang w:val="en-US"/>
          </w:rPr>
          <w:t>here</w:t>
        </w:r>
      </w:hyperlink>
    </w:p>
    <w:p w14:paraId="7A665CAE"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7F3B3110" w14:textId="3F6C4BE8" w:rsidR="009E7986" w:rsidRDefault="009E7986" w:rsidP="009E7986">
      <w:pPr>
        <w:pStyle w:val="Heading4"/>
        <w:rPr>
          <w:lang w:val="en-US"/>
        </w:rPr>
      </w:pPr>
      <w:bookmarkStart w:id="412" w:name="_Ref439189986"/>
      <w:bookmarkStart w:id="413" w:name="_Toc440411974"/>
      <w:r>
        <w:rPr>
          <w:lang w:val="en-US"/>
        </w:rPr>
        <w:lastRenderedPageBreak/>
        <w:t>Charger</w:t>
      </w:r>
      <w:bookmarkEnd w:id="412"/>
      <w:bookmarkEnd w:id="413"/>
    </w:p>
    <w:p w14:paraId="0E69BEDE" w14:textId="6DD2E953"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_Ref439188078 \r \h </w:instrText>
      </w:r>
      <w:r>
        <w:rPr>
          <w:lang w:val="en-US"/>
        </w:rPr>
      </w:r>
      <w:r>
        <w:rPr>
          <w:lang w:val="en-US"/>
        </w:rPr>
        <w:fldChar w:fldCharType="separate"/>
      </w:r>
      <w:r w:rsidR="00F760C9">
        <w:rPr>
          <w:lang w:val="en-US"/>
        </w:rPr>
        <w:t>3.1.10</w:t>
      </w:r>
      <w:r>
        <w:rPr>
          <w:lang w:val="en-US"/>
        </w:rPr>
        <w:fldChar w:fldCharType="end"/>
      </w:r>
    </w:p>
    <w:p w14:paraId="5F5152EB" w14:textId="77777777" w:rsidR="00546245" w:rsidRPr="00546245" w:rsidRDefault="00546245" w:rsidP="00546245">
      <w:pPr>
        <w:rPr>
          <w:lang w:val="en-US"/>
        </w:rPr>
      </w:pPr>
    </w:p>
    <w:p w14:paraId="38A8EBF5" w14:textId="77777777" w:rsidR="009E7986" w:rsidRDefault="009E7986" w:rsidP="009E7986">
      <w:pPr>
        <w:jc w:val="center"/>
        <w:rPr>
          <w:lang w:val="en-US"/>
        </w:rPr>
      </w:pPr>
      <w:r>
        <w:rPr>
          <w:noProof/>
          <w:lang w:val="en-US" w:eastAsia="en-US"/>
        </w:rPr>
        <w:drawing>
          <wp:inline distT="0" distB="0" distL="0" distR="0" wp14:anchorId="5D40F390" wp14:editId="00BF980D">
            <wp:extent cx="3924300" cy="660195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231">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4370E654" w14:textId="2FA5185E" w:rsidR="009E7986" w:rsidRDefault="009E7986" w:rsidP="009E7986">
      <w:r>
        <w:rPr>
          <w:lang w:val="en-US"/>
        </w:rPr>
        <w:t xml:space="preserve">Full datasheet: </w:t>
      </w:r>
      <w:hyperlink r:id="rId232" w:history="1">
        <w:r w:rsidRPr="009E7986">
          <w:rPr>
            <w:rStyle w:val="Hyperlink"/>
            <w:lang w:val="en-US"/>
          </w:rPr>
          <w:t>here</w:t>
        </w:r>
      </w:hyperlink>
    </w:p>
    <w:p w14:paraId="0A7DFBA4" w14:textId="11D65698" w:rsidR="00CC76D0" w:rsidRDefault="00CC76D0" w:rsidP="00CC76D0">
      <w:pPr>
        <w:pStyle w:val="Heading2"/>
        <w:rPr>
          <w:lang w:val="en-US"/>
        </w:rPr>
      </w:pPr>
      <w:bookmarkStart w:id="414" w:name="_Toc440411975"/>
      <w:r>
        <w:rPr>
          <w:lang w:val="en-US"/>
        </w:rPr>
        <w:lastRenderedPageBreak/>
        <w:t>Energy Meter</w:t>
      </w:r>
      <w:bookmarkEnd w:id="414"/>
    </w:p>
    <w:p w14:paraId="66E4E9F1" w14:textId="00290629"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_Ref439188105 \r \h </w:instrText>
      </w:r>
      <w:r>
        <w:rPr>
          <w:lang w:val="en-US"/>
        </w:rPr>
      </w:r>
      <w:r>
        <w:rPr>
          <w:lang w:val="en-US"/>
        </w:rPr>
        <w:fldChar w:fldCharType="separate"/>
      </w:r>
      <w:r w:rsidR="00F760C9">
        <w:rPr>
          <w:lang w:val="en-US"/>
        </w:rPr>
        <w:t>4.1</w:t>
      </w:r>
      <w:r>
        <w:rPr>
          <w:lang w:val="en-US"/>
        </w:rPr>
        <w:fldChar w:fldCharType="end"/>
      </w:r>
    </w:p>
    <w:p w14:paraId="43939DBD" w14:textId="6E4737D4" w:rsidR="00220C8A" w:rsidRDefault="00220C8A" w:rsidP="00220C8A">
      <w:pPr>
        <w:rPr>
          <w:lang w:val="en-US"/>
        </w:rPr>
      </w:pPr>
      <w:r>
        <w:rPr>
          <w:noProof/>
          <w:lang w:val="en-US" w:eastAsia="en-US"/>
        </w:rPr>
        <w:drawing>
          <wp:inline distT="0" distB="0" distL="0" distR="0" wp14:anchorId="3D35B7D4" wp14:editId="05AA8416">
            <wp:extent cx="5981700" cy="635493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88151" cy="6361790"/>
                    </a:xfrm>
                    <a:prstGeom prst="rect">
                      <a:avLst/>
                    </a:prstGeom>
                  </pic:spPr>
                </pic:pic>
              </a:graphicData>
            </a:graphic>
          </wp:inline>
        </w:drawing>
      </w:r>
    </w:p>
    <w:p w14:paraId="36033A8A" w14:textId="0AC66137" w:rsidR="00286F3D" w:rsidRDefault="00220C8A" w:rsidP="00220C8A">
      <w:pPr>
        <w:rPr>
          <w:lang w:val="en-US"/>
        </w:rPr>
      </w:pPr>
      <w:r>
        <w:rPr>
          <w:lang w:val="en-US"/>
        </w:rPr>
        <w:t xml:space="preserve">Full Specs </w:t>
      </w:r>
      <w:hyperlink r:id="rId234" w:history="1">
        <w:r w:rsidRPr="00220C8A">
          <w:rPr>
            <w:rStyle w:val="Hyperlink"/>
            <w:lang w:val="en-US"/>
          </w:rPr>
          <w:t>here</w:t>
        </w:r>
      </w:hyperlink>
    </w:p>
    <w:p w14:paraId="778C2264" w14:textId="77777777" w:rsidR="00286F3D" w:rsidRDefault="00286F3D">
      <w:pPr>
        <w:suppressAutoHyphens w:val="0"/>
        <w:spacing w:after="0" w:line="240" w:lineRule="auto"/>
        <w:rPr>
          <w:lang w:val="en-US"/>
        </w:rPr>
      </w:pPr>
      <w:r>
        <w:rPr>
          <w:lang w:val="en-US"/>
        </w:rPr>
        <w:br w:type="page"/>
      </w:r>
    </w:p>
    <w:p w14:paraId="44FF5114" w14:textId="2F92E25B" w:rsidR="00CC76D0" w:rsidRDefault="00CC76D0" w:rsidP="00CC76D0">
      <w:pPr>
        <w:pStyle w:val="Heading2"/>
        <w:rPr>
          <w:lang w:val="en-US"/>
        </w:rPr>
      </w:pPr>
      <w:bookmarkStart w:id="415" w:name="_Toc440411976"/>
      <w:r>
        <w:rPr>
          <w:lang w:val="en-US"/>
        </w:rPr>
        <w:lastRenderedPageBreak/>
        <w:t>Motor Controller</w:t>
      </w:r>
      <w:bookmarkEnd w:id="415"/>
    </w:p>
    <w:p w14:paraId="0E1EFEBB" w14:textId="3F15D834" w:rsidR="007C0B94" w:rsidRDefault="007C0B94" w:rsidP="007C0B94">
      <w:pPr>
        <w:pStyle w:val="Heading3"/>
        <w:rPr>
          <w:color w:val="000000" w:themeColor="text1"/>
          <w:lang w:val="en-US"/>
        </w:rPr>
      </w:pPr>
      <w:bookmarkStart w:id="416" w:name="_Ref439181688"/>
      <w:bookmarkStart w:id="417" w:name="_Toc440411977"/>
      <w:r w:rsidRPr="00F8103C">
        <w:rPr>
          <w:color w:val="000000" w:themeColor="text1"/>
          <w:lang w:val="en-US"/>
        </w:rPr>
        <w:t>Rinehart Motion Systems PM100DX</w:t>
      </w:r>
      <w:bookmarkEnd w:id="416"/>
      <w:bookmarkEnd w:id="417"/>
    </w:p>
    <w:p w14:paraId="4D8DECCA" w14:textId="1E87F4A1" w:rsidR="00665BB1" w:rsidRPr="00665BB1" w:rsidRDefault="00665BB1" w:rsidP="00665BB1">
      <w:pPr>
        <w:rPr>
          <w:lang w:val="en-US"/>
        </w:rPr>
      </w:pPr>
      <w:r>
        <w:rPr>
          <w:lang w:val="en-US"/>
        </w:rPr>
        <w:t xml:space="preserve">Referred to: </w:t>
      </w:r>
      <w:r>
        <w:rPr>
          <w:lang w:val="en-US"/>
        </w:rPr>
        <w:fldChar w:fldCharType="begin"/>
      </w:r>
      <w:r>
        <w:rPr>
          <w:lang w:val="en-US"/>
        </w:rPr>
        <w:instrText xml:space="preserve"> REF _Ref439181664 \r \h </w:instrText>
      </w:r>
      <w:r>
        <w:rPr>
          <w:lang w:val="en-US"/>
        </w:rPr>
      </w:r>
      <w:r>
        <w:rPr>
          <w:lang w:val="en-US"/>
        </w:rPr>
        <w:fldChar w:fldCharType="separate"/>
      </w:r>
      <w:r w:rsidR="00F760C9">
        <w:rPr>
          <w:lang w:val="en-US"/>
        </w:rPr>
        <w:t>5.1</w:t>
      </w:r>
      <w:r>
        <w:rPr>
          <w:lang w:val="en-US"/>
        </w:rPr>
        <w:fldChar w:fldCharType="end"/>
      </w:r>
    </w:p>
    <w:p w14:paraId="3BD03F36" w14:textId="59C04933" w:rsidR="007C0B94" w:rsidRDefault="007C0B94"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235">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5C1E021" w14:textId="5DEADDEB" w:rsidR="00286F3D" w:rsidRDefault="007C0B94" w:rsidP="007C0B94">
      <w:pPr>
        <w:rPr>
          <w:lang w:val="en-US"/>
        </w:rPr>
      </w:pPr>
      <w:r>
        <w:rPr>
          <w:lang w:val="en-US"/>
        </w:rPr>
        <w:t xml:space="preserve">Full datasheet can be found </w:t>
      </w:r>
      <w:hyperlink r:id="rId236" w:history="1">
        <w:r w:rsidRPr="007C0B94">
          <w:rPr>
            <w:rStyle w:val="Hyperlink"/>
            <w:lang w:val="en-US"/>
          </w:rPr>
          <w:t>here</w:t>
        </w:r>
      </w:hyperlink>
    </w:p>
    <w:p w14:paraId="165078DC" w14:textId="77777777" w:rsidR="00286F3D" w:rsidRDefault="00286F3D">
      <w:pPr>
        <w:suppressAutoHyphens w:val="0"/>
        <w:spacing w:after="0" w:line="240" w:lineRule="auto"/>
        <w:rPr>
          <w:lang w:val="en-US"/>
        </w:rPr>
      </w:pPr>
      <w:r>
        <w:rPr>
          <w:lang w:val="en-US"/>
        </w:rPr>
        <w:br w:type="page"/>
      </w:r>
    </w:p>
    <w:p w14:paraId="3295861B" w14:textId="7426BB9F" w:rsidR="005277D0" w:rsidRDefault="005277D0" w:rsidP="005277D0">
      <w:pPr>
        <w:pStyle w:val="Heading3"/>
        <w:rPr>
          <w:lang w:val="en-US"/>
        </w:rPr>
      </w:pPr>
      <w:bookmarkStart w:id="418" w:name="_Ref439181373"/>
      <w:bookmarkStart w:id="419" w:name="_Toc440411978"/>
      <w:r>
        <w:rPr>
          <w:lang w:val="en-US"/>
        </w:rPr>
        <w:lastRenderedPageBreak/>
        <w:t>EXRAD Shielded Cable</w:t>
      </w:r>
      <w:bookmarkEnd w:id="418"/>
      <w:bookmarkEnd w:id="419"/>
    </w:p>
    <w:p w14:paraId="25EB3E50" w14:textId="70E46091" w:rsidR="005277D0" w:rsidRPr="005277D0" w:rsidRDefault="005277D0" w:rsidP="005277D0">
      <w:pPr>
        <w:rPr>
          <w:lang w:val="en-US"/>
        </w:rPr>
      </w:pPr>
      <w:r>
        <w:rPr>
          <w:lang w:val="en-US"/>
        </w:rPr>
        <w:t xml:space="preserve">Referred to: </w:t>
      </w:r>
      <w:r w:rsidR="00506ADA">
        <w:rPr>
          <w:lang w:val="en-US"/>
        </w:rPr>
        <w:fldChar w:fldCharType="begin"/>
      </w:r>
      <w:r w:rsidR="00506ADA">
        <w:rPr>
          <w:lang w:val="en-US"/>
        </w:rPr>
        <w:instrText xml:space="preserve"> REF _Ref439181402 \r \h </w:instrText>
      </w:r>
      <w:r w:rsidR="00506ADA">
        <w:rPr>
          <w:lang w:val="en-US"/>
        </w:rPr>
      </w:r>
      <w:r w:rsidR="00506ADA">
        <w:rPr>
          <w:lang w:val="en-US"/>
        </w:rPr>
        <w:fldChar w:fldCharType="separate"/>
      </w:r>
      <w:r w:rsidR="00F760C9">
        <w:rPr>
          <w:lang w:val="en-US"/>
        </w:rPr>
        <w:t>5.1.2</w:t>
      </w:r>
      <w:r w:rsidR="00506ADA">
        <w:rPr>
          <w:lang w:val="en-US"/>
        </w:rPr>
        <w:fldChar w:fldCharType="end"/>
      </w:r>
      <w:r w:rsidR="00E0284B">
        <w:rPr>
          <w:lang w:val="en-US"/>
        </w:rPr>
        <w:t xml:space="preserve"> and </w:t>
      </w:r>
      <w:r w:rsidR="00E0284B">
        <w:rPr>
          <w:lang w:val="en-US"/>
        </w:rPr>
        <w:fldChar w:fldCharType="begin"/>
      </w:r>
      <w:r w:rsidR="00E0284B">
        <w:rPr>
          <w:lang w:val="en-US"/>
        </w:rPr>
        <w:instrText xml:space="preserve"> REF _Ref440574681 \r \h </w:instrText>
      </w:r>
      <w:r w:rsidR="00E0284B">
        <w:rPr>
          <w:lang w:val="en-US"/>
        </w:rPr>
      </w:r>
      <w:r w:rsidR="00E0284B">
        <w:rPr>
          <w:lang w:val="en-US"/>
        </w:rPr>
        <w:fldChar w:fldCharType="separate"/>
      </w:r>
      <w:r w:rsidR="00F760C9">
        <w:rPr>
          <w:lang w:val="en-US"/>
        </w:rPr>
        <w:t>2.11.2</w:t>
      </w:r>
      <w:r w:rsidR="00E0284B">
        <w:rPr>
          <w:lang w:val="en-US"/>
        </w:rPr>
        <w:fldChar w:fldCharType="end"/>
      </w:r>
    </w:p>
    <w:p w14:paraId="53CB36BA" w14:textId="11C84052" w:rsidR="005277D0" w:rsidRDefault="005277D0" w:rsidP="005277D0">
      <w:pPr>
        <w:jc w:val="center"/>
        <w:rPr>
          <w:lang w:val="en-US"/>
        </w:rPr>
      </w:pPr>
      <w:r>
        <w:rPr>
          <w:noProof/>
          <w:lang w:val="en-US" w:eastAsia="en-US"/>
        </w:rPr>
        <w:drawing>
          <wp:inline distT="0" distB="0" distL="0" distR="0" wp14:anchorId="74F910EA" wp14:editId="300736DB">
            <wp:extent cx="5619750" cy="433829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237">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1FD03685" w14:textId="7D071571" w:rsidR="00286F3D" w:rsidRDefault="005277D0" w:rsidP="005277D0">
      <w:pPr>
        <w:rPr>
          <w:lang w:val="en-US"/>
        </w:rPr>
      </w:pPr>
      <w:r>
        <w:rPr>
          <w:lang w:val="en-US"/>
        </w:rPr>
        <w:t xml:space="preserve">Full Datasheet can be found </w:t>
      </w:r>
      <w:hyperlink r:id="rId238" w:history="1">
        <w:r w:rsidRPr="005277D0">
          <w:rPr>
            <w:rStyle w:val="Hyperlink"/>
            <w:lang w:val="en-US"/>
          </w:rPr>
          <w:t>here</w:t>
        </w:r>
      </w:hyperlink>
    </w:p>
    <w:p w14:paraId="13CE9DE5" w14:textId="77777777" w:rsidR="00286F3D" w:rsidRDefault="00286F3D">
      <w:pPr>
        <w:suppressAutoHyphens w:val="0"/>
        <w:spacing w:after="0" w:line="240" w:lineRule="auto"/>
        <w:rPr>
          <w:lang w:val="en-US"/>
        </w:rPr>
      </w:pPr>
      <w:r>
        <w:rPr>
          <w:lang w:val="en-US"/>
        </w:rPr>
        <w:br w:type="page"/>
      </w:r>
    </w:p>
    <w:p w14:paraId="018D94D2" w14:textId="2936EB2F" w:rsidR="00CC76D0" w:rsidRDefault="00CC76D0" w:rsidP="00CC76D0">
      <w:pPr>
        <w:pStyle w:val="Heading2"/>
        <w:rPr>
          <w:lang w:val="en-US"/>
        </w:rPr>
      </w:pPr>
      <w:bookmarkStart w:id="420" w:name="_Toc440411979"/>
      <w:r>
        <w:rPr>
          <w:lang w:val="en-US"/>
        </w:rPr>
        <w:lastRenderedPageBreak/>
        <w:t>Motor(s)</w:t>
      </w:r>
      <w:bookmarkEnd w:id="420"/>
    </w:p>
    <w:p w14:paraId="0855BC23" w14:textId="70A402E5" w:rsidR="005E6979" w:rsidRDefault="005E6979" w:rsidP="005E6979">
      <w:pPr>
        <w:pStyle w:val="Heading3"/>
        <w:rPr>
          <w:lang w:val="en-US"/>
        </w:rPr>
      </w:pPr>
      <w:bookmarkStart w:id="421" w:name="_Toc440411980"/>
      <w:r>
        <w:rPr>
          <w:lang w:val="en-US"/>
        </w:rPr>
        <w:t>EMRAX 228</w:t>
      </w:r>
      <w:bookmarkEnd w:id="421"/>
    </w:p>
    <w:p w14:paraId="26FFC983" w14:textId="78BD87C4" w:rsidR="00546245" w:rsidRPr="00436E54" w:rsidRDefault="00546245" w:rsidP="00546245">
      <w:pPr>
        <w:rPr>
          <w:lang w:val="en-US"/>
        </w:rPr>
      </w:pPr>
      <w:r>
        <w:rPr>
          <w:lang w:val="en-US"/>
        </w:rPr>
        <w:t xml:space="preserve">Referred to </w:t>
      </w:r>
      <w:r w:rsidR="00924017">
        <w:rPr>
          <w:lang w:val="en-US"/>
        </w:rPr>
        <w:fldChar w:fldCharType="begin"/>
      </w:r>
      <w:r w:rsidR="00924017">
        <w:rPr>
          <w:lang w:val="en-US"/>
        </w:rPr>
        <w:instrText xml:space="preserve"> REF _Ref439188152 \r \h </w:instrText>
      </w:r>
      <w:r w:rsidR="00924017">
        <w:rPr>
          <w:lang w:val="en-US"/>
        </w:rPr>
      </w:r>
      <w:r w:rsidR="00924017">
        <w:rPr>
          <w:lang w:val="en-US"/>
        </w:rPr>
        <w:fldChar w:fldCharType="separate"/>
      </w:r>
      <w:r w:rsidR="00F760C9">
        <w:rPr>
          <w:lang w:val="en-US"/>
        </w:rPr>
        <w:t>6.1.1</w:t>
      </w:r>
      <w:r w:rsidR="00924017">
        <w:rPr>
          <w:lang w:val="en-US"/>
        </w:rPr>
        <w:fldChar w:fldCharType="end"/>
      </w:r>
    </w:p>
    <w:p w14:paraId="445FE8CA" w14:textId="77777777" w:rsidR="00546245" w:rsidRPr="00546245" w:rsidRDefault="00546245" w:rsidP="00546245">
      <w:pPr>
        <w:rPr>
          <w:lang w:val="en-US"/>
        </w:rPr>
      </w:pPr>
    </w:p>
    <w:p w14:paraId="6AC99FEE" w14:textId="77777777" w:rsidR="005E6979" w:rsidRPr="00F8103C" w:rsidRDefault="005E6979"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239">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54094D71" w14:textId="050316B4" w:rsidR="00126A8C" w:rsidRDefault="005E6979" w:rsidP="005E6979">
      <w:pPr>
        <w:rPr>
          <w:lang w:val="en-US"/>
        </w:rPr>
      </w:pPr>
      <w:r>
        <w:rPr>
          <w:lang w:val="en-US"/>
        </w:rPr>
        <w:t xml:space="preserve">Full datasheet </w:t>
      </w:r>
      <w:hyperlink r:id="rId240" w:history="1">
        <w:r w:rsidRPr="005E6979">
          <w:rPr>
            <w:rStyle w:val="Hyperlink"/>
            <w:lang w:val="en-US"/>
          </w:rPr>
          <w:t>here</w:t>
        </w:r>
      </w:hyperlink>
    </w:p>
    <w:p w14:paraId="628AA77E" w14:textId="77777777" w:rsidR="00126A8C" w:rsidRDefault="00126A8C">
      <w:pPr>
        <w:suppressAutoHyphens w:val="0"/>
        <w:spacing w:after="0" w:line="240" w:lineRule="auto"/>
        <w:rPr>
          <w:lang w:val="en-US"/>
        </w:rPr>
      </w:pPr>
      <w:r>
        <w:rPr>
          <w:lang w:val="en-US"/>
        </w:rPr>
        <w:br w:type="page"/>
      </w:r>
    </w:p>
    <w:p w14:paraId="06A95538" w14:textId="03FAE46F" w:rsidR="00CC76D0" w:rsidRDefault="00CC76D0" w:rsidP="00CC76D0">
      <w:pPr>
        <w:pStyle w:val="Heading2"/>
        <w:rPr>
          <w:lang w:val="en-US"/>
        </w:rPr>
      </w:pPr>
      <w:bookmarkStart w:id="422" w:name="_Toc440411981"/>
      <w:r>
        <w:rPr>
          <w:lang w:val="en-US"/>
        </w:rPr>
        <w:lastRenderedPageBreak/>
        <w:t>Torque Encoder</w:t>
      </w:r>
      <w:bookmarkEnd w:id="422"/>
    </w:p>
    <w:p w14:paraId="44318A93" w14:textId="1949C7E3" w:rsidR="00043890" w:rsidRDefault="00043890" w:rsidP="00043890">
      <w:pPr>
        <w:pStyle w:val="Heading3"/>
        <w:rPr>
          <w:color w:val="000000" w:themeColor="text1"/>
          <w:lang w:val="en-US"/>
        </w:rPr>
      </w:pPr>
      <w:bookmarkStart w:id="423" w:name="_Ref439179440"/>
      <w:bookmarkStart w:id="424" w:name="_Toc440411982"/>
      <w:r>
        <w:rPr>
          <w:color w:val="000000" w:themeColor="text1"/>
          <w:lang w:val="en-US"/>
        </w:rPr>
        <w:t>Active Sensors Linear Potentiometer</w:t>
      </w:r>
      <w:bookmarkEnd w:id="423"/>
      <w:bookmarkEnd w:id="424"/>
    </w:p>
    <w:p w14:paraId="10B32A0E" w14:textId="35209499" w:rsidR="002A3314" w:rsidRPr="002A3314" w:rsidRDefault="002A3314" w:rsidP="002A3314">
      <w:pPr>
        <w:rPr>
          <w:lang w:val="en-US"/>
        </w:rPr>
      </w:pPr>
      <w:r>
        <w:rPr>
          <w:lang w:val="en-US"/>
        </w:rPr>
        <w:t xml:space="preserve">Referred to </w:t>
      </w:r>
      <w:r>
        <w:rPr>
          <w:lang w:val="en-US"/>
        </w:rPr>
        <w:fldChar w:fldCharType="begin"/>
      </w:r>
      <w:r>
        <w:rPr>
          <w:lang w:val="en-US"/>
        </w:rPr>
        <w:instrText xml:space="preserve"> REF _Ref439188182 \r \h </w:instrText>
      </w:r>
      <w:r>
        <w:rPr>
          <w:lang w:val="en-US"/>
        </w:rPr>
      </w:r>
      <w:r>
        <w:rPr>
          <w:lang w:val="en-US"/>
        </w:rPr>
        <w:fldChar w:fldCharType="separate"/>
      </w:r>
      <w:r w:rsidR="00F760C9">
        <w:rPr>
          <w:lang w:val="en-US"/>
        </w:rPr>
        <w:t>7.1</w:t>
      </w:r>
      <w:r>
        <w:rPr>
          <w:lang w:val="en-US"/>
        </w:rPr>
        <w:fldChar w:fldCharType="end"/>
      </w:r>
    </w:p>
    <w:p w14:paraId="63BFC514" w14:textId="3C53EDB3" w:rsidR="00043890" w:rsidRDefault="00043890"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pic:nvPicPr>
                        <pic:blipFill>
                          <a:blip r:embed="rId241">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87" name="Picture 87"/>
                          <pic:cNvPicPr/>
                        </pic:nvPicPr>
                        <pic:blipFill>
                          <a:blip r:embed="rId242">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0059AA81" id="Canvas 63"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ASN/BAdgIAAL8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86"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gy3XCAAAA2wAAAA8AAABkcnMvZG93bnJldi54bWxEj92KwjAUhO+FfYdwFrzTVBfF1kYRoexe&#10;+vcAh+b0xzYnpYla9+nNwoKXw8x8w6TbwbTiTr2rLSuYTSMQxLnVNZcKLudssgLhPLLG1jIpeJKD&#10;7eZjlGKi7YOPdD/5UgQIuwQVVN53iZQur8igm9qOOHiF7Q36IPtS6h4fAW5aOY+ipTRYc1iosKN9&#10;RXlzuhkF191XXGSL7999kcVxs9CxOeRaqfHnsFuD8DT4d/i//aMVrJbw9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YMt1wgAAANsAAAAPAAAAAAAAAAAAAAAAAJ8C&#10;AABkcnMvZG93bnJldi54bWxQSwUGAAAAAAQABAD3AAAAjgMAAAAA&#10;">
                  <v:imagedata r:id="rId243" o:title=""/>
                </v:shape>
                <v:shape id="Picture 87"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6w/CAAAA2wAAAA8AAABkcnMvZG93bnJldi54bWxEj0GLwjAUhO8L/ofwBG9rqsJWqlFEEAUV&#10;drsePD6aZ1tsXkoStf57syDscZiZb5j5sjONuJPztWUFo2ECgriwuuZSwel38zkF4QOyxsYyKXiS&#10;h+Wi9zHHTNsH/9A9D6WIEPYZKqhCaDMpfVGRQT+0LXH0LtYZDFG6UmqHjwg3jRwnyZc0WHNcqLCl&#10;dUXFNb8ZBUd2a3+ebNNNu9p9p2Z/sM/cKzXod6sZiEBd+A+/2zutYJrC35f4A+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E+sPwgAAANsAAAAPAAAAAAAAAAAAAAAAAJ8C&#10;AABkcnMvZG93bnJldi54bWxQSwUGAAAAAAQABAD3AAAAjgMAAAAA&#10;">
                  <v:imagedata r:id="rId244" o:title=""/>
                </v:shape>
                <w10:anchorlock/>
              </v:group>
            </w:pict>
          </mc:Fallback>
        </mc:AlternateContent>
      </w:r>
    </w:p>
    <w:p w14:paraId="379C560D" w14:textId="33B2CF32" w:rsidR="00043890" w:rsidRDefault="00043890" w:rsidP="00043890">
      <w:pPr>
        <w:rPr>
          <w:lang w:val="en-US"/>
        </w:rPr>
      </w:pPr>
      <w:r>
        <w:rPr>
          <w:lang w:val="en-US"/>
        </w:rPr>
        <w:t xml:space="preserve">Full Datasheet can be found </w:t>
      </w:r>
      <w:hyperlink r:id="rId245" w:history="1">
        <w:r w:rsidRPr="00043890">
          <w:rPr>
            <w:rStyle w:val="Hyperlink"/>
            <w:lang w:val="en-US"/>
          </w:rPr>
          <w:t>here</w:t>
        </w:r>
      </w:hyperlink>
    </w:p>
    <w:p w14:paraId="3E861500" w14:textId="7A848597" w:rsidR="00B33016" w:rsidRDefault="00B33016">
      <w:pPr>
        <w:suppressAutoHyphens w:val="0"/>
        <w:spacing w:after="0" w:line="240" w:lineRule="auto"/>
        <w:rPr>
          <w:lang w:val="en-US"/>
        </w:rPr>
      </w:pPr>
      <w:r>
        <w:rPr>
          <w:lang w:val="en-US"/>
        </w:rPr>
        <w:br w:type="page"/>
      </w:r>
    </w:p>
    <w:p w14:paraId="58851170" w14:textId="1AE495B8" w:rsidR="00CC76D0" w:rsidRDefault="00043890" w:rsidP="00CC76D0">
      <w:pPr>
        <w:pStyle w:val="Heading2"/>
        <w:rPr>
          <w:lang w:val="en-US"/>
        </w:rPr>
      </w:pPr>
      <w:bookmarkStart w:id="425" w:name="_Toc440411983"/>
      <w:r>
        <w:rPr>
          <w:lang w:val="en-US"/>
        </w:rPr>
        <w:lastRenderedPageBreak/>
        <w:t>LV Parts</w:t>
      </w:r>
      <w:bookmarkEnd w:id="425"/>
    </w:p>
    <w:p w14:paraId="58B9E306" w14:textId="2EFE090E" w:rsidR="009E7986" w:rsidRPr="00B33016" w:rsidRDefault="009E7986" w:rsidP="009E7986">
      <w:pPr>
        <w:pStyle w:val="Heading3"/>
        <w:rPr>
          <w:lang w:val="en-US"/>
        </w:rPr>
      </w:pPr>
      <w:bookmarkStart w:id="426" w:name="_Toc440411984"/>
      <w:r>
        <w:rPr>
          <w:lang w:val="en-US"/>
        </w:rPr>
        <w:t>Low Voltage BMS</w:t>
      </w:r>
      <w:bookmarkEnd w:id="426"/>
    </w:p>
    <w:p w14:paraId="2ED423F0" w14:textId="52814036" w:rsidR="0070109C" w:rsidRDefault="0070109C" w:rsidP="009E7986">
      <w:pPr>
        <w:pStyle w:val="Heading4"/>
        <w:rPr>
          <w:lang w:val="en-US"/>
        </w:rPr>
      </w:pPr>
      <w:bookmarkStart w:id="427" w:name="_Toc440411985"/>
      <w:commentRangeStart w:id="428"/>
      <w:r>
        <w:rPr>
          <w:lang w:val="en-US"/>
        </w:rPr>
        <w:t>Low Voltage Battery</w:t>
      </w:r>
      <w:commentRangeEnd w:id="428"/>
      <w:r w:rsidR="00996CB1">
        <w:rPr>
          <w:rStyle w:val="CommentReference"/>
          <w:rFonts w:eastAsia="Calibri" w:cs="Arial"/>
          <w:b w:val="0"/>
          <w:bCs w:val="0"/>
        </w:rPr>
        <w:commentReference w:id="428"/>
      </w:r>
      <w:bookmarkEnd w:id="427"/>
    </w:p>
    <w:p w14:paraId="3498A55C" w14:textId="7384C22D" w:rsidR="002A3314" w:rsidRPr="00436E54" w:rsidRDefault="002A3314" w:rsidP="002A3314">
      <w:pPr>
        <w:rPr>
          <w:lang w:val="en-US"/>
        </w:rPr>
      </w:pPr>
      <w:r>
        <w:rPr>
          <w:lang w:val="en-US"/>
        </w:rPr>
        <w:t xml:space="preserve">Referred to </w:t>
      </w:r>
      <w:r>
        <w:rPr>
          <w:lang w:val="en-US"/>
        </w:rPr>
        <w:fldChar w:fldCharType="begin"/>
      </w:r>
      <w:r>
        <w:rPr>
          <w:lang w:val="en-US"/>
        </w:rPr>
        <w:instrText xml:space="preserve"> REF _Ref439188213 \r \h </w:instrText>
      </w:r>
      <w:r>
        <w:rPr>
          <w:lang w:val="en-US"/>
        </w:rPr>
      </w:r>
      <w:r>
        <w:rPr>
          <w:lang w:val="en-US"/>
        </w:rPr>
        <w:fldChar w:fldCharType="separate"/>
      </w:r>
      <w:r w:rsidR="00F760C9">
        <w:rPr>
          <w:lang w:val="en-US"/>
        </w:rPr>
        <w:t>8.1</w:t>
      </w:r>
      <w:r>
        <w:rPr>
          <w:lang w:val="en-US"/>
        </w:rPr>
        <w:fldChar w:fldCharType="end"/>
      </w:r>
    </w:p>
    <w:p w14:paraId="2B1433C5" w14:textId="77777777" w:rsidR="002A3314" w:rsidRPr="002A3314" w:rsidRDefault="002A3314" w:rsidP="002A3314">
      <w:pPr>
        <w:rPr>
          <w:lang w:val="en-US"/>
        </w:rPr>
      </w:pPr>
    </w:p>
    <w:p w14:paraId="30D6800A" w14:textId="77777777" w:rsidR="0070109C" w:rsidRPr="00F8103C" w:rsidRDefault="0070109C"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246">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2E9BD47B" w14:textId="07D33DB2" w:rsidR="00B33016" w:rsidRDefault="0070109C" w:rsidP="0070109C">
      <w:pPr>
        <w:rPr>
          <w:lang w:val="en-US"/>
        </w:rPr>
      </w:pPr>
      <w:r>
        <w:rPr>
          <w:lang w:val="en-US"/>
        </w:rPr>
        <w:t xml:space="preserve">Full Datasheet </w:t>
      </w:r>
      <w:hyperlink r:id="rId247" w:history="1">
        <w:r w:rsidRPr="0070109C">
          <w:rPr>
            <w:rStyle w:val="Hyperlink"/>
            <w:lang w:val="en-US"/>
          </w:rPr>
          <w:t>here</w:t>
        </w:r>
      </w:hyperlink>
    </w:p>
    <w:p w14:paraId="4DF289F7" w14:textId="77777777" w:rsidR="00B33016" w:rsidRDefault="00B33016">
      <w:pPr>
        <w:suppressAutoHyphens w:val="0"/>
        <w:spacing w:after="0" w:line="240" w:lineRule="auto"/>
        <w:rPr>
          <w:lang w:val="en-US"/>
        </w:rPr>
      </w:pPr>
      <w:r>
        <w:rPr>
          <w:lang w:val="en-US"/>
        </w:rPr>
        <w:br w:type="page"/>
      </w:r>
    </w:p>
    <w:p w14:paraId="1F910E76" w14:textId="6A3B3671" w:rsidR="00043890" w:rsidRDefault="00043890" w:rsidP="00043890">
      <w:pPr>
        <w:pStyle w:val="Heading2"/>
        <w:rPr>
          <w:lang w:val="en-US"/>
        </w:rPr>
      </w:pPr>
      <w:bookmarkStart w:id="429" w:name="_Toc440411986"/>
      <w:r>
        <w:rPr>
          <w:lang w:val="en-US"/>
        </w:rPr>
        <w:lastRenderedPageBreak/>
        <w:t>Grounding Concept</w:t>
      </w:r>
      <w:bookmarkEnd w:id="429"/>
    </w:p>
    <w:p w14:paraId="453DE74E" w14:textId="50D64EFA" w:rsidR="00B33016" w:rsidRDefault="009C619A" w:rsidP="009C619A">
      <w:pPr>
        <w:rPr>
          <w:lang w:val="en-US"/>
        </w:rPr>
      </w:pPr>
      <w:r>
        <w:rPr>
          <w:lang w:val="en-US"/>
        </w:rPr>
        <w:t xml:space="preserve">Referred to </w:t>
      </w:r>
      <w:r>
        <w:rPr>
          <w:lang w:val="en-US"/>
        </w:rPr>
        <w:fldChar w:fldCharType="begin"/>
      </w:r>
      <w:r>
        <w:rPr>
          <w:lang w:val="en-US"/>
        </w:rPr>
        <w:instrText xml:space="preserve"> REF _Ref439188269 \r \h </w:instrText>
      </w:r>
      <w:r>
        <w:rPr>
          <w:lang w:val="en-US"/>
        </w:rPr>
      </w:r>
      <w:r>
        <w:rPr>
          <w:lang w:val="en-US"/>
        </w:rPr>
        <w:fldChar w:fldCharType="separate"/>
      </w:r>
      <w:r w:rsidR="00F760C9">
        <w:rPr>
          <w:lang w:val="en-US"/>
        </w:rPr>
        <w:t>9.1</w:t>
      </w:r>
      <w:r>
        <w:rPr>
          <w:lang w:val="en-US"/>
        </w:rPr>
        <w:fldChar w:fldCharType="end"/>
      </w:r>
    </w:p>
    <w:p w14:paraId="037F1B6D" w14:textId="77777777" w:rsidR="00B33016" w:rsidRDefault="00B33016">
      <w:pPr>
        <w:suppressAutoHyphens w:val="0"/>
        <w:spacing w:after="0" w:line="240" w:lineRule="auto"/>
        <w:rPr>
          <w:lang w:val="en-US"/>
        </w:rPr>
      </w:pPr>
      <w:r>
        <w:rPr>
          <w:lang w:val="en-US"/>
        </w:rPr>
        <w:br w:type="page"/>
      </w:r>
    </w:p>
    <w:p w14:paraId="57F84350" w14:textId="7BB40505" w:rsidR="00043890" w:rsidRDefault="00043890" w:rsidP="00043890">
      <w:pPr>
        <w:pStyle w:val="Heading2"/>
        <w:rPr>
          <w:lang w:val="en-US"/>
        </w:rPr>
      </w:pPr>
      <w:bookmarkStart w:id="430" w:name="_Toc440411987"/>
      <w:r>
        <w:rPr>
          <w:lang w:val="en-US"/>
        </w:rPr>
        <w:lastRenderedPageBreak/>
        <w:t>Firewall</w:t>
      </w:r>
      <w:bookmarkEnd w:id="430"/>
    </w:p>
    <w:bookmarkEnd w:id="2"/>
    <w:bookmarkEnd w:id="3"/>
    <w:bookmarkEnd w:id="4"/>
    <w:bookmarkEnd w:id="28"/>
    <w:bookmarkEnd w:id="35"/>
    <w:bookmarkEnd w:id="40"/>
    <w:bookmarkEnd w:id="272"/>
    <w:bookmarkEnd w:id="273"/>
    <w:bookmarkEnd w:id="280"/>
    <w:bookmarkEnd w:id="296"/>
    <w:bookmarkEnd w:id="309"/>
    <w:bookmarkEnd w:id="338"/>
    <w:bookmarkEnd w:id="345"/>
    <w:bookmarkEnd w:id="346"/>
    <w:bookmarkEnd w:id="347"/>
    <w:p w14:paraId="2A578C74" w14:textId="0FD45309" w:rsidR="00043890" w:rsidRPr="00043890" w:rsidRDefault="002A3314" w:rsidP="002A3314">
      <w:pPr>
        <w:rPr>
          <w:lang w:val="en-US"/>
        </w:rPr>
      </w:pPr>
      <w:r>
        <w:rPr>
          <w:lang w:val="en-US"/>
        </w:rPr>
        <w:t xml:space="preserve">Referred to </w:t>
      </w:r>
      <w:r>
        <w:rPr>
          <w:lang w:val="en-US"/>
        </w:rPr>
        <w:fldChar w:fldCharType="begin"/>
      </w:r>
      <w:r>
        <w:rPr>
          <w:lang w:val="en-US"/>
        </w:rPr>
        <w:instrText xml:space="preserve"> REF _Ref439188230 \r \h </w:instrText>
      </w:r>
      <w:r>
        <w:rPr>
          <w:lang w:val="en-US"/>
        </w:rPr>
      </w:r>
      <w:r>
        <w:rPr>
          <w:lang w:val="en-US"/>
        </w:rPr>
        <w:fldChar w:fldCharType="separate"/>
      </w:r>
      <w:r w:rsidR="00F760C9">
        <w:rPr>
          <w:lang w:val="en-US"/>
        </w:rPr>
        <w:t>10.1</w:t>
      </w:r>
      <w:r>
        <w:rPr>
          <w:lang w:val="en-US"/>
        </w:rPr>
        <w:fldChar w:fldCharType="end"/>
      </w:r>
    </w:p>
    <w:sectPr w:rsidR="00043890" w:rsidRPr="00043890" w:rsidSect="00567DF0">
      <w:headerReference w:type="even" r:id="rId248"/>
      <w:headerReference w:type="default" r:id="rId249"/>
      <w:footerReference w:type="even" r:id="rId250"/>
      <w:footerReference w:type="default" r:id="rId251"/>
      <w:headerReference w:type="first" r:id="rId252"/>
      <w:footerReference w:type="first" r:id="rId253"/>
      <w:type w:val="continuous"/>
      <w:pgSz w:w="12240" w:h="15840" w:code="1"/>
      <w:pgMar w:top="1296" w:right="1296" w:bottom="1008" w:left="1296" w:header="708" w:footer="70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6" w:author="Joseph Drockton" w:date="2015-12-29T19:56:00Z" w:initials="JD">
    <w:p w14:paraId="65542DFD" w14:textId="5026FD87" w:rsidR="0091414D" w:rsidRDefault="0091414D">
      <w:pPr>
        <w:pStyle w:val="CommentText"/>
      </w:pPr>
      <w:r>
        <w:rPr>
          <w:rStyle w:val="CommentReference"/>
        </w:rPr>
        <w:annotationRef/>
      </w:r>
      <w:r>
        <w:t>Replace Picture</w:t>
      </w:r>
    </w:p>
  </w:comment>
  <w:comment w:id="109" w:author="Joseph Drockton" w:date="2015-12-29T20:38:00Z" w:initials="JD">
    <w:p w14:paraId="47DFED28" w14:textId="4FAE281E" w:rsidR="0091414D" w:rsidRDefault="0091414D">
      <w:pPr>
        <w:pStyle w:val="CommentText"/>
      </w:pPr>
      <w:r>
        <w:rPr>
          <w:rStyle w:val="CommentReference"/>
        </w:rPr>
        <w:annotationRef/>
      </w:r>
      <w:r>
        <w:t>Replace Picture</w:t>
      </w:r>
    </w:p>
  </w:comment>
  <w:comment w:id="118" w:author="Joseph Drockton" w:date="2015-12-13T12:04:00Z" w:initials="JD">
    <w:p w14:paraId="70F4A0AE" w14:textId="292AADA4" w:rsidR="0091414D" w:rsidRDefault="0091414D" w:rsidP="00176B40">
      <w:pPr>
        <w:rPr>
          <w:lang w:val="en-US"/>
        </w:rPr>
      </w:pPr>
      <w:r>
        <w:rPr>
          <w:rStyle w:val="CommentReference"/>
        </w:rPr>
        <w:annotationRef/>
      </w:r>
      <w:r>
        <w:rPr>
          <w:lang w:val="en-US"/>
        </w:rPr>
        <w:t>Do we need any other pictures here?</w:t>
      </w:r>
    </w:p>
    <w:p w14:paraId="6ED980AF" w14:textId="77777777" w:rsidR="0091414D" w:rsidRDefault="0091414D" w:rsidP="00176B40">
      <w:pPr>
        <w:rPr>
          <w:lang w:val="en-US"/>
        </w:rPr>
      </w:pPr>
    </w:p>
    <w:p w14:paraId="1345204B" w14:textId="73C53043" w:rsidR="0091414D" w:rsidRDefault="0091414D" w:rsidP="00176B40">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131805BF" w14:textId="1BA13A45" w:rsidR="0091414D" w:rsidRDefault="0091414D">
      <w:pPr>
        <w:pStyle w:val="CommentText"/>
      </w:pPr>
    </w:p>
  </w:comment>
  <w:comment w:id="158" w:author="richcj10@gmail.com" w:date="2016-01-12T17:33:00Z" w:initials="r">
    <w:p w14:paraId="1A3D528D" w14:textId="0945AE74" w:rsidR="0091414D" w:rsidRDefault="0091414D">
      <w:pPr>
        <w:pStyle w:val="CommentText"/>
      </w:pPr>
      <w:r>
        <w:rPr>
          <w:rStyle w:val="CommentReference"/>
        </w:rPr>
        <w:annotationRef/>
      </w:r>
      <w:r>
        <w:t>Needs updated</w:t>
      </w:r>
    </w:p>
  </w:comment>
  <w:comment w:id="163" w:author="richcj10@gmail.com" w:date="2016-01-12T17:33:00Z" w:initials="r">
    <w:p w14:paraId="6AA6E952" w14:textId="618F58E5" w:rsidR="0091414D" w:rsidRDefault="0091414D">
      <w:pPr>
        <w:pStyle w:val="CommentText"/>
      </w:pPr>
      <w:r>
        <w:rPr>
          <w:rStyle w:val="CommentReference"/>
        </w:rPr>
        <w:annotationRef/>
      </w:r>
      <w:r>
        <w:t xml:space="preserve">Needs updated </w:t>
      </w:r>
    </w:p>
  </w:comment>
  <w:comment w:id="166" w:author="richcj10@gmail.com" w:date="2016-01-12T17:34:00Z" w:initials="r">
    <w:p w14:paraId="610C50F0" w14:textId="2268A9CA" w:rsidR="0091414D" w:rsidRDefault="0091414D">
      <w:pPr>
        <w:pStyle w:val="CommentText"/>
      </w:pPr>
      <w:r>
        <w:rPr>
          <w:rStyle w:val="CommentReference"/>
        </w:rPr>
        <w:annotationRef/>
      </w:r>
      <w:r>
        <w:t>Needs updated</w:t>
      </w:r>
    </w:p>
  </w:comment>
  <w:comment w:id="184" w:author="Joseph Drockton" w:date="2015-12-13T12:12:00Z" w:initials="JD">
    <w:p w14:paraId="3AA0169D" w14:textId="77777777" w:rsidR="0091414D" w:rsidRDefault="0091414D"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A5294D2" w14:textId="0D2409FE" w:rsidR="0091414D" w:rsidRDefault="0091414D">
      <w:pPr>
        <w:pStyle w:val="CommentText"/>
      </w:pPr>
    </w:p>
  </w:comment>
  <w:comment w:id="185" w:author="Joseph Drockton" w:date="2015-12-29T21:50:00Z" w:initials="JD">
    <w:p w14:paraId="5C8F3F67" w14:textId="49B0D7F8" w:rsidR="0091414D" w:rsidRDefault="0091414D">
      <w:pPr>
        <w:pStyle w:val="CommentText"/>
      </w:pPr>
      <w:r>
        <w:rPr>
          <w:rStyle w:val="CommentReference"/>
        </w:rPr>
        <w:annotationRef/>
      </w:r>
      <w:r>
        <w:t>Add global view. Can’t tell where this is?</w:t>
      </w:r>
    </w:p>
  </w:comment>
  <w:comment w:id="197" w:author="Joseph Drockton" w:date="2015-12-13T12:13:00Z" w:initials="JD">
    <w:p w14:paraId="08D50F70" w14:textId="77777777" w:rsidR="0091414D" w:rsidRDefault="0091414D"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D73C8A1" w14:textId="3DE4AD31" w:rsidR="0091414D" w:rsidRDefault="0091414D">
      <w:pPr>
        <w:pStyle w:val="CommentText"/>
      </w:pPr>
    </w:p>
  </w:comment>
  <w:comment w:id="204" w:author="Joseph Drockton" w:date="2015-12-13T12:13:00Z" w:initials="JD">
    <w:p w14:paraId="5F49ABE1" w14:textId="77777777" w:rsidR="0091414D" w:rsidRDefault="0091414D" w:rsidP="009F0B3D">
      <w:pPr>
        <w:rPr>
          <w:lang w:val="en-US"/>
        </w:rPr>
      </w:pPr>
      <w:r>
        <w:rPr>
          <w:rStyle w:val="CommentReference"/>
        </w:rPr>
        <w:annotationRef/>
      </w: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5E22B01F" w14:textId="73CB74B8" w:rsidR="0091414D" w:rsidRDefault="0091414D">
      <w:pPr>
        <w:pStyle w:val="CommentText"/>
      </w:pPr>
    </w:p>
  </w:comment>
  <w:comment w:id="226" w:author="Joseph Drockton" w:date="2015-12-13T12:14:00Z" w:initials="JD">
    <w:p w14:paraId="0509B62C" w14:textId="77777777" w:rsidR="0091414D" w:rsidRDefault="0091414D" w:rsidP="009F0B3D">
      <w:pPr>
        <w:rPr>
          <w:lang w:val="en-US"/>
        </w:rPr>
      </w:pPr>
      <w:r>
        <w:rPr>
          <w:rStyle w:val="CommentReference"/>
        </w:rPr>
        <w:annotationRef/>
      </w:r>
      <w:r>
        <w:rPr>
          <w:lang w:val="en-US"/>
        </w:rPr>
        <w:t>Describe cell configuration, cell interconnect, show schematics of electrical configuration and CAD of connection techniques, cover additional parts like internal cell fuses etc.</w:t>
      </w:r>
    </w:p>
    <w:p w14:paraId="26969A51" w14:textId="7AAAC9B9" w:rsidR="0091414D" w:rsidRDefault="0091414D">
      <w:pPr>
        <w:pStyle w:val="CommentText"/>
      </w:pPr>
    </w:p>
  </w:comment>
  <w:comment w:id="227" w:author="Joseph Drockton" w:date="2015-12-29T21:54:00Z" w:initials="JD">
    <w:p w14:paraId="11B5F521" w14:textId="163746C1" w:rsidR="0091414D" w:rsidRDefault="0091414D">
      <w:pPr>
        <w:pStyle w:val="CommentText"/>
      </w:pPr>
      <w:r>
        <w:rPr>
          <w:rStyle w:val="CommentReference"/>
        </w:rPr>
        <w:annotationRef/>
      </w:r>
      <w:r>
        <w:t>Need detailed cell config CAD drawing</w:t>
      </w:r>
    </w:p>
  </w:comment>
  <w:comment w:id="229" w:author="Joseph Drockton" w:date="2015-12-13T12:14:00Z" w:initials="JD">
    <w:p w14:paraId="2A7380EB" w14:textId="77777777" w:rsidR="0091414D" w:rsidRDefault="0091414D" w:rsidP="009816F9">
      <w:pPr>
        <w:pStyle w:val="ListParagraph"/>
        <w:numPr>
          <w:ilvl w:val="0"/>
          <w:numId w:val="10"/>
        </w:numPr>
        <w:rPr>
          <w:lang w:val="en-US"/>
        </w:rPr>
      </w:pPr>
      <w:r>
        <w:rPr>
          <w:rStyle w:val="CommentReference"/>
        </w:rPr>
        <w:annotationRef/>
      </w:r>
      <w:r w:rsidRPr="009816F9">
        <w:rPr>
          <w:lang w:val="en-US"/>
        </w:rPr>
        <w:t>Describe</w:t>
      </w:r>
      <w:r w:rsidRPr="009816F9">
        <w:rPr>
          <w:rFonts w:eastAsia="Arial"/>
          <w:lang w:val="en-US"/>
        </w:rPr>
        <w:t xml:space="preserve"> </w:t>
      </w:r>
      <w:r w:rsidRPr="009816F9">
        <w:rPr>
          <w:lang w:val="en-US"/>
        </w:rPr>
        <w:t>how</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of</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is</w:t>
      </w:r>
      <w:r w:rsidRPr="009816F9">
        <w:rPr>
          <w:rFonts w:eastAsia="Arial"/>
          <w:lang w:val="en-US"/>
        </w:rPr>
        <w:t xml:space="preserve"> </w:t>
      </w:r>
      <w:r>
        <w:rPr>
          <w:lang w:val="en-US"/>
        </w:rPr>
        <w:t>monitored</w:t>
      </w:r>
    </w:p>
    <w:p w14:paraId="041616AC" w14:textId="77777777" w:rsidR="0091414D" w:rsidRDefault="0091414D" w:rsidP="009816F9">
      <w:pPr>
        <w:pStyle w:val="ListParagraph"/>
        <w:numPr>
          <w:ilvl w:val="0"/>
          <w:numId w:val="10"/>
        </w:numPr>
        <w:rPr>
          <w:lang w:val="en-US"/>
        </w:rPr>
      </w:pPr>
      <w:r w:rsidRPr="009816F9">
        <w:rPr>
          <w:lang w:val="en-US"/>
        </w:rPr>
        <w:t>where</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sensors</w:t>
      </w:r>
      <w:r w:rsidRPr="009816F9">
        <w:rPr>
          <w:rFonts w:eastAsia="Arial"/>
          <w:lang w:val="en-US"/>
        </w:rPr>
        <w:t xml:space="preserve"> </w:t>
      </w:r>
      <w:r w:rsidRPr="009816F9">
        <w:rPr>
          <w:lang w:val="en-US"/>
        </w:rPr>
        <w:t>are</w:t>
      </w:r>
      <w:r w:rsidRPr="009816F9">
        <w:rPr>
          <w:rFonts w:eastAsia="Arial"/>
          <w:lang w:val="en-US"/>
        </w:rPr>
        <w:t xml:space="preserve"> </w:t>
      </w:r>
      <w:r>
        <w:rPr>
          <w:lang w:val="en-US"/>
        </w:rPr>
        <w:t>placed</w:t>
      </w:r>
    </w:p>
    <w:p w14:paraId="79BAA080" w14:textId="77777777" w:rsidR="0091414D" w:rsidRPr="009816F9" w:rsidRDefault="0091414D" w:rsidP="009816F9">
      <w:pPr>
        <w:pStyle w:val="ListParagraph"/>
        <w:numPr>
          <w:ilvl w:val="0"/>
          <w:numId w:val="10"/>
        </w:numPr>
        <w:rPr>
          <w:lang w:val="en-US"/>
        </w:rPr>
      </w:pPr>
      <w:r w:rsidRPr="009816F9">
        <w:rPr>
          <w:lang w:val="en-US"/>
        </w:rPr>
        <w:t>how</w:t>
      </w:r>
      <w:r w:rsidRPr="009816F9">
        <w:rPr>
          <w:rFonts w:eastAsia="Arial"/>
          <w:lang w:val="en-US"/>
        </w:rPr>
        <w:t xml:space="preserve"> </w:t>
      </w:r>
      <w:r w:rsidRPr="009816F9">
        <w:rPr>
          <w:lang w:val="en-US"/>
        </w:rPr>
        <w:t>many</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are</w:t>
      </w:r>
      <w:r w:rsidRPr="009816F9">
        <w:rPr>
          <w:rFonts w:eastAsia="Arial"/>
          <w:lang w:val="en-US"/>
        </w:rPr>
        <w:t xml:space="preserve"> </w:t>
      </w:r>
      <w:r w:rsidRPr="009816F9">
        <w:rPr>
          <w:lang w:val="en-US"/>
        </w:rPr>
        <w:t>monitored,</w:t>
      </w:r>
      <w:r w:rsidRPr="009816F9">
        <w:rPr>
          <w:rFonts w:eastAsia="Arial"/>
          <w:lang w:val="en-US"/>
        </w:rPr>
        <w:t xml:space="preserve"> </w:t>
      </w:r>
    </w:p>
    <w:p w14:paraId="4B22562F" w14:textId="77777777" w:rsidR="0091414D" w:rsidRDefault="0091414D" w:rsidP="009816F9">
      <w:pPr>
        <w:pStyle w:val="ListParagraph"/>
        <w:numPr>
          <w:ilvl w:val="0"/>
          <w:numId w:val="10"/>
        </w:numPr>
        <w:rPr>
          <w:lang w:val="en-US"/>
        </w:rPr>
      </w:pPr>
      <w:r w:rsidRPr="009816F9">
        <w:rPr>
          <w:lang w:val="en-US"/>
        </w:rPr>
        <w:t>Show</w:t>
      </w:r>
      <w:r w:rsidRPr="009816F9">
        <w:rPr>
          <w:rFonts w:eastAsia="Arial"/>
          <w:lang w:val="en-US"/>
        </w:rPr>
        <w:t xml:space="preserve"> </w:t>
      </w:r>
      <w:r>
        <w:rPr>
          <w:lang w:val="en-US"/>
        </w:rPr>
        <w:t>schematics</w:t>
      </w:r>
    </w:p>
    <w:p w14:paraId="2B13EFE4" w14:textId="7F512F59" w:rsidR="0091414D" w:rsidRPr="009816F9" w:rsidRDefault="0091414D" w:rsidP="009816F9">
      <w:pPr>
        <w:pStyle w:val="ListParagraph"/>
        <w:numPr>
          <w:ilvl w:val="0"/>
          <w:numId w:val="10"/>
        </w:numPr>
        <w:rPr>
          <w:lang w:val="en-US"/>
        </w:rPr>
      </w:pPr>
      <w:r w:rsidRPr="009816F9">
        <w:rPr>
          <w:lang w:val="en-US"/>
        </w:rPr>
        <w:t>cover</w:t>
      </w:r>
      <w:r w:rsidRPr="009816F9">
        <w:rPr>
          <w:rFonts w:eastAsia="Arial"/>
          <w:lang w:val="en-US"/>
        </w:rPr>
        <w:t xml:space="preserve"> </w:t>
      </w:r>
      <w:r w:rsidRPr="009816F9">
        <w:rPr>
          <w:lang w:val="en-US"/>
        </w:rPr>
        <w:t>additional</w:t>
      </w:r>
      <w:r w:rsidRPr="009816F9">
        <w:rPr>
          <w:rFonts w:eastAsia="Arial"/>
          <w:lang w:val="en-US"/>
        </w:rPr>
        <w:t xml:space="preserve"> </w:t>
      </w:r>
      <w:r w:rsidRPr="009816F9">
        <w:rPr>
          <w:lang w:val="en-US"/>
        </w:rPr>
        <w:t>parts,</w:t>
      </w:r>
      <w:r w:rsidRPr="009816F9">
        <w:rPr>
          <w:rFonts w:eastAsia="Arial"/>
          <w:lang w:val="en-US"/>
        </w:rPr>
        <w:t xml:space="preserve"> </w:t>
      </w:r>
      <w:r w:rsidRPr="009816F9">
        <w:rPr>
          <w:lang w:val="en-US"/>
        </w:rPr>
        <w:t>etc.</w:t>
      </w:r>
    </w:p>
    <w:p w14:paraId="3A6C6EC1" w14:textId="6CE1BCC6" w:rsidR="0091414D" w:rsidRDefault="0091414D">
      <w:pPr>
        <w:pStyle w:val="CommentText"/>
      </w:pPr>
    </w:p>
  </w:comment>
  <w:comment w:id="232" w:author="Joseph Drockton" w:date="2015-12-13T12:14:00Z" w:initials="JD">
    <w:p w14:paraId="0FAC2216" w14:textId="77777777" w:rsidR="0091414D" w:rsidRDefault="0091414D"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BMS used including at least the following:</w:t>
      </w:r>
    </w:p>
    <w:p w14:paraId="59A4648E" w14:textId="77777777" w:rsidR="0091414D" w:rsidRDefault="0091414D" w:rsidP="009F0B3D">
      <w:pPr>
        <w:numPr>
          <w:ilvl w:val="0"/>
          <w:numId w:val="9"/>
        </w:numPr>
        <w:rPr>
          <w:lang w:val="en-US"/>
        </w:rPr>
      </w:pPr>
      <w:r>
        <w:rPr>
          <w:lang w:val="en-US"/>
        </w:rPr>
        <w:t>Sense wiring protection (fusing / fusible link wire used)</w:t>
      </w:r>
    </w:p>
    <w:p w14:paraId="12B28F21" w14:textId="77777777" w:rsidR="0091414D" w:rsidRDefault="0091414D" w:rsidP="009F0B3D">
      <w:pPr>
        <w:numPr>
          <w:ilvl w:val="0"/>
          <w:numId w:val="9"/>
        </w:numPr>
        <w:rPr>
          <w:lang w:val="en-US"/>
        </w:rPr>
      </w:pPr>
      <w:r>
        <w:rPr>
          <w:lang w:val="en-US"/>
        </w:rPr>
        <w:t>What upper and lower voltage does the BMS react at and how does it react?</w:t>
      </w:r>
    </w:p>
    <w:p w14:paraId="67299BE9" w14:textId="77777777" w:rsidR="0091414D" w:rsidRDefault="0091414D" w:rsidP="009F0B3D">
      <w:pPr>
        <w:numPr>
          <w:ilvl w:val="0"/>
          <w:numId w:val="9"/>
        </w:numPr>
        <w:rPr>
          <w:lang w:val="en-US"/>
        </w:rPr>
      </w:pPr>
      <w:r>
        <w:rPr>
          <w:lang w:val="en-US"/>
        </w:rPr>
        <w:t>What cell temperature does the BMS react at and how does it react?</w:t>
      </w:r>
    </w:p>
    <w:p w14:paraId="424F18F4" w14:textId="77777777" w:rsidR="0091414D" w:rsidRDefault="0091414D" w:rsidP="009F0B3D">
      <w:pPr>
        <w:numPr>
          <w:ilvl w:val="0"/>
          <w:numId w:val="9"/>
        </w:numPr>
        <w:rPr>
          <w:lang w:val="en-US"/>
        </w:rPr>
      </w:pPr>
      <w:r>
        <w:rPr>
          <w:lang w:val="en-US"/>
        </w:rPr>
        <w:t>Show tables of operation parameters</w:t>
      </w:r>
    </w:p>
    <w:p w14:paraId="6F7D2446" w14:textId="77777777" w:rsidR="0091414D" w:rsidRDefault="0091414D" w:rsidP="009F0B3D">
      <w:pPr>
        <w:numPr>
          <w:ilvl w:val="0"/>
          <w:numId w:val="9"/>
        </w:numPr>
        <w:rPr>
          <w:lang w:val="en-US"/>
        </w:rPr>
      </w:pPr>
      <w:r>
        <w:rPr>
          <w:lang w:val="en-US"/>
        </w:rPr>
        <w:t xml:space="preserve">Describe how many cells are sensed by each BMS board, the configuration of the cells, the configuration of the boards and how any </w:t>
      </w:r>
      <w:proofErr w:type="spellStart"/>
      <w:r>
        <w:rPr>
          <w:lang w:val="en-US"/>
        </w:rPr>
        <w:t>comms</w:t>
      </w:r>
      <w:proofErr w:type="spellEnd"/>
      <w:r>
        <w:rPr>
          <w:lang w:val="en-US"/>
        </w:rPr>
        <w:t xml:space="preserve"> wiring between boards is protected </w:t>
      </w:r>
    </w:p>
    <w:p w14:paraId="2EE59741" w14:textId="77777777" w:rsidR="0091414D" w:rsidRDefault="0091414D" w:rsidP="009F0B3D">
      <w:pPr>
        <w:numPr>
          <w:ilvl w:val="0"/>
          <w:numId w:val="9"/>
        </w:numPr>
        <w:rPr>
          <w:lang w:val="en-US"/>
        </w:rPr>
      </w:pPr>
      <w:r>
        <w:rPr>
          <w:lang w:val="en-US"/>
        </w:rPr>
        <w:t>Describe how the BMS is able to open the AIRs if any error is detected</w:t>
      </w:r>
    </w:p>
    <w:p w14:paraId="38E85BF9" w14:textId="77777777" w:rsidR="0091414D" w:rsidRPr="003A5679" w:rsidRDefault="0091414D" w:rsidP="009F0B3D">
      <w:pPr>
        <w:numPr>
          <w:ilvl w:val="0"/>
          <w:numId w:val="9"/>
        </w:numPr>
        <w:rPr>
          <w:lang w:val="en-US"/>
        </w:rPr>
      </w:pPr>
      <w:r>
        <w:rPr>
          <w:lang w:val="en-US"/>
        </w:rPr>
        <w:t>Describe where galvanic isolation occurs between TS and GLV system connections.</w:t>
      </w:r>
    </w:p>
    <w:p w14:paraId="4CA8D0FE" w14:textId="03668941" w:rsidR="0091414D" w:rsidRDefault="0091414D">
      <w:pPr>
        <w:pStyle w:val="CommentText"/>
      </w:pPr>
    </w:p>
  </w:comment>
  <w:comment w:id="264" w:author="Joseph Drockton" w:date="2015-12-29T22:25:00Z" w:initials="JD">
    <w:p w14:paraId="55CA5F66" w14:textId="77777777" w:rsidR="005D44EC" w:rsidRDefault="005D44EC" w:rsidP="005D44EC">
      <w:pPr>
        <w:pStyle w:val="CommentText"/>
      </w:pPr>
      <w:r>
        <w:rPr>
          <w:rStyle w:val="CommentReference"/>
        </w:rPr>
        <w:annotationRef/>
      </w:r>
      <w:r>
        <w:t>This years bus bar dimensions?</w:t>
      </w:r>
    </w:p>
  </w:comment>
  <w:comment w:id="288" w:author="Joseph Drockton" w:date="2015-12-13T12:17:00Z" w:initials="JD">
    <w:p w14:paraId="7C25BB47" w14:textId="77777777" w:rsidR="0091414D" w:rsidRDefault="0091414D"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 and</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 used.</w:t>
      </w:r>
    </w:p>
    <w:p w14:paraId="347D2A78" w14:textId="40D31051" w:rsidR="0091414D" w:rsidRDefault="0091414D">
      <w:pPr>
        <w:pStyle w:val="CommentText"/>
      </w:pPr>
    </w:p>
  </w:comment>
  <w:comment w:id="324" w:author="Joseph Drockton" w:date="2015-12-13T12:26:00Z" w:initials="JD">
    <w:p w14:paraId="4C495B76" w14:textId="77777777" w:rsidR="0091414D" w:rsidRDefault="0091414D" w:rsidP="004709AF">
      <w:pPr>
        <w:rPr>
          <w:lang w:val="en-US"/>
        </w:rPr>
      </w:pPr>
      <w:r>
        <w:rPr>
          <w:rStyle w:val="CommentReference"/>
        </w:rPr>
        <w:annotationRef/>
      </w:r>
      <w:r>
        <w:rPr>
          <w:lang w:val="en-US"/>
        </w:rPr>
        <w:t>Describe</w:t>
      </w:r>
      <w:r>
        <w:rPr>
          <w:rFonts w:eastAsia="Arial"/>
          <w:lang w:val="en-US"/>
        </w:rPr>
        <w:t xml:space="preserve"> </w:t>
      </w:r>
      <w:r>
        <w:rPr>
          <w:lang w:val="en-US"/>
        </w:rPr>
        <w:t>those</w:t>
      </w:r>
      <w:r>
        <w:rPr>
          <w:rFonts w:eastAsia="Arial"/>
          <w:lang w:val="en-US"/>
        </w:rPr>
        <w:t xml:space="preserve"> </w:t>
      </w:r>
      <w:r>
        <w:rPr>
          <w:lang w:val="en-US"/>
        </w:rPr>
        <w:t>parts</w:t>
      </w:r>
      <w:r>
        <w:rPr>
          <w:rFonts w:eastAsia="Arial"/>
          <w:lang w:val="en-US"/>
        </w:rPr>
        <w:t xml:space="preserve"> </w:t>
      </w:r>
      <w:r>
        <w:rPr>
          <w:lang w:val="en-US"/>
        </w:rPr>
        <w:t>here</w:t>
      </w:r>
      <w:r>
        <w:rPr>
          <w:rFonts w:eastAsia="Arial"/>
          <w:lang w:val="en-US"/>
        </w:rPr>
        <w:t xml:space="preserve"> </w:t>
      </w:r>
      <w:r>
        <w:rPr>
          <w:lang w:val="en-US"/>
        </w:rPr>
        <w:t>which</w:t>
      </w:r>
      <w:r>
        <w:rPr>
          <w:rFonts w:eastAsia="Arial"/>
          <w:lang w:val="en-US"/>
        </w:rPr>
        <w:t xml:space="preserve"> </w:t>
      </w:r>
      <w:r>
        <w:rPr>
          <w:lang w:val="en-US"/>
        </w:rPr>
        <w:t>interfere</w:t>
      </w:r>
      <w:r>
        <w:rPr>
          <w:rFonts w:eastAsia="Arial"/>
          <w:lang w:val="en-US"/>
        </w:rPr>
        <w:t xml:space="preserve"> </w:t>
      </w:r>
      <w:r>
        <w:rPr>
          <w:lang w:val="en-US"/>
        </w:rPr>
        <w:t>or</w:t>
      </w:r>
      <w:r>
        <w:rPr>
          <w:rFonts w:eastAsia="Arial"/>
          <w:lang w:val="en-US"/>
        </w:rPr>
        <w:t xml:space="preserve"> </w:t>
      </w:r>
      <w:r>
        <w:rPr>
          <w:lang w:val="en-US"/>
        </w:rPr>
        <w:t>influence</w:t>
      </w:r>
      <w:r>
        <w:rPr>
          <w:rFonts w:eastAsia="Arial"/>
          <w:lang w:val="en-US"/>
        </w:rPr>
        <w:t xml:space="preserve"> </w:t>
      </w:r>
      <w:r>
        <w:rPr>
          <w:lang w:val="en-US"/>
        </w:rPr>
        <w:t>the</w:t>
      </w:r>
      <w:r>
        <w:rPr>
          <w:rFonts w:eastAsia="Arial"/>
          <w:lang w:val="en-US"/>
        </w:rPr>
        <w:t xml:space="preserve"> </w:t>
      </w:r>
      <w:r>
        <w:rPr>
          <w:lang w:val="en-US"/>
        </w:rPr>
        <w:t>tractive</w:t>
      </w:r>
      <w:r>
        <w:rPr>
          <w:rFonts w:eastAsia="Arial"/>
          <w:lang w:val="en-US"/>
        </w:rPr>
        <w:t xml:space="preserve"> </w:t>
      </w:r>
      <w:r>
        <w:rPr>
          <w:lang w:val="en-US"/>
        </w:rPr>
        <w:t>system,</w:t>
      </w:r>
      <w:r>
        <w:rPr>
          <w:rFonts w:eastAsia="Arial"/>
          <w:lang w:val="en-US"/>
        </w:rPr>
        <w:t xml:space="preserve"> </w:t>
      </w:r>
      <w:r>
        <w:rPr>
          <w:lang w:val="en-US"/>
        </w:rPr>
        <w:t>for</w:t>
      </w:r>
      <w:r>
        <w:rPr>
          <w:rFonts w:eastAsia="Arial"/>
          <w:lang w:val="en-US"/>
        </w:rPr>
        <w:t xml:space="preserve"> </w:t>
      </w:r>
      <w:r>
        <w:rPr>
          <w:lang w:val="en-US"/>
        </w:rPr>
        <w:t>example</w:t>
      </w:r>
      <w:r>
        <w:rPr>
          <w:rFonts w:eastAsia="Arial"/>
          <w:lang w:val="en-US"/>
        </w:rPr>
        <w:t xml:space="preserve"> </w:t>
      </w:r>
      <w:r>
        <w:rPr>
          <w:lang w:val="en-US"/>
        </w:rPr>
        <w:t>a</w:t>
      </w:r>
      <w:r>
        <w:rPr>
          <w:rFonts w:eastAsia="Arial"/>
          <w:lang w:val="en-US"/>
        </w:rPr>
        <w:t xml:space="preserve"> </w:t>
      </w:r>
      <w:r>
        <w:rPr>
          <w:lang w:val="en-US"/>
        </w:rPr>
        <w:t>controlling</w:t>
      </w:r>
      <w:r>
        <w:rPr>
          <w:rFonts w:eastAsia="Arial"/>
          <w:lang w:val="en-US"/>
        </w:rPr>
        <w:t xml:space="preserve"> </w:t>
      </w:r>
      <w:r>
        <w:rPr>
          <w:lang w:val="en-US"/>
        </w:rPr>
        <w:t>unit</w:t>
      </w:r>
      <w:r>
        <w:rPr>
          <w:rFonts w:eastAsia="Arial"/>
          <w:lang w:val="en-US"/>
        </w:rPr>
        <w:t xml:space="preserve"> </w:t>
      </w:r>
      <w:r>
        <w:rPr>
          <w:lang w:val="en-US"/>
        </w:rPr>
        <w:t>that</w:t>
      </w:r>
      <w:r>
        <w:rPr>
          <w:rFonts w:eastAsia="Arial"/>
          <w:lang w:val="en-US"/>
        </w:rPr>
        <w:t xml:space="preserve"> </w:t>
      </w:r>
      <w:r>
        <w:rPr>
          <w:lang w:val="en-US"/>
        </w:rPr>
        <w:t>measures</w:t>
      </w:r>
      <w:r>
        <w:rPr>
          <w:rFonts w:eastAsia="Arial"/>
          <w:lang w:val="en-US"/>
        </w:rPr>
        <w:t xml:space="preserve"> </w:t>
      </w:r>
      <w:r>
        <w:rPr>
          <w:lang w:val="en-US"/>
        </w:rPr>
        <w:t>wheel</w:t>
      </w:r>
      <w:r>
        <w:rPr>
          <w:rFonts w:eastAsia="Arial"/>
          <w:lang w:val="en-US"/>
        </w:rPr>
        <w:t xml:space="preserve"> </w:t>
      </w:r>
      <w:r>
        <w:rPr>
          <w:lang w:val="en-US"/>
        </w:rPr>
        <w:t>speeds</w:t>
      </w:r>
      <w:r>
        <w:rPr>
          <w:rFonts w:eastAsia="Arial"/>
          <w:lang w:val="en-US"/>
        </w:rPr>
        <w:t xml:space="preserve"> </w:t>
      </w:r>
      <w:r>
        <w:rPr>
          <w:lang w:val="en-US"/>
        </w:rPr>
        <w:t>and</w:t>
      </w:r>
      <w:r>
        <w:rPr>
          <w:rFonts w:eastAsia="Arial"/>
          <w:lang w:val="en-US"/>
        </w:rPr>
        <w:t xml:space="preserve"> </w:t>
      </w:r>
      <w:r>
        <w:rPr>
          <w:lang w:val="en-US"/>
        </w:rPr>
        <w:t>steering</w:t>
      </w:r>
      <w:r>
        <w:rPr>
          <w:rFonts w:eastAsia="Arial"/>
          <w:lang w:val="en-US"/>
        </w:rPr>
        <w:t xml:space="preserve"> </w:t>
      </w:r>
      <w:r>
        <w:rPr>
          <w:lang w:val="en-US"/>
        </w:rPr>
        <w:t>angle</w:t>
      </w:r>
      <w:r>
        <w:rPr>
          <w:rFonts w:eastAsia="Arial"/>
          <w:lang w:val="en-US"/>
        </w:rPr>
        <w:t xml:space="preserve"> </w:t>
      </w:r>
      <w:r>
        <w:rPr>
          <w:lang w:val="en-US"/>
        </w:rPr>
        <w:t>and</w:t>
      </w:r>
      <w:r>
        <w:rPr>
          <w:rFonts w:eastAsia="Arial"/>
          <w:lang w:val="en-US"/>
        </w:rPr>
        <w:t xml:space="preserve"> </w:t>
      </w:r>
      <w:r>
        <w:rPr>
          <w:lang w:val="en-US"/>
        </w:rPr>
        <w:t>calculates</w:t>
      </w:r>
      <w:r>
        <w:rPr>
          <w:rFonts w:eastAsia="Arial"/>
          <w:lang w:val="en-US"/>
        </w:rPr>
        <w:t xml:space="preserve"> </w:t>
      </w:r>
      <w:r>
        <w:rPr>
          <w:lang w:val="en-US"/>
        </w:rPr>
        <w:t>a</w:t>
      </w:r>
      <w:r>
        <w:rPr>
          <w:rFonts w:eastAsia="Arial"/>
          <w:lang w:val="en-US"/>
        </w:rPr>
        <w:t xml:space="preserve"> </w:t>
      </w:r>
      <w:r>
        <w:rPr>
          <w:lang w:val="en-US"/>
        </w:rPr>
        <w:t>target</w:t>
      </w:r>
      <w:r>
        <w:rPr>
          <w:rFonts w:eastAsia="Arial"/>
          <w:lang w:val="en-US"/>
        </w:rPr>
        <w:t xml:space="preserve"> </w:t>
      </w:r>
      <w:r>
        <w:rPr>
          <w:lang w:val="en-US"/>
        </w:rPr>
        <w:t>torque</w:t>
      </w:r>
      <w:r>
        <w:rPr>
          <w:rFonts w:eastAsia="Arial"/>
          <w:lang w:val="en-US"/>
        </w:rPr>
        <w:t xml:space="preserve"> </w:t>
      </w:r>
      <w:r>
        <w:rPr>
          <w:lang w:val="en-US"/>
        </w:rPr>
        <w:t>for</w:t>
      </w:r>
      <w:r>
        <w:rPr>
          <w:rFonts w:eastAsia="Arial"/>
          <w:lang w:val="en-US"/>
        </w:rPr>
        <w:t xml:space="preserve"> </w:t>
      </w:r>
      <w:r>
        <w:rPr>
          <w:lang w:val="en-US"/>
        </w:rPr>
        <w:t>each</w:t>
      </w:r>
      <w:r>
        <w:rPr>
          <w:rFonts w:eastAsia="Arial"/>
          <w:lang w:val="en-US"/>
        </w:rPr>
        <w:t xml:space="preserve"> </w:t>
      </w:r>
      <w:r>
        <w:rPr>
          <w:lang w:val="en-US"/>
        </w:rPr>
        <w:t>motor</w:t>
      </w:r>
      <w:r>
        <w:rPr>
          <w:rFonts w:eastAsia="Arial"/>
          <w:lang w:val="en-US"/>
        </w:rPr>
        <w:t xml:space="preserve"> </w:t>
      </w:r>
      <w:r>
        <w:rPr>
          <w:lang w:val="en-US"/>
        </w:rPr>
        <w:t>or</w:t>
      </w:r>
      <w:r>
        <w:rPr>
          <w:rFonts w:eastAsia="Arial"/>
          <w:lang w:val="en-US"/>
        </w:rPr>
        <w:t xml:space="preserve"> </w:t>
      </w:r>
      <w:r>
        <w:rPr>
          <w:lang w:val="en-US"/>
        </w:rPr>
        <w:t>a</w:t>
      </w:r>
      <w:r>
        <w:rPr>
          <w:rFonts w:eastAsia="Arial"/>
          <w:lang w:val="en-US"/>
        </w:rPr>
        <w:t xml:space="preserve"> </w:t>
      </w:r>
      <w:r>
        <w:rPr>
          <w:lang w:val="en-US"/>
        </w:rPr>
        <w:t>DC/DC-Converter</w:t>
      </w:r>
      <w:r>
        <w:rPr>
          <w:rFonts w:eastAsia="Arial"/>
          <w:lang w:val="en-US"/>
        </w:rPr>
        <w:t xml:space="preserve"> </w:t>
      </w:r>
      <w:r>
        <w:rPr>
          <w:lang w:val="en-US"/>
        </w:rPr>
        <w:t>providing</w:t>
      </w:r>
      <w:r>
        <w:rPr>
          <w:rFonts w:eastAsia="Arial"/>
          <w:lang w:val="en-US"/>
        </w:rPr>
        <w:t xml:space="preserve"> </w:t>
      </w:r>
      <w:r>
        <w:rPr>
          <w:lang w:val="en-US"/>
        </w:rPr>
        <w:t>power</w:t>
      </w:r>
      <w:r>
        <w:rPr>
          <w:rFonts w:eastAsia="Arial"/>
          <w:lang w:val="en-US"/>
        </w:rPr>
        <w:t xml:space="preserve"> </w:t>
      </w:r>
      <w:r>
        <w:rPr>
          <w:lang w:val="en-US"/>
        </w:rPr>
        <w:t>for</w:t>
      </w:r>
      <w:r>
        <w:rPr>
          <w:rFonts w:eastAsia="Arial"/>
          <w:lang w:val="en-US"/>
        </w:rPr>
        <w:t xml:space="preserve"> </w:t>
      </w:r>
      <w:r>
        <w:rPr>
          <w:lang w:val="en-US"/>
        </w:rPr>
        <w:t>the</w:t>
      </w:r>
      <w:r>
        <w:rPr>
          <w:rFonts w:eastAsia="Arial"/>
          <w:lang w:val="en-US"/>
        </w:rPr>
        <w:t xml:space="preserve"> </w:t>
      </w:r>
      <w:r>
        <w:rPr>
          <w:lang w:val="en-US"/>
        </w:rPr>
        <w:t>LV-system</w:t>
      </w:r>
      <w:r>
        <w:rPr>
          <w:rFonts w:eastAsia="Arial"/>
          <w:lang w:val="en-US"/>
        </w:rPr>
        <w:t xml:space="preserve"> </w:t>
      </w:r>
      <w:r>
        <w:rPr>
          <w:lang w:val="en-US"/>
        </w:rPr>
        <w:t>from</w:t>
      </w:r>
      <w:r>
        <w:rPr>
          <w:rFonts w:eastAsia="Arial"/>
          <w:lang w:val="en-US"/>
        </w:rPr>
        <w:t xml:space="preserve"> </w:t>
      </w:r>
      <w:r>
        <w:rPr>
          <w:lang w:val="en-US"/>
        </w:rPr>
        <w:t>the</w:t>
      </w:r>
      <w:r>
        <w:rPr>
          <w:rFonts w:eastAsia="Arial"/>
          <w:lang w:val="en-US"/>
        </w:rPr>
        <w:t xml:space="preserve"> </w:t>
      </w:r>
      <w:r>
        <w:rPr>
          <w:lang w:val="en-US"/>
        </w:rPr>
        <w:t>HV-system,</w:t>
      </w:r>
      <w:r>
        <w:rPr>
          <w:rFonts w:eastAsia="Arial"/>
          <w:lang w:val="en-US"/>
        </w:rPr>
        <w:t xml:space="preserve"> </w:t>
      </w:r>
      <w:r>
        <w:rPr>
          <w:lang w:val="en-US"/>
        </w:rPr>
        <w:t>etc.</w:t>
      </w:r>
    </w:p>
    <w:p w14:paraId="44629D94" w14:textId="164410E8" w:rsidR="0091414D" w:rsidRDefault="0091414D">
      <w:pPr>
        <w:pStyle w:val="CommentText"/>
      </w:pPr>
    </w:p>
  </w:comment>
  <w:comment w:id="326" w:author="Joseph Drockton" w:date="2015-12-13T12:26:00Z" w:initials="JD">
    <w:p w14:paraId="40414053" w14:textId="77777777" w:rsidR="0091414D" w:rsidRDefault="0091414D" w:rsidP="004709AF">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parts used</w:t>
      </w:r>
      <w:r>
        <w:rPr>
          <w:rFonts w:eastAsia="Arial"/>
          <w:lang w:val="en-US"/>
        </w:rPr>
        <w:t xml:space="preserve"> </w:t>
      </w:r>
      <w:r>
        <w:rPr>
          <w:lang w:val="en-US"/>
        </w:rPr>
        <w:t>and</w:t>
      </w:r>
      <w:r>
        <w:rPr>
          <w:rFonts w:eastAsia="Arial"/>
          <w:lang w:val="en-US"/>
        </w:rPr>
        <w:t xml:space="preserve"> </w:t>
      </w:r>
      <w:r>
        <w:rPr>
          <w:lang w:val="en-US"/>
        </w:rPr>
        <w:t>their</w:t>
      </w:r>
      <w:r>
        <w:rPr>
          <w:rFonts w:eastAsia="Arial"/>
          <w:lang w:val="en-US"/>
        </w:rPr>
        <w:t xml:space="preserve"> </w:t>
      </w:r>
      <w:r>
        <w:rPr>
          <w:lang w:val="en-US"/>
        </w:rPr>
        <w:t>circuitry,</w:t>
      </w:r>
      <w:r>
        <w:rPr>
          <w:rFonts w:eastAsia="Arial"/>
          <w:lang w:val="en-US"/>
        </w:rPr>
        <w:t xml:space="preserve"> </w:t>
      </w:r>
      <w:r>
        <w:rPr>
          <w:lang w:val="en-US"/>
        </w:rPr>
        <w:t>and</w:t>
      </w:r>
      <w:r>
        <w:rPr>
          <w:rFonts w:eastAsia="Arial"/>
          <w:lang w:val="en-US"/>
        </w:rPr>
        <w:t xml:space="preserve"> </w:t>
      </w:r>
      <w:r>
        <w:rPr>
          <w:lang w:val="en-US"/>
        </w:rPr>
        <w:t>provide</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use</w:t>
      </w:r>
      <w:r>
        <w:rPr>
          <w:rFonts w:eastAsia="Arial"/>
          <w:lang w:val="en-US"/>
        </w:rPr>
        <w:t xml:space="preserve"> </w:t>
      </w:r>
      <w:r>
        <w:rPr>
          <w:lang w:val="en-US"/>
        </w:rPr>
        <w:t>tables</w:t>
      </w:r>
      <w:r>
        <w:rPr>
          <w:rFonts w:eastAsia="Arial"/>
          <w:lang w:val="en-US"/>
        </w:rPr>
        <w:t xml:space="preserve"> </w:t>
      </w:r>
      <w:r>
        <w:rPr>
          <w:lang w:val="en-US"/>
        </w:rPr>
        <w:t>or</w:t>
      </w:r>
      <w:r>
        <w:rPr>
          <w:rFonts w:eastAsia="Arial"/>
          <w:lang w:val="en-US"/>
        </w:rPr>
        <w:t xml:space="preserve"> </w:t>
      </w:r>
      <w:r>
        <w:rPr>
          <w:lang w:val="en-US"/>
        </w:rPr>
        <w:t>figures,</w:t>
      </w:r>
      <w:r>
        <w:rPr>
          <w:rFonts w:eastAsia="Arial"/>
          <w:lang w:val="en-US"/>
        </w:rPr>
        <w:t xml:space="preserve"> </w:t>
      </w:r>
      <w:r>
        <w:rPr>
          <w:lang w:val="en-US"/>
        </w:rPr>
        <w:t>etc.</w:t>
      </w:r>
    </w:p>
    <w:p w14:paraId="6CFD33D8" w14:textId="48BAC5C0" w:rsidR="0091414D" w:rsidRDefault="0091414D">
      <w:pPr>
        <w:pStyle w:val="CommentText"/>
      </w:pPr>
    </w:p>
  </w:comment>
  <w:comment w:id="330" w:author="Joseph Drockton" w:date="2015-12-13T12:27:00Z" w:initials="JD">
    <w:p w14:paraId="72999458" w14:textId="77777777" w:rsidR="0091414D" w:rsidRDefault="0091414D" w:rsidP="004709AF">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4CEB196" w14:textId="187F9C3D" w:rsidR="0091414D" w:rsidRDefault="0091414D">
      <w:pPr>
        <w:pStyle w:val="CommentText"/>
      </w:pPr>
    </w:p>
  </w:comment>
  <w:comment w:id="333" w:author="Joseph Drockton" w:date="2015-12-29T22:10:00Z" w:initials="JD">
    <w:p w14:paraId="5E9AFECE" w14:textId="30E029E1" w:rsidR="0091414D" w:rsidRDefault="0091414D">
      <w:pPr>
        <w:pStyle w:val="CommentText"/>
      </w:pPr>
      <w:r>
        <w:rPr>
          <w:rStyle w:val="CommentReference"/>
        </w:rPr>
        <w:annotationRef/>
      </w:r>
      <w:r>
        <w:t>Need to Design and Fill info on this</w:t>
      </w:r>
    </w:p>
  </w:comment>
  <w:comment w:id="361" w:author="Joseph Drockton" w:date="2015-12-29T20:29:00Z" w:initials="JD">
    <w:p w14:paraId="21B6663C" w14:textId="6AB938F0" w:rsidR="0091414D" w:rsidRDefault="0091414D">
      <w:pPr>
        <w:pStyle w:val="CommentText"/>
      </w:pPr>
      <w:r>
        <w:rPr>
          <w:rStyle w:val="CommentReference"/>
        </w:rPr>
        <w:annotationRef/>
      </w:r>
      <w:r>
        <w:t>Insert Datasheet &amp; hyperlink to TSMS</w:t>
      </w:r>
    </w:p>
  </w:comment>
  <w:comment w:id="376" w:author="Joseph Drockton" w:date="2015-12-29T21:23:00Z" w:initials="JD">
    <w:p w14:paraId="04C11209" w14:textId="2F5E3D41" w:rsidR="0091414D" w:rsidRDefault="0091414D">
      <w:pPr>
        <w:pStyle w:val="CommentText"/>
      </w:pPr>
      <w:r>
        <w:rPr>
          <w:rStyle w:val="CommentReference"/>
        </w:rPr>
        <w:annotationRef/>
      </w:r>
      <w:r>
        <w:t>Need LED Datasheet</w:t>
      </w:r>
    </w:p>
  </w:comment>
  <w:comment w:id="381" w:author="Joseph Drockton" w:date="2015-12-29T20:48:00Z" w:initials="JD">
    <w:p w14:paraId="43B2BAAD" w14:textId="18671F36" w:rsidR="0091414D" w:rsidRDefault="0091414D">
      <w:pPr>
        <w:pStyle w:val="CommentText"/>
      </w:pPr>
      <w:r>
        <w:rPr>
          <w:rStyle w:val="CommentReference"/>
        </w:rPr>
        <w:annotationRef/>
      </w:r>
      <w:r>
        <w:t>Need Box Datasheet</w:t>
      </w:r>
    </w:p>
  </w:comment>
  <w:comment w:id="428" w:author="Joseph Drockton" w:date="2015-12-29T21:03:00Z" w:initials="JD">
    <w:p w14:paraId="209E58C6" w14:textId="00E0F100" w:rsidR="0091414D" w:rsidRDefault="0091414D">
      <w:pPr>
        <w:pStyle w:val="CommentText"/>
      </w:pPr>
      <w:r>
        <w:rPr>
          <w:rStyle w:val="CommentReference"/>
        </w:rPr>
        <w:annotationRef/>
      </w:r>
      <w:r>
        <w:t>Is this the correct battery (i know we ordered new different batteries)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542DFD" w15:done="0"/>
  <w15:commentEx w15:paraId="47DFED28" w15:done="0"/>
  <w15:commentEx w15:paraId="131805BF" w15:done="0"/>
  <w15:commentEx w15:paraId="1A3D528D" w15:done="0"/>
  <w15:commentEx w15:paraId="6AA6E952" w15:done="0"/>
  <w15:commentEx w15:paraId="610C50F0" w15:done="0"/>
  <w15:commentEx w15:paraId="3A5294D2" w15:done="0"/>
  <w15:commentEx w15:paraId="5C8F3F67" w15:done="0"/>
  <w15:commentEx w15:paraId="5D73C8A1" w15:done="0"/>
  <w15:commentEx w15:paraId="5E22B01F" w15:done="0"/>
  <w15:commentEx w15:paraId="26969A51" w15:done="0"/>
  <w15:commentEx w15:paraId="11B5F521" w15:done="0"/>
  <w15:commentEx w15:paraId="3A6C6EC1" w15:done="0"/>
  <w15:commentEx w15:paraId="4CA8D0FE" w15:done="0"/>
  <w15:commentEx w15:paraId="55CA5F66" w15:done="0"/>
  <w15:commentEx w15:paraId="347D2A78" w15:done="0"/>
  <w15:commentEx w15:paraId="44629D94" w15:done="0"/>
  <w15:commentEx w15:paraId="6CFD33D8" w15:done="0"/>
  <w15:commentEx w15:paraId="54CEB196" w15:done="0"/>
  <w15:commentEx w15:paraId="5E9AFECE" w15:done="0"/>
  <w15:commentEx w15:paraId="21B6663C" w15:done="0"/>
  <w15:commentEx w15:paraId="04C11209" w15:done="0"/>
  <w15:commentEx w15:paraId="43B2BAAD" w15:done="0"/>
  <w15:commentEx w15:paraId="209E58C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958E8" w14:textId="77777777" w:rsidR="00771326" w:rsidRDefault="00771326">
      <w:pPr>
        <w:spacing w:after="0" w:line="240" w:lineRule="auto"/>
      </w:pPr>
      <w:r>
        <w:separator/>
      </w:r>
    </w:p>
  </w:endnote>
  <w:endnote w:type="continuationSeparator" w:id="0">
    <w:p w14:paraId="4EF2947D" w14:textId="77777777" w:rsidR="00771326" w:rsidRDefault="007713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6CA59" w14:textId="77777777" w:rsidR="0091414D" w:rsidRDefault="0091414D">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3A7A4C" w14:textId="77777777" w:rsidR="0091414D" w:rsidRDefault="0091414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B90AD2" w14:textId="77777777" w:rsidR="0091414D" w:rsidRDefault="0091414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16574" w14:textId="4C6ADB45" w:rsidR="0091414D" w:rsidRDefault="0091414D" w:rsidP="006F57DC">
    <w:pPr>
      <w:pStyle w:val="Footer"/>
      <w:jc w:val="center"/>
    </w:pPr>
    <w:r>
      <w:t>2015 Formula SAE Electric</w:t>
    </w:r>
    <w:r>
      <w:tab/>
    </w:r>
    <w:r>
      <w:tab/>
    </w:r>
    <w:r>
      <w:fldChar w:fldCharType="begin"/>
    </w:r>
    <w:r>
      <w:instrText xml:space="preserve"> PAGE </w:instrText>
    </w:r>
    <w:r>
      <w:fldChar w:fldCharType="separate"/>
    </w:r>
    <w:r w:rsidR="00F760C9">
      <w:rPr>
        <w:noProof/>
      </w:rPr>
      <w:t>xiii</w:t>
    </w:r>
    <w:r>
      <w:fldChar w:fldCharType="end"/>
    </w:r>
  </w:p>
  <w:p w14:paraId="7EDDCA8C" w14:textId="77777777" w:rsidR="0091414D" w:rsidRDefault="0091414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D63F1" w14:textId="77777777" w:rsidR="0091414D" w:rsidRDefault="0091414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119F3A" w14:textId="77777777" w:rsidR="0091414D" w:rsidRDefault="0091414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F7D47" w14:textId="0B16EB53" w:rsidR="0091414D" w:rsidRDefault="0091414D" w:rsidP="00176B40">
    <w:pPr>
      <w:pStyle w:val="Footer"/>
      <w:jc w:val="center"/>
    </w:pPr>
    <w:r>
      <w:t>2014 Formula SAE Electric</w:t>
    </w:r>
    <w:r>
      <w:tab/>
    </w:r>
    <w:r>
      <w:tab/>
    </w:r>
    <w:r>
      <w:fldChar w:fldCharType="begin"/>
    </w:r>
    <w:r>
      <w:instrText xml:space="preserve"> PAGE </w:instrText>
    </w:r>
    <w:r>
      <w:fldChar w:fldCharType="separate"/>
    </w:r>
    <w:r w:rsidR="00F760C9">
      <w:rPr>
        <w:noProof/>
      </w:rPr>
      <w:t>4</w:t>
    </w:r>
    <w:r>
      <w:fldChar w:fldCharType="end"/>
    </w:r>
  </w:p>
  <w:p w14:paraId="7EB5ED99" w14:textId="77777777" w:rsidR="0091414D" w:rsidRDefault="0091414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56E29" w14:textId="77777777" w:rsidR="0091414D" w:rsidRDefault="0091414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92632B" w14:textId="77777777" w:rsidR="0091414D" w:rsidRDefault="0091414D"/>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B10C8" w14:textId="77777777" w:rsidR="0091414D" w:rsidRDefault="0091414D" w:rsidP="006F57DC">
    <w:pPr>
      <w:pStyle w:val="Footer"/>
      <w:jc w:val="center"/>
    </w:pPr>
    <w:r>
      <w:t>2015 Formula SAE Electric</w:t>
    </w:r>
    <w:r>
      <w:tab/>
    </w:r>
    <w:r>
      <w:tab/>
    </w:r>
    <w:r>
      <w:fldChar w:fldCharType="begin"/>
    </w:r>
    <w:r>
      <w:instrText xml:space="preserve"> PAGE </w:instrText>
    </w:r>
    <w:r>
      <w:fldChar w:fldCharType="separate"/>
    </w:r>
    <w:r>
      <w:rPr>
        <w:noProof/>
      </w:rPr>
      <w:t>2</w:t>
    </w:r>
    <w:r>
      <w:fldChar w:fldCharType="end"/>
    </w:r>
  </w:p>
  <w:p w14:paraId="419FB454" w14:textId="77777777" w:rsidR="0091414D" w:rsidRDefault="0091414D">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D9B7C" w14:textId="77777777" w:rsidR="0091414D" w:rsidRDefault="0091414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9980AC" w14:textId="77777777" w:rsidR="0091414D" w:rsidRDefault="0091414D"/>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02EC25" w14:textId="77777777" w:rsidR="0091414D" w:rsidRDefault="0091414D"/>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5F8C6A" w14:textId="773F8F0F" w:rsidR="0091414D" w:rsidRDefault="0091414D" w:rsidP="006F57DC">
    <w:pPr>
      <w:pStyle w:val="Footer"/>
      <w:jc w:val="center"/>
    </w:pPr>
    <w:r>
      <w:t xml:space="preserve">2015 Formula SAE Electric </w:t>
    </w:r>
    <w:r>
      <w:tab/>
    </w:r>
    <w:r>
      <w:tab/>
    </w:r>
    <w:r>
      <w:fldChar w:fldCharType="begin"/>
    </w:r>
    <w:r>
      <w:instrText xml:space="preserve"> PAGE </w:instrText>
    </w:r>
    <w:r>
      <w:fldChar w:fldCharType="separate"/>
    </w:r>
    <w:r w:rsidR="00F760C9">
      <w:rPr>
        <w:noProof/>
      </w:rPr>
      <w:t>35</w:t>
    </w:r>
    <w:r>
      <w:fldChar w:fldCharType="end"/>
    </w:r>
  </w:p>
  <w:p w14:paraId="689A8BE8" w14:textId="77777777" w:rsidR="0091414D" w:rsidRDefault="0091414D">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AD740" w14:textId="77777777" w:rsidR="0091414D" w:rsidRDefault="0091414D"/>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EB4A70" w14:textId="77777777" w:rsidR="0091414D" w:rsidRDefault="0091414D"/>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3C8FA8" w14:textId="1A40B304" w:rsidR="0091414D" w:rsidRDefault="0091414D" w:rsidP="006F57DC">
    <w:pPr>
      <w:pStyle w:val="Footer"/>
      <w:jc w:val="center"/>
    </w:pPr>
    <w:r>
      <w:t>2015 Formula SAE Electric</w:t>
    </w:r>
    <w:r>
      <w:tab/>
    </w:r>
    <w:r>
      <w:tab/>
    </w:r>
    <w:r>
      <w:fldChar w:fldCharType="begin"/>
    </w:r>
    <w:r>
      <w:instrText xml:space="preserve"> PAGE </w:instrText>
    </w:r>
    <w:r>
      <w:fldChar w:fldCharType="separate"/>
    </w:r>
    <w:r w:rsidR="00F760C9">
      <w:rPr>
        <w:noProof/>
      </w:rPr>
      <w:t>52</w:t>
    </w:r>
    <w:r>
      <w:fldChar w:fldCharType="end"/>
    </w:r>
  </w:p>
  <w:p w14:paraId="0C601F90" w14:textId="77777777" w:rsidR="0091414D" w:rsidRDefault="0091414D">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7D1C3" w14:textId="77777777" w:rsidR="0091414D" w:rsidRDefault="0091414D"/>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B0917" w14:textId="77777777" w:rsidR="0091414D" w:rsidRDefault="0091414D"/>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A8058" w14:textId="6B4F2531" w:rsidR="0091414D" w:rsidRDefault="0091414D" w:rsidP="006F57DC">
    <w:pPr>
      <w:pStyle w:val="Footer"/>
      <w:jc w:val="center"/>
    </w:pPr>
    <w:r>
      <w:t>2015 Formula SAE Electric</w:t>
    </w:r>
    <w:r>
      <w:tab/>
    </w:r>
    <w:r>
      <w:tab/>
    </w:r>
    <w:r>
      <w:fldChar w:fldCharType="begin"/>
    </w:r>
    <w:r>
      <w:instrText xml:space="preserve"> PAGE </w:instrText>
    </w:r>
    <w:r>
      <w:fldChar w:fldCharType="separate"/>
    </w:r>
    <w:r w:rsidR="00F760C9">
      <w:rPr>
        <w:noProof/>
      </w:rPr>
      <w:t>53</w:t>
    </w:r>
    <w:r>
      <w:fldChar w:fldCharType="end"/>
    </w:r>
  </w:p>
  <w:p w14:paraId="680A8C34" w14:textId="77777777" w:rsidR="0091414D" w:rsidRDefault="0091414D">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EE573" w14:textId="77777777" w:rsidR="0091414D" w:rsidRDefault="0091414D"/>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AE824" w14:textId="77777777" w:rsidR="0091414D" w:rsidRDefault="0091414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259C73" w14:textId="7391E19E" w:rsidR="0091414D" w:rsidRDefault="0091414D" w:rsidP="00567DF0">
    <w:pPr>
      <w:pStyle w:val="Footer"/>
    </w:pPr>
    <w:r>
      <w:t>2015 Formula SAE Electric</w:t>
    </w:r>
    <w:r>
      <w:tab/>
    </w:r>
    <w:r>
      <w:tab/>
    </w:r>
    <w:r>
      <w:fldChar w:fldCharType="begin"/>
    </w:r>
    <w:r>
      <w:instrText xml:space="preserve"> PAGE </w:instrText>
    </w:r>
    <w:r>
      <w:fldChar w:fldCharType="separate"/>
    </w:r>
    <w:r w:rsidR="00F760C9">
      <w:rPr>
        <w:noProof/>
      </w:rPr>
      <w:t>8</w:t>
    </w:r>
    <w:r>
      <w:fldChar w:fldCharType="end"/>
    </w:r>
  </w:p>
  <w:p w14:paraId="36EFBF85" w14:textId="77777777" w:rsidR="0091414D" w:rsidRDefault="0091414D">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173EC" w14:textId="00C02778" w:rsidR="0091414D" w:rsidRDefault="0091414D" w:rsidP="006F57DC">
    <w:pPr>
      <w:pStyle w:val="Footer"/>
      <w:jc w:val="center"/>
    </w:pPr>
    <w:r>
      <w:t>2015 Formula SAE Electric</w:t>
    </w:r>
    <w:r>
      <w:tab/>
    </w:r>
    <w:r>
      <w:tab/>
    </w:r>
    <w:r>
      <w:fldChar w:fldCharType="begin"/>
    </w:r>
    <w:r>
      <w:instrText xml:space="preserve"> PAGE </w:instrText>
    </w:r>
    <w:r>
      <w:fldChar w:fldCharType="separate"/>
    </w:r>
    <w:r w:rsidR="00F760C9">
      <w:rPr>
        <w:noProof/>
      </w:rPr>
      <w:t>57</w:t>
    </w:r>
    <w:r>
      <w:fldChar w:fldCharType="end"/>
    </w:r>
  </w:p>
  <w:p w14:paraId="1E8900AC" w14:textId="77777777" w:rsidR="0091414D" w:rsidRDefault="0091414D">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10D80B" w14:textId="77777777" w:rsidR="0091414D" w:rsidRDefault="0091414D"/>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396ABB" w14:textId="77777777" w:rsidR="0091414D" w:rsidRDefault="0091414D"/>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369BB" w14:textId="1265204E" w:rsidR="0091414D" w:rsidRDefault="0091414D" w:rsidP="006F57DC">
    <w:pPr>
      <w:pStyle w:val="Footer"/>
      <w:jc w:val="center"/>
    </w:pPr>
    <w:r>
      <w:t xml:space="preserve">2015 Formula SAE Electric </w:t>
    </w:r>
    <w:r>
      <w:tab/>
    </w:r>
    <w:r>
      <w:tab/>
    </w:r>
    <w:r>
      <w:fldChar w:fldCharType="begin"/>
    </w:r>
    <w:r>
      <w:instrText xml:space="preserve"> PAGE </w:instrText>
    </w:r>
    <w:r>
      <w:fldChar w:fldCharType="separate"/>
    </w:r>
    <w:r w:rsidR="00F760C9">
      <w:rPr>
        <w:noProof/>
      </w:rPr>
      <w:t>60</w:t>
    </w:r>
    <w:r>
      <w:fldChar w:fldCharType="end"/>
    </w:r>
  </w:p>
  <w:p w14:paraId="059C1A35" w14:textId="77777777" w:rsidR="0091414D" w:rsidRDefault="0091414D">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1079E0" w14:textId="77777777" w:rsidR="0091414D" w:rsidRDefault="0091414D"/>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70DA3" w14:textId="77777777" w:rsidR="0091414D" w:rsidRDefault="0091414D"/>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C0BEC" w14:textId="4BCE47DA" w:rsidR="0091414D" w:rsidRDefault="0091414D" w:rsidP="00933474">
    <w:pPr>
      <w:pStyle w:val="Footer"/>
      <w:jc w:val="center"/>
    </w:pPr>
    <w:r>
      <w:t xml:space="preserve">2014 Formula SAE Electric </w:t>
    </w:r>
    <w:r>
      <w:tab/>
    </w:r>
    <w:r>
      <w:tab/>
    </w:r>
    <w:r>
      <w:fldChar w:fldCharType="begin"/>
    </w:r>
    <w:r>
      <w:instrText xml:space="preserve"> PAGE </w:instrText>
    </w:r>
    <w:r>
      <w:fldChar w:fldCharType="separate"/>
    </w:r>
    <w:r w:rsidR="00F760C9">
      <w:rPr>
        <w:noProof/>
      </w:rPr>
      <w:t>63</w:t>
    </w:r>
    <w:r>
      <w:fldChar w:fldCharType="end"/>
    </w:r>
  </w:p>
  <w:p w14:paraId="315234DA" w14:textId="77777777" w:rsidR="0091414D" w:rsidRDefault="0091414D">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4A84C" w14:textId="77777777" w:rsidR="0091414D" w:rsidRDefault="0091414D"/>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A2EC9" w14:textId="77777777" w:rsidR="0091414D" w:rsidRDefault="0091414D"/>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13CA2" w14:textId="77777777" w:rsidR="0091414D" w:rsidRDefault="0091414D" w:rsidP="006F57DC">
    <w:pPr>
      <w:pStyle w:val="Footer"/>
      <w:jc w:val="center"/>
    </w:pPr>
    <w:r>
      <w:t xml:space="preserve">2015 Formula SAE Electric </w:t>
    </w:r>
    <w:r>
      <w:tab/>
    </w:r>
    <w:r>
      <w:tab/>
    </w:r>
    <w:r>
      <w:fldChar w:fldCharType="begin"/>
    </w:r>
    <w:r>
      <w:instrText xml:space="preserve"> PAGE </w:instrText>
    </w:r>
    <w:r>
      <w:fldChar w:fldCharType="separate"/>
    </w:r>
    <w:r>
      <w:rPr>
        <w:noProof/>
      </w:rPr>
      <w:t>99</w:t>
    </w:r>
    <w:r>
      <w:fldChar w:fldCharType="end"/>
    </w:r>
  </w:p>
  <w:p w14:paraId="6200075D" w14:textId="77777777" w:rsidR="0091414D" w:rsidRDefault="009141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EAE7" w14:textId="77777777" w:rsidR="0091414D" w:rsidRDefault="0091414D" w:rsidP="00567DF0">
    <w:pPr>
      <w:pStyle w:val="Footer"/>
    </w:pPr>
    <w:r>
      <w:t>2013 Formula SAE Electric</w:t>
    </w:r>
    <w:r>
      <w:tab/>
    </w:r>
    <w:r>
      <w:tab/>
    </w:r>
    <w:r>
      <w:fldChar w:fldCharType="begin"/>
    </w:r>
    <w:r>
      <w:instrText xml:space="preserve"> PAGE </w:instrText>
    </w:r>
    <w:r>
      <w:fldChar w:fldCharType="separate"/>
    </w:r>
    <w:r>
      <w:rPr>
        <w:noProof/>
      </w:rPr>
      <w:t>ii</w:t>
    </w:r>
    <w: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791C4" w14:textId="77777777" w:rsidR="0091414D" w:rsidRDefault="0091414D"/>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A189E4" w14:textId="77777777" w:rsidR="0091414D" w:rsidRDefault="0091414D"/>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11E92" w14:textId="7208087C" w:rsidR="0091414D" w:rsidRDefault="0091414D" w:rsidP="006F57DC">
    <w:pPr>
      <w:pStyle w:val="Footer"/>
      <w:jc w:val="center"/>
    </w:pPr>
    <w:r>
      <w:t>2015 Formula SAE Electric</w:t>
    </w:r>
    <w:r>
      <w:tab/>
      <w:t xml:space="preserve"> </w:t>
    </w:r>
    <w:r>
      <w:tab/>
    </w:r>
    <w:r>
      <w:fldChar w:fldCharType="begin"/>
    </w:r>
    <w:r>
      <w:instrText xml:space="preserve"> PAGE </w:instrText>
    </w:r>
    <w:r>
      <w:fldChar w:fldCharType="separate"/>
    </w:r>
    <w:r w:rsidR="00F760C9">
      <w:rPr>
        <w:noProof/>
      </w:rPr>
      <w:t>68</w:t>
    </w:r>
    <w:r>
      <w:fldChar w:fldCharType="end"/>
    </w:r>
  </w:p>
  <w:p w14:paraId="064E91D2" w14:textId="77777777" w:rsidR="0091414D" w:rsidRDefault="0091414D">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71438" w14:textId="77777777" w:rsidR="0091414D" w:rsidRDefault="0091414D"/>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4CC7C" w14:textId="77777777" w:rsidR="0091414D" w:rsidRDefault="0091414D"/>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C24D26" w14:textId="45D5377E" w:rsidR="0091414D" w:rsidRDefault="0091414D" w:rsidP="006F57DC">
    <w:pPr>
      <w:pStyle w:val="Footer"/>
      <w:jc w:val="center"/>
    </w:pPr>
    <w:r>
      <w:t xml:space="preserve">2015 Formula SAE Electric </w:t>
    </w:r>
    <w:r>
      <w:tab/>
    </w:r>
    <w:r>
      <w:tab/>
    </w:r>
    <w:r>
      <w:fldChar w:fldCharType="begin"/>
    </w:r>
    <w:r>
      <w:instrText xml:space="preserve"> PAGE </w:instrText>
    </w:r>
    <w:r>
      <w:fldChar w:fldCharType="separate"/>
    </w:r>
    <w:r w:rsidR="00F760C9">
      <w:rPr>
        <w:noProof/>
      </w:rPr>
      <w:t>70</w:t>
    </w:r>
    <w:r>
      <w:fldChar w:fldCharType="end"/>
    </w:r>
  </w:p>
  <w:p w14:paraId="081658D0" w14:textId="77777777" w:rsidR="0091414D" w:rsidRDefault="0091414D">
    <w:pPr>
      <w:pStyle w:val="Foo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8D58C" w14:textId="77777777" w:rsidR="0091414D" w:rsidRDefault="0091414D"/>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47EFF" w14:textId="77777777" w:rsidR="0091414D" w:rsidRDefault="0091414D"/>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01F53" w14:textId="09CB249B" w:rsidR="0091414D" w:rsidRDefault="0091414D" w:rsidP="006F57DC">
    <w:pPr>
      <w:pStyle w:val="Footer"/>
      <w:jc w:val="center"/>
    </w:pPr>
    <w:r>
      <w:t>2015 Formula SAE Electric</w:t>
    </w:r>
    <w:r>
      <w:tab/>
    </w:r>
    <w:r>
      <w:tab/>
      <w:t xml:space="preserve"> </w:t>
    </w:r>
    <w:r>
      <w:fldChar w:fldCharType="begin"/>
    </w:r>
    <w:r>
      <w:instrText xml:space="preserve"> PAGE </w:instrText>
    </w:r>
    <w:r>
      <w:fldChar w:fldCharType="separate"/>
    </w:r>
    <w:r w:rsidR="00F760C9">
      <w:rPr>
        <w:noProof/>
      </w:rPr>
      <w:t>104</w:t>
    </w:r>
    <w:r>
      <w:fldChar w:fldCharType="end"/>
    </w:r>
  </w:p>
  <w:p w14:paraId="448E917D" w14:textId="77777777" w:rsidR="0091414D" w:rsidRDefault="0091414D">
    <w:pPr>
      <w:pStyle w:val="Foo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21634" w14:textId="77777777" w:rsidR="0091414D" w:rsidRDefault="0091414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5AE97" w14:textId="77777777" w:rsidR="0091414D" w:rsidRDefault="0091414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B0DF3" w14:textId="13C7F2E9" w:rsidR="0091414D" w:rsidRDefault="0091414D" w:rsidP="006F57DC">
    <w:pPr>
      <w:pStyle w:val="Footer"/>
      <w:jc w:val="center"/>
    </w:pPr>
    <w:r>
      <w:t>2015 Formula SAE Electric</w:t>
    </w:r>
    <w:r>
      <w:tab/>
    </w:r>
    <w:r>
      <w:tab/>
    </w:r>
    <w:r>
      <w:fldChar w:fldCharType="begin"/>
    </w:r>
    <w:r>
      <w:instrText xml:space="preserve"> PAGE </w:instrText>
    </w:r>
    <w:r>
      <w:fldChar w:fldCharType="separate"/>
    </w:r>
    <w:r w:rsidR="00F760C9">
      <w:rPr>
        <w:noProof/>
      </w:rPr>
      <w:t>xi</w:t>
    </w:r>
    <w:r>
      <w:fldChar w:fldCharType="end"/>
    </w:r>
  </w:p>
  <w:p w14:paraId="3412F04E" w14:textId="77777777" w:rsidR="0091414D" w:rsidRDefault="0091414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C2A17" w14:textId="77777777" w:rsidR="0091414D" w:rsidRDefault="0091414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342217" w14:textId="77777777" w:rsidR="0091414D" w:rsidRDefault="0091414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FFCA70" w14:textId="020D97F8" w:rsidR="0091414D" w:rsidRDefault="0091414D" w:rsidP="006F57DC">
    <w:pPr>
      <w:pStyle w:val="Footer"/>
      <w:jc w:val="center"/>
    </w:pPr>
    <w:r>
      <w:t>2015 Formula SAE Electric</w:t>
    </w:r>
    <w:r>
      <w:tab/>
    </w:r>
    <w:r>
      <w:tab/>
    </w:r>
    <w:r>
      <w:fldChar w:fldCharType="begin"/>
    </w:r>
    <w:r>
      <w:instrText xml:space="preserve"> PAGE </w:instrText>
    </w:r>
    <w:r>
      <w:fldChar w:fldCharType="separate"/>
    </w:r>
    <w:r w:rsidR="00F760C9">
      <w:rPr>
        <w:noProof/>
      </w:rPr>
      <w:t>xii</w:t>
    </w:r>
    <w:r>
      <w:fldChar w:fldCharType="end"/>
    </w:r>
  </w:p>
  <w:p w14:paraId="4705FFBB" w14:textId="77777777" w:rsidR="0091414D" w:rsidRDefault="00914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7255A1" w14:textId="77777777" w:rsidR="00771326" w:rsidRDefault="00771326">
      <w:pPr>
        <w:spacing w:after="0" w:line="240" w:lineRule="auto"/>
      </w:pPr>
      <w:r>
        <w:separator/>
      </w:r>
    </w:p>
  </w:footnote>
  <w:footnote w:type="continuationSeparator" w:id="0">
    <w:p w14:paraId="276C1437" w14:textId="77777777" w:rsidR="00771326" w:rsidRDefault="007713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03EBFB" w14:textId="205EAED6" w:rsidR="0091414D" w:rsidRDefault="0091414D" w:rsidP="00AA1428">
    <w:pPr>
      <w:spacing w:after="0" w:line="240" w:lineRule="auto"/>
      <w:ind w:left="1416" w:firstLine="744"/>
      <w:rPr>
        <w:b/>
        <w:sz w:val="28"/>
        <w:lang w:val="en-US"/>
      </w:rPr>
    </w:pPr>
    <w:r>
      <w:rPr>
        <w:noProof/>
        <w:lang w:val="en-US" w:eastAsia="en-US"/>
      </w:rPr>
      <w:drawing>
        <wp:anchor distT="0" distB="0" distL="114300" distR="114300" simplePos="0" relativeHeight="251658240" behindDoc="0" locked="0" layoutInCell="1" allowOverlap="1" wp14:anchorId="2A19F164" wp14:editId="404E562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lang w:val="en-US"/>
      </w:rPr>
      <w:t>University of Akron</w:t>
    </w:r>
  </w:p>
  <w:p w14:paraId="7C80C47C" w14:textId="77777777" w:rsidR="0091414D" w:rsidRDefault="0091414D" w:rsidP="00AA1428">
    <w:pPr>
      <w:spacing w:after="0" w:line="240" w:lineRule="auto"/>
      <w:ind w:left="1416" w:firstLine="744"/>
      <w:rPr>
        <w:b/>
        <w:sz w:val="28"/>
        <w:lang w:val="en-US"/>
      </w:rPr>
    </w:pPr>
    <w:r>
      <w:rPr>
        <w:b/>
        <w:sz w:val="28"/>
        <w:lang w:val="en-US"/>
      </w:rPr>
      <w:t xml:space="preserve">Formula SAE </w:t>
    </w:r>
    <w:r>
      <w:rPr>
        <w:b/>
        <w:sz w:val="28"/>
        <w:lang w:val="en-US"/>
      </w:rPr>
      <w:tab/>
    </w:r>
  </w:p>
  <w:p w14:paraId="72FED41C" w14:textId="125B91CF" w:rsidR="0091414D" w:rsidRDefault="0091414D" w:rsidP="00AA1428">
    <w:pPr>
      <w:spacing w:after="0" w:line="240" w:lineRule="auto"/>
      <w:ind w:left="1416" w:firstLine="744"/>
      <w:rPr>
        <w:b/>
        <w:sz w:val="28"/>
        <w:lang w:val="en-US"/>
      </w:rPr>
    </w:pPr>
    <w:r>
      <w:rPr>
        <w:b/>
        <w:sz w:val="28"/>
        <w:lang w:val="en-US"/>
      </w:rPr>
      <w:t>Electrical</w:t>
    </w:r>
    <w:r>
      <w:rPr>
        <w:rFonts w:eastAsia="Arial"/>
        <w:b/>
        <w:sz w:val="28"/>
        <w:lang w:val="en-US"/>
      </w:rPr>
      <w:t xml:space="preserve"> </w:t>
    </w:r>
    <w:r>
      <w:rPr>
        <w:b/>
        <w:sz w:val="28"/>
        <w:lang w:val="en-US"/>
      </w:rPr>
      <w:t xml:space="preserve">System Form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044CDD" w14:textId="77777777" w:rsidR="0091414D" w:rsidRDefault="0091414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A1F8C" w14:textId="77777777" w:rsidR="0091414D" w:rsidRDefault="0091414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B1245" w14:textId="5139B74D" w:rsidR="0091414D" w:rsidRDefault="0091414D">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F33B" w14:textId="77777777" w:rsidR="0091414D" w:rsidRDefault="0091414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1F324A" w14:textId="77777777" w:rsidR="0091414D" w:rsidRDefault="0091414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F9A7A" w14:textId="44EBCD45" w:rsidR="0091414D" w:rsidRDefault="0091414D">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EB3F9" w14:textId="77777777" w:rsidR="0091414D" w:rsidRDefault="0091414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E5E7C1" w14:textId="77777777" w:rsidR="0091414D" w:rsidRDefault="0091414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81EDAC" w14:textId="77777777" w:rsidR="0091414D" w:rsidRDefault="0091414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D376F" w14:textId="77777777" w:rsidR="0091414D" w:rsidRDefault="0091414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FC257" w14:textId="77777777" w:rsidR="0091414D" w:rsidRDefault="0091414D"/>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636836" w14:textId="77777777" w:rsidR="0091414D" w:rsidRDefault="0091414D"/>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C04679" w14:textId="694CF6EB" w:rsidR="0091414D" w:rsidRPr="00B9359B" w:rsidRDefault="0091414D">
    <w:pPr>
      <w:pStyle w:val="Header"/>
      <w:rPr>
        <w:rFonts w:eastAsia="Arial"/>
        <w:lang w:val="en-US"/>
      </w:rPr>
    </w:pPr>
    <w:r>
      <w:rPr>
        <w:lang w:val="en-US"/>
      </w:rPr>
      <w:t>University of Akron,</w:t>
    </w:r>
    <w:r>
      <w:rPr>
        <w:rFonts w:eastAsia="Arial"/>
        <w:lang w:val="en-US"/>
      </w:rPr>
      <w:t xml:space="preserve"> E217</w:t>
    </w:r>
    <w:r>
      <w:rPr>
        <w:lang w:val="en-US"/>
      </w:rPr>
      <w:tab/>
    </w:r>
    <w:r>
      <w:rPr>
        <w:lang w:val="en-US"/>
      </w:rPr>
      <w:tab/>
    </w:r>
  </w:p>
  <w:p w14:paraId="5A5C568A" w14:textId="77777777" w:rsidR="0091414D" w:rsidRDefault="0091414D">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E35E6" w14:textId="77777777" w:rsidR="0091414D" w:rsidRDefault="0091414D"/>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9733B" w14:textId="77777777" w:rsidR="0091414D" w:rsidRDefault="0091414D"/>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CD852" w14:textId="77777777" w:rsidR="0091414D" w:rsidRDefault="0091414D">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03550C5A" w14:textId="1EB392F0" w:rsidR="0091414D" w:rsidRDefault="0091414D">
    <w:pPr>
      <w:pStyle w:val="Header"/>
      <w:rPr>
        <w:lang w:val="en-US"/>
      </w:rPr>
    </w:pPr>
    <w:r>
      <w:rPr>
        <w:lang w:val="en-US"/>
      </w:rPr>
      <w:tab/>
    </w:r>
    <w:r>
      <w:rPr>
        <w:lang w:val="en-US"/>
      </w:rPr>
      <w:tab/>
    </w:r>
  </w:p>
  <w:p w14:paraId="70C78979" w14:textId="77777777" w:rsidR="0091414D" w:rsidRDefault="0091414D" w:rsidP="0060186C">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6A2EB5" w14:textId="77777777" w:rsidR="0091414D" w:rsidRDefault="0091414D"/>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4B29A" w14:textId="77777777" w:rsidR="0091414D" w:rsidRDefault="0091414D"/>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F59B6" w14:textId="77777777" w:rsidR="0091414D" w:rsidRDefault="0091414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9119D7E" w14:textId="77777777" w:rsidR="0091414D" w:rsidRDefault="0091414D">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6CFE6" w14:textId="77777777" w:rsidR="0091414D" w:rsidRDefault="0091414D"/>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886C7F" w14:textId="77777777" w:rsidR="0091414D" w:rsidRDefault="0091414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A5D43" w14:textId="083765C2" w:rsidR="0091414D" w:rsidRDefault="0091414D">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1538A47D" w14:textId="77777777" w:rsidR="0091414D" w:rsidRDefault="0091414D">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CE04B" w14:textId="1CE58148" w:rsidR="0091414D" w:rsidRDefault="0091414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A301906" w14:textId="77777777" w:rsidR="0091414D" w:rsidRDefault="0091414D">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78A3B" w14:textId="77777777" w:rsidR="0091414D" w:rsidRDefault="0091414D"/>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F58ED" w14:textId="77777777" w:rsidR="0091414D" w:rsidRDefault="0091414D"/>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32038" w14:textId="77777777" w:rsidR="0091414D" w:rsidRDefault="0091414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7737C00F" w14:textId="77777777" w:rsidR="0091414D" w:rsidRDefault="0091414D">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3EC711" w14:textId="77777777" w:rsidR="0091414D" w:rsidRDefault="0091414D"/>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FEF3C" w14:textId="77777777" w:rsidR="0091414D" w:rsidRDefault="0091414D"/>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861382" w14:textId="398181D9" w:rsidR="0091414D" w:rsidRDefault="0091414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13A74D9A" w14:textId="77777777" w:rsidR="0091414D" w:rsidRDefault="0091414D">
    <w:pPr>
      <w:pStyle w:val="Header"/>
      <w:rPr>
        <w:lang w:val="en-US"/>
      </w:rPr>
    </w:pPr>
    <w:r>
      <w:rPr>
        <w:lang w:val="en-US"/>
      </w:rPr>
      <w:t>__________________________________________________________________________</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569CE" w14:textId="77777777" w:rsidR="0091414D" w:rsidRDefault="0091414D"/>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D0BC2" w14:textId="77777777" w:rsidR="0091414D" w:rsidRDefault="0091414D"/>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3DCE49" w14:textId="77777777" w:rsidR="00F760C9" w:rsidRDefault="0091414D">
    <w:pPr>
      <w:pStyle w:val="Heading1"/>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sidR="00F760C9">
      <w:rPr>
        <w:lang w:val="en-US"/>
      </w:rPr>
      <w:br w:type="page"/>
      <w:t>Torque</w:t>
    </w:r>
    <w:r w:rsidR="00F760C9">
      <w:rPr>
        <w:rFonts w:eastAsia="Arial" w:cs="Arial"/>
        <w:lang w:val="en-US"/>
      </w:rPr>
      <w:t xml:space="preserve"> </w:t>
    </w:r>
    <w:r w:rsidR="00F760C9">
      <w:rPr>
        <w:lang w:val="en-US"/>
      </w:rPr>
      <w:t>encoder</w:t>
    </w:r>
  </w:p>
  <w:p w14:paraId="001F7DF8" w14:textId="77777777" w:rsidR="00F760C9" w:rsidRDefault="00F760C9">
    <w:pPr>
      <w:pStyle w:val="Heading2"/>
      <w:rPr>
        <w:lang w:val="en-US"/>
      </w:rPr>
    </w:pPr>
    <w:r>
      <w:rPr>
        <w:lang w:val="en-US"/>
      </w:rPr>
      <w:t>Description/additional</w:t>
    </w:r>
    <w:r>
      <w:rPr>
        <w:rFonts w:eastAsia="Arial" w:cs="Arial"/>
        <w:lang w:val="en-US"/>
      </w:rPr>
      <w:t xml:space="preserve"> </w:t>
    </w:r>
    <w:r>
      <w:rPr>
        <w:lang w:val="en-US"/>
      </w:rPr>
      <w:t>circuitry</w:t>
    </w:r>
  </w:p>
  <w:p w14:paraId="53305674" w14:textId="77777777" w:rsidR="00F760C9" w:rsidRPr="005B29DF" w:rsidRDefault="00F760C9"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760C9" w14:paraId="6CF0FE9B" w14:textId="77777777">
      <w:tc>
        <w:tcPr>
          <w:tcW w:w="4536" w:type="dxa"/>
          <w:shd w:val="clear" w:color="auto" w:fill="auto"/>
        </w:tcPr>
        <w:p w14:paraId="0071854D" w14:textId="77777777" w:rsidR="00F760C9" w:rsidRPr="000356F0" w:rsidRDefault="00F760C9"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1E137EB7" w14:textId="77777777" w:rsidR="00F760C9" w:rsidRDefault="00F760C9" w:rsidP="005B29DF">
          <w:pPr>
            <w:pStyle w:val="TableContents"/>
          </w:pPr>
          <w:r w:rsidRPr="00F8103C">
            <w:rPr>
              <w:color w:val="000000" w:themeColor="text1"/>
              <w:lang w:val="en-US"/>
            </w:rPr>
            <w:t>CLS1322-075</w:t>
          </w:r>
        </w:p>
      </w:tc>
    </w:tr>
    <w:tr w:rsidR="00F760C9" w14:paraId="0BC80232" w14:textId="77777777">
      <w:tc>
        <w:tcPr>
          <w:tcW w:w="4536" w:type="dxa"/>
          <w:shd w:val="clear" w:color="auto" w:fill="auto"/>
        </w:tcPr>
        <w:p w14:paraId="74647AA0" w14:textId="77777777" w:rsidR="00F760C9" w:rsidRDefault="00F760C9" w:rsidP="005B29DF">
          <w:pPr>
            <w:pStyle w:val="TableContents"/>
          </w:pPr>
          <w:r w:rsidRPr="00F8103C">
            <w:rPr>
              <w:color w:val="000000" w:themeColor="text1"/>
            </w:rPr>
            <w:t>Torque encoder principle:</w:t>
          </w:r>
        </w:p>
      </w:tc>
      <w:tc>
        <w:tcPr>
          <w:tcW w:w="4536" w:type="dxa"/>
          <w:shd w:val="clear" w:color="auto" w:fill="auto"/>
        </w:tcPr>
        <w:p w14:paraId="4DC14D87" w14:textId="77777777" w:rsidR="00F760C9" w:rsidRDefault="00F760C9" w:rsidP="005B29DF">
          <w:pPr>
            <w:pStyle w:val="TableContents"/>
          </w:pPr>
          <w:r w:rsidRPr="00F8103C">
            <w:rPr>
              <w:color w:val="000000" w:themeColor="text1"/>
            </w:rPr>
            <w:t>potentiometer</w:t>
          </w:r>
        </w:p>
      </w:tc>
    </w:tr>
    <w:tr w:rsidR="00F760C9" w14:paraId="62B33161" w14:textId="77777777">
      <w:tc>
        <w:tcPr>
          <w:tcW w:w="4536" w:type="dxa"/>
          <w:shd w:val="clear" w:color="auto" w:fill="auto"/>
        </w:tcPr>
        <w:p w14:paraId="1308FCF4" w14:textId="77777777" w:rsidR="00F760C9" w:rsidRDefault="00F760C9" w:rsidP="005B29DF">
          <w:pPr>
            <w:pStyle w:val="TableContents"/>
          </w:pPr>
          <w:r w:rsidRPr="00F8103C">
            <w:rPr>
              <w:color w:val="000000" w:themeColor="text1"/>
            </w:rPr>
            <w:t>Supply voltage:</w:t>
          </w:r>
        </w:p>
      </w:tc>
      <w:tc>
        <w:tcPr>
          <w:tcW w:w="4536" w:type="dxa"/>
          <w:shd w:val="clear" w:color="auto" w:fill="auto"/>
        </w:tcPr>
        <w:p w14:paraId="5ADCC660" w14:textId="77777777" w:rsidR="00F760C9" w:rsidRDefault="00F760C9" w:rsidP="005B29DF">
          <w:pPr>
            <w:pStyle w:val="TableContents"/>
          </w:pPr>
          <w:r w:rsidRPr="00F8103C">
            <w:rPr>
              <w:color w:val="000000" w:themeColor="text1"/>
            </w:rPr>
            <w:t>3.3V</w:t>
          </w:r>
        </w:p>
      </w:tc>
    </w:tr>
    <w:tr w:rsidR="00F760C9" w14:paraId="2B68EB39" w14:textId="77777777">
      <w:tc>
        <w:tcPr>
          <w:tcW w:w="4536" w:type="dxa"/>
          <w:shd w:val="clear" w:color="auto" w:fill="auto"/>
        </w:tcPr>
        <w:p w14:paraId="0F7A54A5" w14:textId="77777777" w:rsidR="00F760C9" w:rsidRDefault="00F760C9" w:rsidP="005B29DF">
          <w:pPr>
            <w:pStyle w:val="TableContents"/>
          </w:pPr>
          <w:r w:rsidRPr="00F8103C">
            <w:rPr>
              <w:color w:val="000000" w:themeColor="text1"/>
            </w:rPr>
            <w:t>Maximum supply current:</w:t>
          </w:r>
        </w:p>
      </w:tc>
      <w:tc>
        <w:tcPr>
          <w:tcW w:w="4536" w:type="dxa"/>
          <w:shd w:val="clear" w:color="auto" w:fill="auto"/>
        </w:tcPr>
        <w:p w14:paraId="630E01D3" w14:textId="77777777" w:rsidR="00F760C9" w:rsidRDefault="00F760C9" w:rsidP="005B29DF">
          <w:pPr>
            <w:pStyle w:val="TableContents"/>
          </w:pPr>
          <w:r w:rsidRPr="00F8103C">
            <w:rPr>
              <w:color w:val="000000" w:themeColor="text1"/>
            </w:rPr>
            <w:t>20mA</w:t>
          </w:r>
        </w:p>
      </w:tc>
    </w:tr>
    <w:tr w:rsidR="00F760C9" w14:paraId="3150B1F1" w14:textId="77777777">
      <w:tc>
        <w:tcPr>
          <w:tcW w:w="4536" w:type="dxa"/>
          <w:shd w:val="clear" w:color="auto" w:fill="auto"/>
        </w:tcPr>
        <w:p w14:paraId="7314AEF0" w14:textId="77777777" w:rsidR="00F760C9" w:rsidRDefault="00F760C9" w:rsidP="005B29DF">
          <w:pPr>
            <w:pStyle w:val="TableContents"/>
          </w:pPr>
          <w:r w:rsidRPr="00F8103C">
            <w:rPr>
              <w:color w:val="000000" w:themeColor="text1"/>
            </w:rPr>
            <w:t>Operating temperature:</w:t>
          </w:r>
        </w:p>
      </w:tc>
      <w:tc>
        <w:tcPr>
          <w:tcW w:w="4536" w:type="dxa"/>
          <w:shd w:val="clear" w:color="auto" w:fill="auto"/>
        </w:tcPr>
        <w:p w14:paraId="7B882718" w14:textId="77777777" w:rsidR="00F760C9" w:rsidRDefault="00F760C9"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F760C9" w14:paraId="4810A896" w14:textId="77777777">
      <w:tc>
        <w:tcPr>
          <w:tcW w:w="4536" w:type="dxa"/>
          <w:shd w:val="clear" w:color="auto" w:fill="auto"/>
        </w:tcPr>
        <w:p w14:paraId="7FC72584" w14:textId="77777777" w:rsidR="00F760C9" w:rsidRDefault="00F760C9" w:rsidP="005B29DF">
          <w:pPr>
            <w:pStyle w:val="TableContents"/>
          </w:pPr>
          <w:r w:rsidRPr="00F8103C">
            <w:rPr>
              <w:color w:val="000000" w:themeColor="text1"/>
            </w:rPr>
            <w:t>Used output:</w:t>
          </w:r>
        </w:p>
      </w:tc>
      <w:tc>
        <w:tcPr>
          <w:tcW w:w="4536" w:type="dxa"/>
          <w:shd w:val="clear" w:color="auto" w:fill="auto"/>
        </w:tcPr>
        <w:p w14:paraId="15F73749" w14:textId="77777777" w:rsidR="00F760C9" w:rsidRDefault="00F760C9" w:rsidP="005B29DF">
          <w:pPr>
            <w:pStyle w:val="TableContents"/>
          </w:pPr>
          <w:r w:rsidRPr="00F8103C">
            <w:rPr>
              <w:color w:val="000000" w:themeColor="text1"/>
            </w:rPr>
            <w:t>150mV-3.2V</w:t>
          </w:r>
        </w:p>
      </w:tc>
    </w:tr>
  </w:tbl>
  <w:p w14:paraId="42205DC1" w14:textId="77777777" w:rsidR="00F760C9" w:rsidRDefault="00F760C9">
    <w:pPr>
      <w:pStyle w:val="Table"/>
    </w:pPr>
    <w:r>
      <w:t xml:space="preserve">Table </w:t>
    </w:r>
    <w:r>
      <w:rPr>
        <w:noProof/>
      </w:rPr>
      <w:t>7</w:t>
    </w:r>
    <w:r>
      <w:t>.</w:t>
    </w:r>
    <w:r>
      <w:rPr>
        <w:noProof/>
      </w:rPr>
      <w:t>1</w:t>
    </w:r>
    <w:r>
      <w:t xml:space="preserve"> Torque encoder data</w:t>
    </w:r>
  </w:p>
  <w:p w14:paraId="6EB99817" w14:textId="77777777" w:rsidR="00F760C9" w:rsidRDefault="00F760C9">
    <w:pPr>
      <w:rPr>
        <w:lang w:val="en-US"/>
      </w:rPr>
    </w:pPr>
  </w:p>
  <w:p w14:paraId="610CA888" w14:textId="77777777" w:rsidR="00F760C9" w:rsidRDefault="00F760C9">
    <w:pPr>
      <w:pStyle w:val="Heading2"/>
      <w:rPr>
        <w:lang w:val="en-US"/>
      </w:rPr>
    </w:pPr>
    <w:r>
      <w:rPr>
        <w:lang w:val="en-US"/>
      </w:rPr>
      <w:t>Torque Encoder Plausibility Check</w:t>
    </w:r>
  </w:p>
  <w:p w14:paraId="3DAA651D" w14:textId="77777777" w:rsidR="00F760C9" w:rsidRPr="00F8103C" w:rsidRDefault="00F760C9"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w:t>
    </w:r>
    <w:proofErr w:type="gramStart"/>
    <w:r w:rsidRPr="00F8103C">
      <w:rPr>
        <w:color w:val="000000" w:themeColor="text1"/>
        <w:lang w:val="en-US"/>
      </w:rPr>
      <w:t>ECU</w:t>
    </w:r>
    <w:proofErr w:type="gramEnd"/>
    <w:r w:rsidRPr="00F8103C">
      <w:rPr>
        <w:color w:val="000000" w:themeColor="text1"/>
        <w:lang w:val="en-US"/>
      </w:rPr>
      <w:t xml:space="preserve"> the car will be shutdown (AIR’s opened). If at any time the conditioning circuit is shorted or becomes open the controller will see the loss of signal (30ms) and will shut the car down. If the outputs of the two potentiometers differ by more than </w:t>
    </w:r>
    <w:proofErr w:type="gramStart"/>
    <w:r w:rsidRPr="00F8103C">
      <w:rPr>
        <w:color w:val="000000" w:themeColor="text1"/>
        <w:lang w:val="en-US"/>
      </w:rPr>
      <w:t>10%</w:t>
    </w:r>
    <w:proofErr w:type="gramEnd"/>
    <w:r w:rsidRPr="00F8103C">
      <w:rPr>
        <w:color w:val="000000" w:themeColor="text1"/>
        <w:lang w:val="en-US"/>
      </w:rPr>
      <w:t xml:space="preserve"> the vehicle will be shut down as stated in the rules. </w:t>
    </w:r>
  </w:p>
  <w:p w14:paraId="4CF5DF1A" w14:textId="77777777" w:rsidR="00F760C9" w:rsidRPr="00F8103C" w:rsidRDefault="00F760C9"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w:t>
    </w:r>
    <w:proofErr w:type="gramStart"/>
    <w:r w:rsidRPr="00F8103C">
      <w:rPr>
        <w:color w:val="000000" w:themeColor="text1"/>
        <w:lang w:val="en-US"/>
      </w:rPr>
      <w:t>5 ohm</w:t>
    </w:r>
    <w:proofErr w:type="gramEnd"/>
    <w:r w:rsidRPr="00F8103C">
      <w:rPr>
        <w:color w:val="000000" w:themeColor="text1"/>
        <w:lang w:val="en-US"/>
      </w:rPr>
      <w:t xml:space="preserve"> resistor in series with the sensor. We added a 100 ohm pull up on the ADC pin. With the sensor connected to the ADC pin to ground we can measure all fault modes.   </w:t>
    </w:r>
  </w:p>
  <w:p w14:paraId="0F7CD2EC" w14:textId="77777777" w:rsidR="00F760C9" w:rsidRDefault="00F760C9"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w:t>
    </w:r>
    <w:proofErr w:type="spellStart"/>
    <w:r w:rsidRPr="00F8103C">
      <w:rPr>
        <w:color w:val="000000" w:themeColor="text1"/>
        <w:lang w:val="en-US"/>
      </w:rPr>
      <w:t>uC</w:t>
    </w:r>
    <w:proofErr w:type="spellEnd"/>
    <w:r w:rsidRPr="00F8103C">
      <w:rPr>
        <w:color w:val="000000" w:themeColor="text1"/>
        <w:lang w:val="en-US"/>
      </w:rPr>
      <w:t xml:space="preserve"> reads the DAC to verify output matched set point. If they match, the relay opens and stays open as long as the car is on and output matches set point.  </w:t>
    </w:r>
  </w:p>
  <w:p w14:paraId="42B45F7B" w14:textId="77777777" w:rsidR="00F760C9" w:rsidRPr="00F8103C" w:rsidRDefault="00F760C9" w:rsidP="005B29DF">
    <w:pPr>
      <w:ind w:firstLine="576"/>
      <w:rPr>
        <w:color w:val="000000" w:themeColor="text1"/>
        <w:lang w:val="en-US"/>
      </w:rPr>
    </w:pPr>
  </w:p>
  <w:p w14:paraId="1CBFD0EC" w14:textId="77777777" w:rsidR="00F760C9" w:rsidRPr="005B29DF" w:rsidRDefault="00F760C9" w:rsidP="005B29DF">
    <w:pPr>
      <w:rPr>
        <w:lang w:val="en-US"/>
      </w:rPr>
    </w:pPr>
  </w:p>
  <w:p w14:paraId="05BE9C0B" w14:textId="77777777" w:rsidR="00F760C9" w:rsidRDefault="00F760C9">
    <w:pPr>
      <w:pStyle w:val="Heading2"/>
      <w:rPr>
        <w:lang w:val="en-US"/>
      </w:rPr>
    </w:pPr>
    <w:r>
      <w:rPr>
        <w:lang w:val="en-US"/>
      </w:rPr>
      <w:t>Wiring</w:t>
    </w:r>
  </w:p>
  <w:p w14:paraId="7C750F36" w14:textId="77777777" w:rsidR="00F760C9" w:rsidRDefault="00F760C9" w:rsidP="005B29DF">
    <w:pPr>
      <w:keepNext/>
      <w:jc w:val="center"/>
    </w:pPr>
    <w:r w:rsidRPr="00F8103C">
      <w:rPr>
        <w:noProof/>
        <w:color w:val="000000" w:themeColor="text1"/>
        <w:lang w:val="en-US" w:eastAsia="en-US"/>
      </w:rPr>
      <w:drawing>
        <wp:inline distT="0" distB="0" distL="0" distR="0" wp14:anchorId="101E4861" wp14:editId="74CB72DF">
          <wp:extent cx="5934075" cy="4610100"/>
          <wp:effectExtent l="0" t="0" r="9525" b="0"/>
          <wp:docPr id="249" name="Picture 2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31D573D1" w14:textId="77777777" w:rsidR="00F760C9" w:rsidRPr="00F8103C" w:rsidRDefault="00F760C9" w:rsidP="005B29DF">
    <w:pPr>
      <w:pStyle w:val="Caption"/>
      <w:rPr>
        <w:color w:val="000000" w:themeColor="text1"/>
        <w:lang w:val="en-US"/>
      </w:rPr>
    </w:pPr>
    <w:r>
      <w:t xml:space="preserve">Figure </w:t>
    </w:r>
    <w:r>
      <w:rPr>
        <w:noProof/>
      </w:rPr>
      <w:t>60</w:t>
    </w:r>
    <w:r>
      <w:t xml:space="preserve"> Throttle Sensor </w:t>
    </w:r>
    <w:r>
      <w:rPr>
        <w:noProof/>
      </w:rPr>
      <w:t>Fault Conditions</w:t>
    </w:r>
  </w:p>
  <w:p w14:paraId="64C8F3A9" w14:textId="77777777" w:rsidR="00F760C9" w:rsidRDefault="00F760C9">
    <w:pPr>
      <w:pStyle w:val="Heading2"/>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p>
  <w:p w14:paraId="0C389954" w14:textId="77777777" w:rsidR="00F760C9" w:rsidRDefault="00F760C9" w:rsidP="005B29DF">
    <w:pPr>
      <w:keepNext/>
    </w:pPr>
    <w:r>
      <w:rPr>
        <w:noProof/>
        <w:lang w:val="en-US" w:eastAsia="en-US"/>
      </w:rPr>
      <w:drawing>
        <wp:inline distT="0" distB="0" distL="0" distR="0" wp14:anchorId="3C02D9B6" wp14:editId="5466E8F7">
          <wp:extent cx="6126480" cy="311404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126480" cy="3114040"/>
                  </a:xfrm>
                  <a:prstGeom prst="rect">
                    <a:avLst/>
                  </a:prstGeom>
                </pic:spPr>
              </pic:pic>
            </a:graphicData>
          </a:graphic>
        </wp:inline>
      </w:drawing>
    </w:r>
  </w:p>
  <w:p w14:paraId="725ED373" w14:textId="77777777" w:rsidR="00F760C9" w:rsidRPr="00F8103C" w:rsidRDefault="00F760C9" w:rsidP="005B29DF">
    <w:pPr>
      <w:pStyle w:val="Caption"/>
      <w:rPr>
        <w:color w:val="000000" w:themeColor="text1"/>
        <w:lang w:val="en-US"/>
      </w:rPr>
    </w:pPr>
    <w:r>
      <w:t xml:space="preserve">Figure </w:t>
    </w:r>
    <w:r>
      <w:rPr>
        <w:noProof/>
      </w:rPr>
      <w:t>61</w:t>
    </w:r>
    <w:r>
      <w:t xml:space="preserve"> Throttle Pedal and Sensor Position in Car</w:t>
    </w:r>
    <w:r w:rsidRPr="00F8103C">
      <w:br w:type="page"/>
    </w:r>
  </w:p>
  <w:p w14:paraId="2C197525" w14:textId="77777777" w:rsidR="00F760C9" w:rsidRPr="0016628B" w:rsidRDefault="00F760C9" w:rsidP="0016628B">
    <w:pPr>
      <w:pStyle w:val="Heading1"/>
      <w:numPr>
        <w:ilvl w:val="0"/>
        <w:numId w:val="0"/>
      </w:numPr>
      <w:ind w:left="432" w:hanging="432"/>
      <w:rPr>
        <w:lang w:val="en-US"/>
      </w:rPr>
    </w:pPr>
    <w:r w:rsidRPr="0016628B">
      <w:br w:type="page"/>
    </w:r>
    <w:r>
      <w:rPr>
        <w:lang w:val="en-US"/>
      </w:rPr>
      <w:br w:type="page"/>
      <w:t>Additional</w:t>
    </w:r>
    <w:r>
      <w:rPr>
        <w:rFonts w:eastAsia="Arial" w:cs="Arial"/>
        <w:lang w:val="en-US"/>
      </w:rPr>
      <w:t xml:space="preserve"> </w:t>
    </w:r>
    <w:r>
      <w:rPr>
        <w:lang w:val="en-US"/>
      </w:rPr>
      <w:t>LV-parts</w:t>
    </w:r>
    <w:r>
      <w:rPr>
        <w:rFonts w:eastAsia="Arial" w:cs="Arial"/>
        <w:lang w:val="en-US"/>
      </w:rPr>
      <w:t xml:space="preserve"> </w:t>
    </w:r>
    <w:r>
      <w:rPr>
        <w:lang w:val="en-US"/>
      </w:rPr>
      <w:t>interfering</w:t>
    </w:r>
    <w:r>
      <w:rPr>
        <w:rFonts w:eastAsia="Arial" w:cs="Arial"/>
        <w:lang w:val="en-US"/>
      </w:rPr>
      <w:t xml:space="preserve"> </w:t>
    </w:r>
    <w:r>
      <w:rPr>
        <w:lang w:val="en-US"/>
      </w:rPr>
      <w:t>with</w:t>
    </w:r>
    <w:r>
      <w:rPr>
        <w:rFonts w:eastAsia="Arial" w:cs="Arial"/>
        <w:lang w:val="en-US"/>
      </w:rPr>
      <w:t xml:space="preserve"> </w:t>
    </w:r>
    <w:r>
      <w:rPr>
        <w:lang w:val="en-US"/>
      </w:rPr>
      <w:t>the</w:t>
    </w:r>
    <w:r>
      <w:rPr>
        <w:rFonts w:eastAsia="Arial" w:cs="Arial"/>
        <w:lang w:val="en-US"/>
      </w:rPr>
      <w:t xml:space="preserve"> </w:t>
    </w:r>
    <w:r>
      <w:rPr>
        <w:lang w:val="en-US"/>
      </w:rPr>
      <w:t>tractive</w:t>
    </w:r>
    <w:r>
      <w:rPr>
        <w:rFonts w:eastAsia="Arial" w:cs="Arial"/>
        <w:lang w:val="en-US"/>
      </w:rPr>
      <w:t xml:space="preserve"> </w:t>
    </w:r>
    <w:r>
      <w:rPr>
        <w:lang w:val="en-US"/>
      </w:rPr>
      <w:t>system</w:t>
    </w:r>
  </w:p>
  <w:p w14:paraId="5D7EFF3D" w14:textId="77777777" w:rsidR="00F760C9" w:rsidRDefault="00F760C9">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 – GLVS BMS</w:t>
    </w:r>
  </w:p>
  <w:p w14:paraId="6C12AE8F" w14:textId="77777777" w:rsidR="00F760C9" w:rsidRDefault="00F760C9">
    <w:pPr>
      <w:pStyle w:val="Heading3"/>
      <w:rPr>
        <w:lang w:val="en-US"/>
      </w:rPr>
    </w:pPr>
    <w:r>
      <w:rPr>
        <w:lang w:val="en-US"/>
      </w:rPr>
      <w:t>Description</w:t>
    </w:r>
  </w:p>
  <w:p w14:paraId="23BF9744" w14:textId="77777777" w:rsidR="00F760C9" w:rsidRDefault="00F760C9"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081AD42A" w14:textId="77777777" w:rsidR="00F760C9" w:rsidRPr="00F8103C" w:rsidRDefault="00F760C9"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0849F52D" w14:textId="77777777" w:rsidR="00F760C9" w:rsidRDefault="00F760C9">
    <w:pPr>
      <w:pStyle w:val="Heading3"/>
      <w:rPr>
        <w:lang w:val="en-US"/>
      </w:rPr>
    </w:pPr>
    <w:r>
      <w:rPr>
        <w:lang w:val="en-US"/>
      </w:rPr>
      <w:t>Wiring,</w:t>
    </w:r>
    <w:r>
      <w:rPr>
        <w:rFonts w:eastAsia="Arial" w:cs="Arial"/>
        <w:lang w:val="en-US"/>
      </w:rPr>
      <w:t xml:space="preserve"> </w:t>
    </w:r>
    <w:r>
      <w:rPr>
        <w:lang w:val="en-US"/>
      </w:rPr>
      <w:t>cables,</w:t>
    </w:r>
  </w:p>
  <w:p w14:paraId="184F6F61" w14:textId="77777777" w:rsidR="00F760C9" w:rsidRPr="005B29DF" w:rsidRDefault="00F760C9" w:rsidP="005B29DF">
    <w:pPr>
      <w:pStyle w:val="Caption"/>
      <w:rPr>
        <w:lang w:val="en-US"/>
      </w:rPr>
    </w:pPr>
    <w:r w:rsidRPr="00F8103C">
      <w:rPr>
        <w:noProof/>
        <w:color w:val="000000" w:themeColor="text1"/>
        <w:lang w:val="en-US" w:eastAsia="en-US"/>
      </w:rPr>
      <w:drawing>
        <wp:inline distT="0" distB="0" distL="0" distR="0" wp14:anchorId="0B04415F" wp14:editId="3D4C93BB">
          <wp:extent cx="6126480" cy="5012055"/>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26480" cy="5012055"/>
                  </a:xfrm>
                  <a:prstGeom prst="rect">
                    <a:avLst/>
                  </a:prstGeom>
                </pic:spPr>
              </pic:pic>
            </a:graphicData>
          </a:graphic>
        </wp:inline>
      </w:drawing>
    </w:r>
    <w:r>
      <w:t xml:space="preserve">Figure </w:t>
    </w:r>
    <w:r>
      <w:rPr>
        <w:noProof/>
      </w:rPr>
      <w:t>62</w:t>
    </w:r>
    <w:r>
      <w:t>. GLVS Wiring and BMS circuit</w:t>
    </w:r>
  </w:p>
  <w:p w14:paraId="3A70A046" w14:textId="77777777" w:rsidR="00F760C9" w:rsidRDefault="00F760C9">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0DC17493" w14:textId="77777777" w:rsidR="00F760C9" w:rsidRDefault="00F760C9" w:rsidP="005B29DF">
    <w:pPr>
      <w:keepNext/>
    </w:pPr>
    <w:r>
      <w:rPr>
        <w:noProof/>
        <w:lang w:val="en-US" w:eastAsia="en-US"/>
      </w:rPr>
      <w:drawing>
        <wp:inline distT="0" distB="0" distL="0" distR="0" wp14:anchorId="3DCC4BF1" wp14:editId="618A42AD">
          <wp:extent cx="6126480" cy="2790825"/>
          <wp:effectExtent l="0" t="0" r="762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26480" cy="2790825"/>
                  </a:xfrm>
                  <a:prstGeom prst="rect">
                    <a:avLst/>
                  </a:prstGeom>
                </pic:spPr>
              </pic:pic>
            </a:graphicData>
          </a:graphic>
        </wp:inline>
      </w:drawing>
    </w:r>
  </w:p>
  <w:p w14:paraId="51A1E865" w14:textId="77777777" w:rsidR="00F760C9" w:rsidRDefault="00F760C9" w:rsidP="005B29DF">
    <w:pPr>
      <w:pStyle w:val="Caption"/>
      <w:rPr>
        <w:lang w:val="en-US"/>
      </w:rPr>
    </w:pPr>
    <w:r>
      <w:t xml:space="preserve">Figure </w:t>
    </w:r>
    <w:r>
      <w:rPr>
        <w:noProof/>
      </w:rPr>
      <w:t>63</w:t>
    </w:r>
    <w:r>
      <w:t>. GLVS battery pack location in car</w:t>
    </w:r>
  </w:p>
  <w:p w14:paraId="4B5D3EFC" w14:textId="77777777" w:rsidR="00F760C9" w:rsidRDefault="00F760C9">
    <w:pPr>
      <w:rPr>
        <w:lang w:val="en-US"/>
      </w:rPr>
    </w:pPr>
  </w:p>
  <w:p w14:paraId="534630A6" w14:textId="77777777" w:rsidR="00F760C9" w:rsidRDefault="00F760C9">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 Traction Control System</w:t>
    </w:r>
  </w:p>
  <w:p w14:paraId="46C527BF" w14:textId="77777777" w:rsidR="00F760C9" w:rsidRDefault="00F760C9" w:rsidP="00BE35A1">
    <w:pPr>
      <w:rPr>
        <w:lang w:val="en-US"/>
      </w:rPr>
    </w:pPr>
  </w:p>
  <w:p w14:paraId="1492A341" w14:textId="77777777" w:rsidR="00F760C9" w:rsidRPr="00BE35A1" w:rsidRDefault="00F760C9"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588DB86C" w14:textId="77777777" w:rsidR="00F760C9" w:rsidRDefault="00F760C9">
    <w:pPr>
      <w:rPr>
        <w:rFonts w:eastAsia="Arial"/>
        <w:lang w:val="en-US"/>
      </w:rPr>
    </w:pPr>
    <w:r>
      <w:rPr>
        <w:noProof/>
        <w:lang w:val="en-US" w:eastAsia="en-US"/>
      </w:rPr>
      <w:drawing>
        <wp:inline distT="0" distB="0" distL="0" distR="0" wp14:anchorId="102CD6CB" wp14:editId="2338EB76">
          <wp:extent cx="6126480" cy="38023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6480" cy="3802380"/>
                  </a:xfrm>
                  <a:prstGeom prst="rect">
                    <a:avLst/>
                  </a:prstGeom>
                </pic:spPr>
              </pic:pic>
            </a:graphicData>
          </a:graphic>
        </wp:inline>
      </w:drawing>
    </w:r>
  </w:p>
  <w:p w14:paraId="4FE8EFD5" w14:textId="77777777" w:rsidR="00F760C9" w:rsidRDefault="00F760C9">
    <w:pPr>
      <w:rPr>
        <w:lang w:val="en-US"/>
      </w:rPr>
    </w:pPr>
  </w:p>
  <w:p w14:paraId="3645AE19" w14:textId="77777777" w:rsidR="00F760C9" w:rsidRDefault="00F760C9">
    <w:pPr>
      <w:rPr>
        <w:lang w:val="en-US"/>
      </w:rPr>
    </w:pPr>
    <w:r>
      <w:br w:type="page"/>
    </w:r>
  </w:p>
  <w:p w14:paraId="45F330EB" w14:textId="77777777" w:rsidR="00F760C9" w:rsidRDefault="00F760C9" w:rsidP="0016628B">
    <w:pPr>
      <w:pStyle w:val="Heading1"/>
      <w:rPr>
        <w:lang w:val="en-US"/>
      </w:rPr>
    </w:pPr>
    <w:r>
      <w:rPr>
        <w:lang w:val="en-US"/>
      </w:rPr>
      <w:br w:type="page"/>
      <w:t>Overall Grounding Concept</w:t>
    </w:r>
  </w:p>
  <w:p w14:paraId="1DA86FE7" w14:textId="77777777" w:rsidR="00F760C9" w:rsidRDefault="00F760C9" w:rsidP="0016628B">
    <w:pPr>
      <w:pStyle w:val="Heading2"/>
      <w:rPr>
        <w:lang w:val="en-US"/>
      </w:rPr>
    </w:pPr>
    <w:r>
      <w:rPr>
        <w:lang w:val="en-US"/>
      </w:rPr>
      <w:t>Description of the Grounding Concept</w:t>
    </w:r>
  </w:p>
  <w:p w14:paraId="61D9C429" w14:textId="77777777" w:rsidR="00F760C9" w:rsidRPr="00F8103C" w:rsidRDefault="00F760C9"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quick disconnect to e</w:t>
    </w:r>
    <w:r w:rsidRPr="00F8103C">
      <w:rPr>
        <w:color w:val="000000" w:themeColor="text1"/>
        <w:lang w:val="en-US"/>
      </w:rPr>
      <w:t xml:space="preserve">nsure low resistance. Firewalls will be mounted to the car </w:t>
    </w:r>
    <w:r>
      <w:rPr>
        <w:color w:val="000000" w:themeColor="text1"/>
        <w:lang w:val="en-US"/>
      </w:rPr>
      <w:t>via</w:t>
    </w:r>
    <w:r w:rsidRPr="00F8103C">
      <w:rPr>
        <w:color w:val="000000" w:themeColor="text1"/>
        <w:lang w:val="en-US"/>
      </w:rPr>
      <w:t xml:space="preserve"> tabs welded to the frame. The tabs will have paint removed to make a </w:t>
    </w:r>
    <w:r>
      <w:rPr>
        <w:color w:val="000000" w:themeColor="text1"/>
        <w:lang w:val="en-US"/>
      </w:rPr>
      <w:t>robust</w:t>
    </w:r>
    <w:r w:rsidRPr="00F8103C">
      <w:rPr>
        <w:color w:val="000000" w:themeColor="text1"/>
        <w:lang w:val="en-US"/>
      </w:rPr>
      <w:t xml:space="preserve"> electrical connection to the firewall</w:t>
    </w:r>
  </w:p>
  <w:p w14:paraId="7A475187" w14:textId="77777777" w:rsidR="00F760C9" w:rsidRPr="005B29DF" w:rsidRDefault="00F760C9" w:rsidP="005B29DF">
    <w:pPr>
      <w:rPr>
        <w:lang w:val="en-US"/>
      </w:rPr>
    </w:pPr>
  </w:p>
  <w:p w14:paraId="1D0F92D1" w14:textId="77777777" w:rsidR="00F760C9" w:rsidRDefault="00F760C9" w:rsidP="0016628B">
    <w:pPr>
      <w:pStyle w:val="Heading2"/>
      <w:rPr>
        <w:lang w:val="en-US"/>
      </w:rPr>
    </w:pPr>
    <w:r>
      <w:rPr>
        <w:lang w:val="en-US"/>
      </w:rPr>
      <w:t>Grounding Measurements</w:t>
    </w:r>
  </w:p>
  <w:p w14:paraId="79802F9E" w14:textId="77777777" w:rsidR="00F760C9" w:rsidRPr="00E46275" w:rsidRDefault="00F760C9"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 Measurements between various points and this frame bolt will be tested to ensure compliance with EV4.3.</w:t>
    </w:r>
  </w:p>
  <w:p w14:paraId="45AFBC7B" w14:textId="77777777" w:rsidR="00F760C9" w:rsidRDefault="00F760C9"/>
  <w:p w14:paraId="01DE8CBC" w14:textId="77777777" w:rsidR="00F760C9" w:rsidRDefault="00F760C9">
    <w:r>
      <w:br w:type="page"/>
    </w:r>
    <w:r>
      <w:rPr>
        <w:lang w:val="en-US"/>
      </w:rPr>
      <w:br w:type="page"/>
      <w:t>Firewall(s)</w:t>
    </w:r>
  </w:p>
  <w:p w14:paraId="429D1375" w14:textId="77777777" w:rsidR="00F760C9" w:rsidRDefault="00F760C9">
    <w:pPr>
      <w:pStyle w:val="Heading2"/>
      <w:rPr>
        <w:lang w:val="en-US"/>
      </w:rPr>
    </w:pPr>
    <w:r>
      <w:rPr>
        <w:lang w:val="en-US"/>
      </w:rPr>
      <w:t>Firewall</w:t>
    </w:r>
    <w:r>
      <w:rPr>
        <w:rFonts w:eastAsia="Arial" w:cs="Arial"/>
        <w:lang w:val="en-US"/>
      </w:rPr>
      <w:t xml:space="preserve"> </w:t>
    </w:r>
    <w:r>
      <w:rPr>
        <w:lang w:val="en-US"/>
      </w:rPr>
      <w:t>1</w:t>
    </w:r>
  </w:p>
  <w:p w14:paraId="1F005423" w14:textId="77777777" w:rsidR="00F760C9" w:rsidRDefault="00F760C9">
    <w:pPr>
      <w:pStyle w:val="Heading3"/>
      <w:rPr>
        <w:lang w:val="en-US"/>
      </w:rPr>
    </w:pPr>
    <w:r>
      <w:rPr>
        <w:lang w:val="en-US"/>
      </w:rPr>
      <w:t>Description/materials</w:t>
    </w:r>
  </w:p>
  <w:p w14:paraId="6AA87404" w14:textId="77777777" w:rsidR="00F760C9" w:rsidRPr="00F8103C" w:rsidRDefault="00F760C9"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w:t>
    </w:r>
    <w:proofErr w:type="spellStart"/>
    <w:r w:rsidRPr="00F8103C">
      <w:rPr>
        <w:color w:val="000000" w:themeColor="text1"/>
        <w:lang w:val="en-US"/>
      </w:rPr>
      <w:t>kevlar</w:t>
    </w:r>
    <w:proofErr w:type="spellEnd"/>
    <w:r w:rsidRPr="00F8103C">
      <w:rPr>
        <w:color w:val="000000" w:themeColor="text1"/>
        <w:lang w:val="en-US"/>
      </w:rPr>
      <w:t xml:space="preserve">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B77AB39" w14:textId="77777777" w:rsidR="00F760C9" w:rsidRPr="00F8103C" w:rsidRDefault="00F760C9" w:rsidP="007F3FDE">
    <w:pPr>
      <w:jc w:val="center"/>
      <w:rPr>
        <w:color w:val="000000" w:themeColor="text1"/>
        <w:lang w:val="en-US"/>
      </w:rPr>
    </w:pPr>
    <w:r w:rsidRPr="00F8103C">
      <w:rPr>
        <w:noProof/>
        <w:color w:val="000000" w:themeColor="text1"/>
        <w:lang w:val="en-US" w:eastAsia="en-US"/>
      </w:rPr>
      <w:drawing>
        <wp:inline distT="0" distB="0" distL="0" distR="0" wp14:anchorId="59ADCCCE" wp14:editId="7B96EADA">
          <wp:extent cx="2941765" cy="3429763"/>
          <wp:effectExtent l="0" t="0" r="0" b="0"/>
          <wp:docPr id="254" name="Picture 254"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18F08785" w14:textId="77777777" w:rsidR="00F760C9" w:rsidRPr="007F3FDE" w:rsidRDefault="00F760C9" w:rsidP="007F3FDE">
    <w:pPr>
      <w:rPr>
        <w:lang w:val="en-US"/>
      </w:rPr>
    </w:pPr>
  </w:p>
  <w:p w14:paraId="5E8BBCAD" w14:textId="77777777" w:rsidR="00F760C9" w:rsidRDefault="00F760C9">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31D21E01" w14:textId="77777777" w:rsidR="00F760C9" w:rsidRDefault="00F760C9" w:rsidP="00304928">
    <w:pPr>
      <w:jc w:val="center"/>
      <w:rPr>
        <w:lang w:val="en-US"/>
      </w:rPr>
    </w:pPr>
    <w:r w:rsidRPr="00F8103C">
      <w:rPr>
        <w:noProof/>
        <w:color w:val="000000" w:themeColor="text1"/>
        <w:lang w:val="en-US" w:eastAsia="en-US"/>
      </w:rPr>
      <w:drawing>
        <wp:inline distT="0" distB="0" distL="0" distR="0" wp14:anchorId="67BC9C3D" wp14:editId="49C2B17E">
          <wp:extent cx="5074495" cy="28670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7">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64D5C814" w14:textId="77777777" w:rsidR="00F760C9" w:rsidRPr="007F3FDE" w:rsidRDefault="00F760C9" w:rsidP="00304928">
    <w:pPr>
      <w:rPr>
        <w:lang w:val="en-US"/>
      </w:rPr>
    </w:pPr>
  </w:p>
  <w:p w14:paraId="78699E8C" w14:textId="77777777" w:rsidR="00F760C9" w:rsidRDefault="00F760C9" w:rsidP="003A5679">
    <w:pPr>
      <w:pStyle w:val="Heading2"/>
      <w:rPr>
        <w:lang w:val="en-US"/>
      </w:rPr>
    </w:pPr>
    <w:r>
      <w:rPr>
        <w:lang w:val="en-US"/>
      </w:rPr>
      <w:t>Firewall</w:t>
    </w:r>
    <w:r>
      <w:rPr>
        <w:rFonts w:eastAsia="Arial" w:cs="Arial"/>
        <w:lang w:val="en-US"/>
      </w:rPr>
      <w:t xml:space="preserve"> </w:t>
    </w:r>
    <w:r>
      <w:rPr>
        <w:lang w:val="en-US"/>
      </w:rPr>
      <w:t>2</w:t>
    </w:r>
  </w:p>
  <w:p w14:paraId="06F467A9" w14:textId="77777777" w:rsidR="00F760C9" w:rsidRDefault="00F760C9" w:rsidP="008613D1">
    <w:pPr>
      <w:rPr>
        <w:lang w:val="en-US"/>
      </w:rPr>
    </w:pPr>
    <w:r>
      <w:rPr>
        <w:lang w:val="en-US"/>
      </w:rPr>
      <w:t>This car only has 1 firewall.</w:t>
    </w:r>
  </w:p>
  <w:p w14:paraId="6939692D" w14:textId="77777777" w:rsidR="00F760C9" w:rsidRPr="008613D1" w:rsidRDefault="00F760C9" w:rsidP="008613D1">
    <w:pPr>
      <w:rPr>
        <w:lang w:val="en-US"/>
      </w:rPr>
    </w:pPr>
    <w:r w:rsidRPr="008613D1">
      <w:br w:type="page"/>
    </w:r>
    <w:r>
      <w:rPr>
        <w:lang w:val="en-US"/>
      </w:rPr>
      <w:br w:type="page"/>
      <w:t>Appendix</w:t>
    </w:r>
  </w:p>
  <w:p w14:paraId="35799CA6" w14:textId="77777777" w:rsidR="00F760C9" w:rsidRDefault="00F760C9" w:rsidP="00B578E1">
    <w:pPr>
      <w:pStyle w:val="Heading2"/>
      <w:rPr>
        <w:lang w:val="en-US"/>
      </w:rPr>
    </w:pPr>
    <w:r>
      <w:rPr>
        <w:lang w:val="en-US"/>
      </w:rPr>
      <w:t>System Overview</w:t>
    </w:r>
  </w:p>
  <w:p w14:paraId="157B5570" w14:textId="77777777" w:rsidR="00F760C9" w:rsidRDefault="00F760C9" w:rsidP="00BA0C7E">
    <w:pPr>
      <w:pStyle w:val="Heading3"/>
      <w:rPr>
        <w:lang w:val="en-US"/>
      </w:rPr>
    </w:pPr>
    <w:r>
      <w:rPr>
        <w:lang w:val="en-US"/>
      </w:rPr>
      <w:t>18 AWG PVC Insulated Hookup Wire</w:t>
    </w:r>
  </w:p>
  <w:p w14:paraId="378967F4" w14:textId="77777777" w:rsidR="00F760C9" w:rsidRPr="000E0D23" w:rsidRDefault="00F760C9" w:rsidP="000E0D23">
    <w:pPr>
      <w:rPr>
        <w:lang w:val="en-US"/>
      </w:rPr>
    </w:pPr>
    <w:r>
      <w:rPr>
        <w:lang w:val="en-US"/>
      </w:rPr>
      <w:t>Referred to</w:t>
    </w:r>
  </w:p>
  <w:p w14:paraId="2D65D34F" w14:textId="77777777" w:rsidR="00F760C9" w:rsidRDefault="00F760C9" w:rsidP="00286F3D">
    <w:pPr>
      <w:jc w:val="center"/>
      <w:rPr>
        <w:lang w:val="en-US"/>
      </w:rPr>
    </w:pPr>
    <w:r>
      <w:rPr>
        <w:noProof/>
        <w:lang w:val="en-US" w:eastAsia="en-US"/>
      </w:rPr>
      <w:drawing>
        <wp:inline distT="0" distB="0" distL="0" distR="0" wp14:anchorId="4D2006BD" wp14:editId="60AF63F0">
          <wp:extent cx="4800600" cy="33782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8">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3668451B" w14:textId="77777777" w:rsidR="00F760C9" w:rsidRDefault="00F760C9" w:rsidP="00BA0C7E">
    <w:pPr>
      <w:rPr>
        <w:lang w:val="en-US"/>
      </w:rPr>
    </w:pPr>
    <w:r>
      <w:rPr>
        <w:lang w:val="en-US"/>
      </w:rPr>
      <w:t xml:space="preserve">Full datasheet can be found </w:t>
    </w:r>
    <w:r w:rsidRPr="004A7AC6">
      <w:rPr>
        <w:lang w:val="en-US"/>
      </w:rPr>
      <w:t>here</w:t>
    </w:r>
  </w:p>
  <w:p w14:paraId="592FFA9E" w14:textId="77777777" w:rsidR="00F760C9" w:rsidRDefault="00F760C9">
    <w:pPr>
      <w:suppressAutoHyphens w:val="0"/>
      <w:spacing w:after="0" w:line="240" w:lineRule="auto"/>
      <w:rPr>
        <w:lang w:val="en-US"/>
      </w:rPr>
    </w:pPr>
    <w:r>
      <w:rPr>
        <w:lang w:val="en-US"/>
      </w:rPr>
      <w:br w:type="page"/>
    </w:r>
  </w:p>
  <w:p w14:paraId="20AE6920" w14:textId="77777777" w:rsidR="00F760C9" w:rsidRDefault="00F760C9" w:rsidP="00BA0C7E">
    <w:pPr>
      <w:pStyle w:val="Heading3"/>
      <w:rPr>
        <w:lang w:val="en-US"/>
      </w:rPr>
    </w:pPr>
    <w:r>
      <w:rPr>
        <w:lang w:val="en-US"/>
      </w:rPr>
      <w:t>24 AWG PVC Insulated Hookup Wire</w:t>
    </w:r>
  </w:p>
  <w:p w14:paraId="5E03AF6A" w14:textId="77777777" w:rsidR="00F760C9" w:rsidRPr="00BA0C7E" w:rsidRDefault="00F760C9" w:rsidP="00BA0C7E">
    <w:pPr>
      <w:rPr>
        <w:lang w:val="en-US"/>
      </w:rPr>
    </w:pPr>
    <w:r>
      <w:rPr>
        <w:lang w:val="en-US"/>
      </w:rPr>
      <w:t>Referred to :2.2.2, 2.3.3</w:t>
    </w:r>
  </w:p>
  <w:p w14:paraId="4E6D5797" w14:textId="77777777" w:rsidR="00F760C9" w:rsidRPr="00F8103C" w:rsidRDefault="00F760C9" w:rsidP="00286F3D">
    <w:pPr>
      <w:jc w:val="center"/>
      <w:rPr>
        <w:color w:val="000000" w:themeColor="text1"/>
        <w:lang w:val="en-US"/>
      </w:rPr>
    </w:pPr>
    <w:r w:rsidRPr="00F8103C">
      <w:rPr>
        <w:noProof/>
        <w:color w:val="000000" w:themeColor="text1"/>
        <w:lang w:val="en-US" w:eastAsia="en-US"/>
      </w:rPr>
      <w:drawing>
        <wp:inline distT="0" distB="0" distL="0" distR="0" wp14:anchorId="4399E1E0" wp14:editId="017B399A">
          <wp:extent cx="4667250" cy="337224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9">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53C60CC7" w14:textId="77777777" w:rsidR="00F760C9" w:rsidRDefault="00F760C9" w:rsidP="00BA0C7E">
    <w:r>
      <w:rPr>
        <w:color w:val="000000" w:themeColor="text1"/>
        <w:lang w:val="en-US"/>
      </w:rPr>
      <w:t xml:space="preserve">Full Datasheet can be found </w:t>
    </w:r>
    <w:r w:rsidRPr="004A7AC6">
      <w:rPr>
        <w:lang w:val="en-US"/>
      </w:rPr>
      <w:t>here</w:t>
    </w:r>
  </w:p>
  <w:p w14:paraId="6FE50EB9" w14:textId="77777777" w:rsidR="00F760C9" w:rsidRDefault="00F760C9" w:rsidP="0040127E">
    <w:pPr>
      <w:pStyle w:val="Heading3"/>
      <w:rPr>
        <w:lang w:val="en-US"/>
      </w:rPr>
    </w:pPr>
    <w:r>
      <w:rPr>
        <w:lang w:val="en-US"/>
      </w:rPr>
      <w:t>TSMS/HV Sense Wire</w:t>
    </w:r>
  </w:p>
  <w:p w14:paraId="4172C6A5" w14:textId="77777777" w:rsidR="00F760C9" w:rsidRPr="00F8103C" w:rsidRDefault="00F760C9" w:rsidP="00286F3D">
    <w:pPr>
      <w:jc w:val="center"/>
      <w:rPr>
        <w:color w:val="000000" w:themeColor="text1"/>
        <w:lang w:val="en-US"/>
      </w:rPr>
    </w:pPr>
    <w:r w:rsidRPr="00F8103C">
      <w:rPr>
        <w:noProof/>
        <w:color w:val="000000" w:themeColor="text1"/>
        <w:lang w:val="en-US" w:eastAsia="en-US"/>
      </w:rPr>
      <w:drawing>
        <wp:inline distT="0" distB="0" distL="0" distR="0" wp14:anchorId="6F5D79A5" wp14:editId="7010B1B1">
          <wp:extent cx="4695825" cy="39876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0">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6B3B7018" w14:textId="77777777" w:rsidR="00F760C9" w:rsidRDefault="00F760C9" w:rsidP="0040127E">
    <w:r w:rsidRPr="00F8103C">
      <w:rPr>
        <w:color w:val="000000" w:themeColor="text1"/>
        <w:lang w:val="en-US"/>
      </w:rPr>
      <w:t xml:space="preserve">Full datasheet: </w:t>
    </w:r>
    <w:r w:rsidRPr="004A7AC6">
      <w:rPr>
        <w:lang w:val="en-US"/>
      </w:rPr>
      <w:t>here</w:t>
    </w:r>
  </w:p>
  <w:p w14:paraId="624845D9" w14:textId="77777777" w:rsidR="00F760C9" w:rsidRDefault="00F760C9">
    <w:pPr>
      <w:suppressAutoHyphens w:val="0"/>
      <w:spacing w:after="0" w:line="240" w:lineRule="auto"/>
      <w:rPr>
        <w:lang w:val="en-US"/>
      </w:rPr>
    </w:pPr>
    <w:r>
      <w:rPr>
        <w:lang w:val="en-US"/>
      </w:rPr>
      <w:br w:type="page"/>
    </w:r>
  </w:p>
  <w:p w14:paraId="09AC7CDD" w14:textId="77777777" w:rsidR="00F760C9" w:rsidRDefault="00F760C9" w:rsidP="00B578E1">
    <w:pPr>
      <w:pStyle w:val="Heading2"/>
      <w:rPr>
        <w:lang w:val="en-US"/>
      </w:rPr>
    </w:pPr>
    <w:r>
      <w:rPr>
        <w:lang w:val="en-US"/>
      </w:rPr>
      <w:t xml:space="preserve"> Electrical System Datasheets</w:t>
    </w:r>
  </w:p>
  <w:p w14:paraId="393ED465" w14:textId="77777777" w:rsidR="00F760C9" w:rsidRDefault="00F760C9" w:rsidP="00B578E1">
    <w:pPr>
      <w:pStyle w:val="Heading3"/>
      <w:rPr>
        <w:lang w:val="en-US"/>
      </w:rPr>
    </w:pPr>
    <w:r>
      <w:rPr>
        <w:lang w:val="en-US"/>
      </w:rPr>
      <w:t>Shutdown Circuit</w:t>
    </w:r>
  </w:p>
  <w:p w14:paraId="3A6703AE" w14:textId="77777777" w:rsidR="00F760C9" w:rsidRDefault="00F760C9" w:rsidP="00570049">
    <w:pPr>
      <w:pStyle w:val="Heading4"/>
      <w:rPr>
        <w:lang w:val="en-US"/>
      </w:rPr>
    </w:pPr>
    <w:r>
      <w:rPr>
        <w:lang w:val="en-US"/>
      </w:rPr>
      <w:t>E-Stop Switches</w:t>
    </w:r>
  </w:p>
  <w:p w14:paraId="1D04EDA6" w14:textId="77777777" w:rsidR="00F760C9" w:rsidRPr="00570049" w:rsidRDefault="00F760C9" w:rsidP="00570049">
    <w:pPr>
      <w:rPr>
        <w:lang w:val="en-US"/>
      </w:rPr>
    </w:pPr>
    <w:r>
      <w:rPr>
        <w:lang w:val="en-US"/>
      </w:rPr>
      <w:t>Referred to: 2.1.1</w:t>
    </w:r>
  </w:p>
  <w:p w14:paraId="611DBF10" w14:textId="77777777" w:rsidR="00F760C9" w:rsidRDefault="00F760C9" w:rsidP="00570049">
    <w:pPr>
      <w:rPr>
        <w:lang w:val="en-US"/>
      </w:rPr>
    </w:pPr>
    <w:r>
      <w:rPr>
        <w:noProof/>
        <w:lang w:val="en-US" w:eastAsia="en-US"/>
      </w:rPr>
      <mc:AlternateContent>
        <mc:Choice Requires="wpc">
          <w:drawing>
            <wp:inline distT="0" distB="0" distL="0" distR="0" wp14:anchorId="4B7DB754" wp14:editId="30EEFE3D">
              <wp:extent cx="5486400" cy="6088528"/>
              <wp:effectExtent l="0" t="0" r="0" b="7620"/>
              <wp:docPr id="261" name="Canvas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2" name="Picture 2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243" name="Picture 243" descr="C:\Users\Joseph\AppData\Local\Microsoft\Windows\INetCache\Content.Word\30.jpg"/>
                        <pic:cNvPicPr/>
                      </pic:nvPicPr>
                      <pic:blipFill>
                        <a:blip r:embed="rId12">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3F6213FF" id="Canvas 261"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EZFepu4CAABl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BGRXqbuAgAAZ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883;visibility:visible;mso-wrap-style:square">
                <v:fill o:detectmouseclick="t"/>
                <v:path o:connecttype="none"/>
              </v:shape>
              <v:shape id="Picture 242" o:spid="_x0000_s1028" type="#_x0000_t75" style="position:absolute;width:3232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">
                <v:imagedata r:id="rId13" o:title=""/>
              </v:shape>
              <v:shape id="Picture 243" o:spid="_x0000_s1029" type="#_x0000_t75" style="position:absolute;left:2181;top:32946;width:48539;height:27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">
                <v:imagedata r:id="rId14" o:title="30"/>
              </v:shape>
              <w10:anchorlock/>
            </v:group>
          </w:pict>
        </mc:Fallback>
      </mc:AlternateContent>
    </w:r>
  </w:p>
  <w:p w14:paraId="4D37A6C6" w14:textId="77777777" w:rsidR="00F760C9" w:rsidRPr="00F8103C" w:rsidRDefault="00F760C9" w:rsidP="00570049">
    <w:pPr>
      <w:rPr>
        <w:rStyle w:val="Hyperlink"/>
        <w:color w:val="000000" w:themeColor="text1"/>
        <w:lang w:val="en-US"/>
      </w:rPr>
    </w:pPr>
    <w:r w:rsidRPr="00F8103C">
      <w:rPr>
        <w:color w:val="000000" w:themeColor="text1"/>
        <w:lang w:val="en-US"/>
      </w:rPr>
      <w:t xml:space="preserve">Full Datasheet: </w:t>
    </w:r>
    <w:r w:rsidRPr="004A7AC6">
      <w:rPr>
        <w:lang w:val="en-US"/>
      </w:rPr>
      <w:t>here</w:t>
    </w:r>
  </w:p>
  <w:p w14:paraId="6B05CB39" w14:textId="77777777" w:rsidR="00F760C9" w:rsidRDefault="00F760C9" w:rsidP="0025177E">
    <w:pPr>
      <w:pStyle w:val="Heading4"/>
      <w:rPr>
        <w:lang w:val="en-US"/>
      </w:rPr>
    </w:pPr>
    <w:r>
      <w:rPr>
        <w:lang w:val="en-US"/>
      </w:rPr>
      <w:t>Tractive System Master Switch</w:t>
    </w:r>
  </w:p>
  <w:p w14:paraId="58524CFB" w14:textId="77777777" w:rsidR="00F760C9" w:rsidRDefault="00F760C9" w:rsidP="0025177E">
    <w:pPr>
      <w:rPr>
        <w:lang w:val="en-US"/>
      </w:rPr>
    </w:pPr>
    <w:r>
      <w:rPr>
        <w:lang w:val="en-US"/>
      </w:rPr>
      <w:t>Referred to: 2.1.1</w:t>
    </w:r>
  </w:p>
  <w:p w14:paraId="68601C03" w14:textId="77777777" w:rsidR="00F760C9" w:rsidRDefault="00F760C9">
    <w:pPr>
      <w:suppressAutoHyphens w:val="0"/>
      <w:spacing w:after="0" w:line="240" w:lineRule="auto"/>
      <w:rPr>
        <w:lang w:val="en-US"/>
      </w:rPr>
    </w:pPr>
    <w:r>
      <w:rPr>
        <w:lang w:val="en-US"/>
      </w:rPr>
      <w:br w:type="page"/>
    </w:r>
  </w:p>
  <w:p w14:paraId="4A1F8F55" w14:textId="77777777" w:rsidR="00F760C9" w:rsidRDefault="00F760C9" w:rsidP="00B578E1">
    <w:pPr>
      <w:pStyle w:val="Heading3"/>
      <w:rPr>
        <w:lang w:val="en-US"/>
      </w:rPr>
    </w:pPr>
    <w:r>
      <w:rPr>
        <w:lang w:val="en-US"/>
      </w:rPr>
      <w:t>Bender IR155-3203 IMD</w:t>
    </w:r>
  </w:p>
  <w:p w14:paraId="37CA8D77" w14:textId="77777777" w:rsidR="00F760C9" w:rsidRDefault="00F760C9" w:rsidP="00B578E1">
    <w:pPr>
      <w:rPr>
        <w:lang w:val="en-US"/>
      </w:rPr>
    </w:pPr>
    <w:r>
      <w:rPr>
        <w:lang w:val="en-US"/>
      </w:rPr>
      <w:t>Referred from 2.1.1., 2.2</w:t>
    </w:r>
  </w:p>
  <w:p w14:paraId="70A1E30C" w14:textId="77777777" w:rsidR="00F760C9" w:rsidRDefault="00F760C9" w:rsidP="00B578E1">
    <w:pPr>
      <w:rPr>
        <w:noProof/>
        <w:lang w:val="en-US" w:eastAsia="en-US"/>
      </w:rPr>
    </w:pPr>
    <w:r w:rsidRPr="00A770D0">
      <w:rPr>
        <w:noProof/>
        <w:lang w:val="en-US" w:eastAsia="en-US"/>
      </w:rPr>
      <w:drawing>
        <wp:inline distT="0" distB="0" distL="0" distR="0" wp14:anchorId="5B9C3324" wp14:editId="1262C2C6">
          <wp:extent cx="3467100" cy="45643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0D9034E1" w14:textId="77777777" w:rsidR="00F760C9" w:rsidRPr="002F736A" w:rsidRDefault="00F760C9" w:rsidP="00B578E1">
    <w:pPr>
      <w:rPr>
        <w:lang w:val="en-US"/>
      </w:rPr>
    </w:pPr>
    <w:r>
      <w:rPr>
        <w:noProof/>
        <w:lang w:val="en-US" w:eastAsia="en-US"/>
      </w:rPr>
      <w:t xml:space="preserve">Complete data sheet located </w:t>
    </w:r>
    <w:r w:rsidRPr="004A7AC6">
      <w:rPr>
        <w:noProof/>
        <w:lang w:val="en-US" w:eastAsia="en-US"/>
      </w:rPr>
      <w:t>here</w:t>
    </w:r>
  </w:p>
  <w:p w14:paraId="70495668" w14:textId="77777777" w:rsidR="00F760C9" w:rsidRDefault="00F760C9">
    <w:pPr>
      <w:suppressAutoHyphens w:val="0"/>
      <w:spacing w:after="0" w:line="240" w:lineRule="auto"/>
      <w:rPr>
        <w:rFonts w:eastAsia="Times New Roman" w:cs="Times New Roman"/>
        <w:b/>
        <w:bCs/>
        <w:lang w:val="en-US"/>
      </w:rPr>
    </w:pPr>
    <w:r>
      <w:rPr>
        <w:lang w:val="en-US"/>
      </w:rPr>
      <w:br w:type="page"/>
    </w:r>
  </w:p>
  <w:p w14:paraId="4884B63D" w14:textId="77777777" w:rsidR="00F760C9" w:rsidRDefault="00F760C9" w:rsidP="00B578E1">
    <w:pPr>
      <w:pStyle w:val="Heading3"/>
      <w:rPr>
        <w:lang w:val="en-US"/>
      </w:rPr>
    </w:pPr>
    <w:r>
      <w:rPr>
        <w:lang w:val="en-US"/>
      </w:rPr>
      <w:t>Crash Sensor</w:t>
    </w:r>
  </w:p>
  <w:p w14:paraId="26500FB6" w14:textId="77777777" w:rsidR="00F760C9" w:rsidRDefault="00F760C9" w:rsidP="00E16DB9">
    <w:pPr>
      <w:pStyle w:val="Heading4"/>
      <w:rPr>
        <w:lang w:val="en-US"/>
      </w:rPr>
    </w:pPr>
    <w:proofErr w:type="spellStart"/>
    <w:r>
      <w:rPr>
        <w:lang w:val="en-US"/>
      </w:rPr>
      <w:t>Sensata</w:t>
    </w:r>
    <w:proofErr w:type="spellEnd"/>
    <w:r>
      <w:rPr>
        <w:lang w:val="en-US"/>
      </w:rPr>
      <w:t xml:space="preserve"> resettable inertial switch</w:t>
    </w:r>
  </w:p>
  <w:p w14:paraId="687792E1" w14:textId="77777777" w:rsidR="00F760C9" w:rsidRPr="009A0C46" w:rsidRDefault="00F760C9" w:rsidP="009A0C46">
    <w:pPr>
      <w:rPr>
        <w:lang w:val="en-US"/>
      </w:rPr>
    </w:pPr>
    <w:r>
      <w:rPr>
        <w:lang w:val="en-US"/>
      </w:rPr>
      <w:t>Referred from 2.3</w:t>
    </w:r>
  </w:p>
  <w:p w14:paraId="4E4AB2CE" w14:textId="77777777" w:rsidR="00F760C9" w:rsidRPr="00F8103C" w:rsidRDefault="00F760C9" w:rsidP="009A0C46">
    <w:pPr>
      <w:rPr>
        <w:color w:val="000000" w:themeColor="text1"/>
        <w:lang w:val="en-US"/>
      </w:rPr>
    </w:pPr>
    <w:r w:rsidRPr="00F8103C">
      <w:rPr>
        <w:noProof/>
        <w:color w:val="000000" w:themeColor="text1"/>
        <w:lang w:val="en-US" w:eastAsia="en-US"/>
      </w:rPr>
      <w:drawing>
        <wp:inline distT="0" distB="0" distL="0" distR="0" wp14:anchorId="71D6DF79" wp14:editId="5B4811FA">
          <wp:extent cx="5000625" cy="56174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6">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2BA6659" w14:textId="77777777" w:rsidR="00F760C9" w:rsidRPr="00F8103C" w:rsidRDefault="00F760C9" w:rsidP="009A0C46">
    <w:pPr>
      <w:rPr>
        <w:color w:val="000000" w:themeColor="text1"/>
        <w:lang w:val="en-US"/>
      </w:rPr>
    </w:pPr>
    <w:r>
      <w:rPr>
        <w:noProof/>
        <w:lang w:val="en-US" w:eastAsia="en-US"/>
      </w:rPr>
      <w:t xml:space="preserve">Datesheet </w:t>
    </w:r>
    <w:r w:rsidRPr="004A7AC6">
      <w:rPr>
        <w:noProof/>
        <w:lang w:val="en-US" w:eastAsia="en-US"/>
      </w:rPr>
      <w:t>here</w:t>
    </w:r>
  </w:p>
  <w:p w14:paraId="63F5322E" w14:textId="77777777" w:rsidR="00F760C9" w:rsidRDefault="00F760C9">
    <w:pPr>
      <w:suppressAutoHyphens w:val="0"/>
      <w:spacing w:after="0" w:line="240" w:lineRule="auto"/>
      <w:rPr>
        <w:lang w:val="en-US"/>
      </w:rPr>
    </w:pPr>
    <w:r>
      <w:rPr>
        <w:lang w:val="en-US"/>
      </w:rPr>
      <w:br w:type="page"/>
    </w:r>
  </w:p>
  <w:p w14:paraId="50930459" w14:textId="77777777" w:rsidR="00F760C9" w:rsidRDefault="00F760C9" w:rsidP="00B578E1">
    <w:pPr>
      <w:pStyle w:val="Heading3"/>
      <w:rPr>
        <w:lang w:val="en-US"/>
      </w:rPr>
    </w:pPr>
    <w:r>
      <w:rPr>
        <w:lang w:val="en-US"/>
      </w:rPr>
      <w:t>Brake Plausibility</w:t>
    </w:r>
  </w:p>
  <w:p w14:paraId="331AAAEA" w14:textId="77777777" w:rsidR="00F760C9" w:rsidRDefault="00F760C9" w:rsidP="00E16DB9">
    <w:pPr>
      <w:pStyle w:val="Heading4"/>
      <w:rPr>
        <w:lang w:val="en-US"/>
      </w:rPr>
    </w:pPr>
    <w:r>
      <w:rPr>
        <w:lang w:val="en-US"/>
      </w:rPr>
      <w:t>Honeywell Brake Pressure Sensor</w:t>
    </w:r>
  </w:p>
  <w:p w14:paraId="211BB205" w14:textId="77777777" w:rsidR="00F760C9" w:rsidRPr="00E16DB9" w:rsidRDefault="00F760C9" w:rsidP="00E16DB9">
    <w:pPr>
      <w:rPr>
        <w:lang w:val="en-US"/>
      </w:rPr>
    </w:pPr>
    <w:r>
      <w:rPr>
        <w:lang w:val="en-US"/>
      </w:rPr>
      <w:t>Referred to 2.3.1</w:t>
    </w:r>
  </w:p>
  <w:p w14:paraId="3E892995" w14:textId="77777777" w:rsidR="00F760C9" w:rsidRDefault="00F760C9" w:rsidP="00E16DB9">
    <w:pPr>
      <w:rPr>
        <w:lang w:val="en-US"/>
      </w:rPr>
    </w:pPr>
    <w:r w:rsidRPr="00F8103C">
      <w:rPr>
        <w:noProof/>
        <w:color w:val="000000" w:themeColor="text1"/>
        <w:lang w:val="en-US" w:eastAsia="en-US"/>
      </w:rPr>
      <w:drawing>
        <wp:inline distT="0" distB="0" distL="0" distR="0" wp14:anchorId="76E688BF" wp14:editId="0518FAEE">
          <wp:extent cx="6126480" cy="3419475"/>
          <wp:effectExtent l="0" t="0" r="762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7">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2F0D02B6" w14:textId="77777777" w:rsidR="00F760C9" w:rsidRDefault="00F760C9" w:rsidP="00E16DB9">
    <w:pPr>
      <w:rPr>
        <w:lang w:val="en-US"/>
      </w:rPr>
    </w:pPr>
    <w:r>
      <w:rPr>
        <w:lang w:val="en-US"/>
      </w:rPr>
      <w:t xml:space="preserve">Full datasheet can be found </w:t>
    </w:r>
    <w:r w:rsidRPr="004A7AC6">
      <w:rPr>
        <w:lang w:val="en-US"/>
      </w:rPr>
      <w:t>here</w:t>
    </w:r>
  </w:p>
  <w:p w14:paraId="212DC1D5" w14:textId="77777777" w:rsidR="00F760C9" w:rsidRDefault="00F760C9">
    <w:pPr>
      <w:suppressAutoHyphens w:val="0"/>
      <w:spacing w:after="0" w:line="240" w:lineRule="auto"/>
      <w:rPr>
        <w:lang w:val="en-US"/>
      </w:rPr>
    </w:pPr>
    <w:r>
      <w:rPr>
        <w:lang w:val="en-US"/>
      </w:rPr>
      <w:br w:type="page"/>
    </w:r>
  </w:p>
  <w:p w14:paraId="7371C751" w14:textId="77777777" w:rsidR="00F760C9" w:rsidRDefault="00F760C9" w:rsidP="00B578E1">
    <w:pPr>
      <w:pStyle w:val="Heading3"/>
      <w:rPr>
        <w:lang w:val="en-US"/>
      </w:rPr>
    </w:pPr>
    <w:r>
      <w:rPr>
        <w:lang w:val="en-US"/>
      </w:rPr>
      <w:t>IMD/BMS Reset</w:t>
    </w:r>
  </w:p>
  <w:p w14:paraId="6EF85E71" w14:textId="77777777" w:rsidR="00F760C9" w:rsidRDefault="00F760C9" w:rsidP="00286F3D">
    <w:pPr>
      <w:rPr>
        <w:rFonts w:eastAsia="Times New Roman" w:cs="Times New Roman"/>
        <w:lang w:val="en-US"/>
      </w:rPr>
    </w:pPr>
    <w:r>
      <w:rPr>
        <w:lang w:val="en-US"/>
      </w:rPr>
      <w:br w:type="page"/>
    </w:r>
  </w:p>
  <w:p w14:paraId="494C042B" w14:textId="77777777" w:rsidR="00F760C9" w:rsidRDefault="00F760C9" w:rsidP="00B578E1">
    <w:pPr>
      <w:pStyle w:val="Heading3"/>
      <w:rPr>
        <w:lang w:val="en-US"/>
      </w:rPr>
    </w:pPr>
    <w:r>
      <w:rPr>
        <w:lang w:val="en-US"/>
      </w:rPr>
      <w:t>Shutdown System Interlocks</w:t>
    </w:r>
  </w:p>
  <w:p w14:paraId="0448CDDA" w14:textId="77777777" w:rsidR="00F760C9" w:rsidRDefault="00F760C9">
    <w:pPr>
      <w:suppressAutoHyphens w:val="0"/>
      <w:spacing w:after="0" w:line="240" w:lineRule="auto"/>
      <w:rPr>
        <w:rFonts w:ascii="Cambria" w:eastAsia="Times New Roman" w:hAnsi="Cambria" w:cs="Times New Roman"/>
        <w:b/>
        <w:bCs/>
        <w:i/>
        <w:iCs/>
        <w:lang w:val="en-US"/>
      </w:rPr>
    </w:pPr>
    <w:r>
      <w:rPr>
        <w:lang w:val="en-US"/>
      </w:rPr>
      <w:br w:type="page"/>
    </w:r>
  </w:p>
  <w:p w14:paraId="780DCAB5" w14:textId="77777777" w:rsidR="00F760C9" w:rsidRDefault="00F760C9" w:rsidP="00B578E1">
    <w:pPr>
      <w:pStyle w:val="Heading3"/>
      <w:rPr>
        <w:lang w:val="en-US"/>
      </w:rPr>
    </w:pPr>
    <w:r>
      <w:rPr>
        <w:lang w:val="en-US"/>
      </w:rPr>
      <w:t>Tractive System Active Light</w:t>
    </w:r>
  </w:p>
  <w:p w14:paraId="44266988" w14:textId="77777777" w:rsidR="00F760C9" w:rsidRDefault="00F760C9" w:rsidP="00043890">
    <w:pPr>
      <w:pStyle w:val="Heading4"/>
      <w:rPr>
        <w:lang w:val="en-US"/>
      </w:rPr>
    </w:pPr>
    <w:r>
      <w:rPr>
        <w:lang w:val="en-US"/>
      </w:rPr>
      <w:t>100 Lumen LED</w:t>
    </w:r>
  </w:p>
  <w:p w14:paraId="10AB4FEA" w14:textId="77777777" w:rsidR="00F760C9" w:rsidRDefault="00F760C9" w:rsidP="00043890">
    <w:pPr>
      <w:rPr>
        <w:lang w:val="en-US"/>
      </w:rPr>
    </w:pPr>
    <w:r>
      <w:rPr>
        <w:lang w:val="en-US"/>
      </w:rPr>
      <w:t>Referred to: 2.7.1</w:t>
    </w:r>
  </w:p>
  <w:p w14:paraId="17257EC1" w14:textId="77777777" w:rsidR="00F760C9" w:rsidRDefault="00F760C9" w:rsidP="00043890">
    <w:pPr>
      <w:rPr>
        <w:lang w:val="en-US"/>
      </w:rPr>
    </w:pPr>
    <w:r>
      <w:rPr>
        <w:noProof/>
        <w:lang w:val="en-US" w:eastAsia="en-US"/>
      </w:rPr>
      <w:drawing>
        <wp:inline distT="0" distB="0" distL="0" distR="0" wp14:anchorId="2A5F3389" wp14:editId="2148D5A7">
          <wp:extent cx="6126480" cy="2803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147C752D" w14:textId="77777777" w:rsidR="00F760C9" w:rsidRDefault="00F760C9" w:rsidP="00043890">
    <w:pPr>
      <w:rPr>
        <w:lang w:val="en-US"/>
      </w:rPr>
    </w:pPr>
    <w:r>
      <w:rPr>
        <w:lang w:val="en-US"/>
      </w:rPr>
      <w:t xml:space="preserve">Full datasheet can be found </w:t>
    </w:r>
    <w:r w:rsidRPr="004A7AC6">
      <w:rPr>
        <w:lang w:val="en-US"/>
      </w:rPr>
      <w:t>here</w:t>
    </w:r>
  </w:p>
  <w:p w14:paraId="05A808A2" w14:textId="77777777" w:rsidR="00F760C9" w:rsidRDefault="00F760C9" w:rsidP="00B578E1">
    <w:pPr>
      <w:pStyle w:val="Heading3"/>
      <w:rPr>
        <w:lang w:val="en-US"/>
      </w:rPr>
    </w:pPr>
    <w:r>
      <w:rPr>
        <w:lang w:val="en-US"/>
      </w:rPr>
      <w:t>Tractive System Measurement Points</w:t>
    </w:r>
  </w:p>
  <w:p w14:paraId="1A5FD4B1" w14:textId="77777777" w:rsidR="00F760C9" w:rsidRDefault="00F760C9" w:rsidP="005D3798">
    <w:pPr>
      <w:rPr>
        <w:lang w:val="en-US"/>
      </w:rPr>
    </w:pPr>
    <w:r>
      <w:rPr>
        <w:lang w:val="en-US"/>
      </w:rPr>
      <w:t>Referred to: 2.8</w:t>
    </w:r>
  </w:p>
  <w:p w14:paraId="696F59B9" w14:textId="77777777" w:rsidR="00F760C9" w:rsidRDefault="00F760C9" w:rsidP="00DB05A6">
    <w:pPr>
      <w:pStyle w:val="Heading4"/>
      <w:rPr>
        <w:lang w:val="en-US"/>
      </w:rPr>
    </w:pPr>
    <w:r>
      <w:rPr>
        <w:lang w:val="en-US"/>
      </w:rPr>
      <w:t>TSMP Box</w:t>
    </w:r>
  </w:p>
  <w:p w14:paraId="6FD1FCB9" w14:textId="77777777" w:rsidR="00F760C9" w:rsidRDefault="00F760C9" w:rsidP="00DB05A6">
    <w:r>
      <w:t xml:space="preserve">Referred to </w:t>
    </w:r>
    <w:r>
      <w:rPr>
        <w:lang w:val="en-US"/>
      </w:rPr>
      <w:t>2.8</w:t>
    </w:r>
  </w:p>
  <w:p w14:paraId="65D94256" w14:textId="77777777" w:rsidR="00F760C9" w:rsidRDefault="00F760C9" w:rsidP="00DB05A6">
    <w:r>
      <w:rPr>
        <w:noProof/>
        <w:lang w:val="en-US" w:eastAsia="en-US"/>
      </w:rPr>
      <w:drawing>
        <wp:inline distT="0" distB="0" distL="0" distR="0" wp14:anchorId="02393B11" wp14:editId="689BB505">
          <wp:extent cx="6126480" cy="733933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18">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5AD2C444" w14:textId="77777777" w:rsidR="00F760C9" w:rsidRDefault="00F760C9" w:rsidP="001D3B25">
    <w:pPr>
      <w:rPr>
        <w:color w:val="000000" w:themeColor="text1"/>
        <w:lang w:val="en-US"/>
      </w:rPr>
    </w:pPr>
    <w:r w:rsidRPr="00F8103C">
      <w:rPr>
        <w:color w:val="000000" w:themeColor="text1"/>
        <w:lang w:val="en-US"/>
      </w:rPr>
      <w:t xml:space="preserve">Full datasheet: </w:t>
    </w:r>
    <w:r w:rsidRPr="004A7AC6">
      <w:rPr>
        <w:lang w:val="en-US"/>
      </w:rPr>
      <w:t>here</w:t>
    </w:r>
  </w:p>
  <w:p w14:paraId="62C05B8A" w14:textId="77777777" w:rsidR="00F760C9" w:rsidRPr="00286F3D" w:rsidRDefault="00F760C9" w:rsidP="00DB05A6"/>
  <w:p w14:paraId="08849A1F" w14:textId="77777777" w:rsidR="00F760C9" w:rsidRDefault="00F760C9" w:rsidP="005D3798">
    <w:pPr>
      <w:pStyle w:val="Heading4"/>
      <w:rPr>
        <w:lang w:val="en-US"/>
      </w:rPr>
    </w:pPr>
    <w:r>
      <w:rPr>
        <w:lang w:val="en-US"/>
      </w:rPr>
      <w:t>TSMP Jacks</w:t>
    </w:r>
  </w:p>
  <w:p w14:paraId="62195AB2" w14:textId="77777777" w:rsidR="00F760C9" w:rsidRPr="00436E54" w:rsidRDefault="00F760C9" w:rsidP="00436E54">
    <w:r>
      <w:t>Referred to 11.2.8</w:t>
    </w:r>
  </w:p>
  <w:p w14:paraId="01B94ACA" w14:textId="77777777" w:rsidR="00F760C9" w:rsidRPr="00F8103C" w:rsidRDefault="00F760C9" w:rsidP="005D3798">
    <w:pPr>
      <w:jc w:val="center"/>
      <w:rPr>
        <w:color w:val="000000" w:themeColor="text1"/>
        <w:lang w:val="en-US"/>
      </w:rPr>
    </w:pPr>
    <w:r w:rsidRPr="00F8103C">
      <w:rPr>
        <w:noProof/>
        <w:color w:val="000000" w:themeColor="text1"/>
        <w:lang w:val="en-US" w:eastAsia="en-US"/>
      </w:rPr>
      <w:drawing>
        <wp:inline distT="0" distB="0" distL="0" distR="0" wp14:anchorId="387C635A" wp14:editId="16FC38B5">
          <wp:extent cx="4399735" cy="5562600"/>
          <wp:effectExtent l="0" t="0" r="127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9">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C76DEFB" w14:textId="77777777" w:rsidR="00F760C9" w:rsidRDefault="00F760C9" w:rsidP="005D3798">
    <w:pPr>
      <w:rPr>
        <w:color w:val="000000" w:themeColor="text1"/>
        <w:lang w:val="en-US"/>
      </w:rPr>
    </w:pPr>
    <w:r w:rsidRPr="00F8103C">
      <w:rPr>
        <w:color w:val="000000" w:themeColor="text1"/>
        <w:lang w:val="en-US"/>
      </w:rPr>
      <w:t xml:space="preserve">Full datasheet: </w:t>
    </w:r>
    <w:r w:rsidRPr="004A7AC6">
      <w:rPr>
        <w:lang w:val="en-US"/>
      </w:rPr>
      <w:t>here</w:t>
    </w:r>
  </w:p>
  <w:p w14:paraId="3755147C" w14:textId="77777777" w:rsidR="00F760C9" w:rsidRDefault="00F760C9" w:rsidP="005D3798">
    <w:pPr>
      <w:pStyle w:val="Heading4"/>
    </w:pPr>
    <w:r>
      <w:t>TSMP Resistors</w:t>
    </w:r>
  </w:p>
  <w:p w14:paraId="55FFA699" w14:textId="77777777" w:rsidR="00F760C9" w:rsidRDefault="00F760C9" w:rsidP="000E44B0">
    <w:r>
      <w:t>Referred to 11.2.8</w:t>
    </w:r>
  </w:p>
  <w:p w14:paraId="4BA71559" w14:textId="77777777" w:rsidR="00F760C9" w:rsidRDefault="00F760C9" w:rsidP="000E44B0">
    <w:r>
      <w:rPr>
        <w:noProof/>
        <w:lang w:val="en-US" w:eastAsia="en-US"/>
      </w:rPr>
      <w:drawing>
        <wp:inline distT="0" distB="0" distL="0" distR="0" wp14:anchorId="65183664" wp14:editId="6CEB94D5">
          <wp:extent cx="5795159" cy="51650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0">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63EAC209" w14:textId="77777777" w:rsidR="00F760C9" w:rsidRDefault="00F760C9" w:rsidP="000E44B0">
    <w:r>
      <w:t>Full datasheet:</w:t>
    </w:r>
    <w:r w:rsidRPr="004A7AC6">
      <w:t xml:space="preserve"> here</w:t>
    </w:r>
  </w:p>
  <w:p w14:paraId="4022B0C8" w14:textId="77777777" w:rsidR="00F760C9" w:rsidRDefault="00F760C9" w:rsidP="000E44B0">
    <w:pPr>
      <w:pStyle w:val="Heading3"/>
      <w:rPr>
        <w:lang w:val="en-US"/>
      </w:rPr>
    </w:pPr>
    <w:proofErr w:type="spellStart"/>
    <w:r>
      <w:rPr>
        <w:lang w:val="en-US"/>
      </w:rPr>
      <w:t>Precharge</w:t>
    </w:r>
    <w:proofErr w:type="spellEnd"/>
    <w:r>
      <w:rPr>
        <w:lang w:val="en-US"/>
      </w:rPr>
      <w:t xml:space="preserve"> Circuitry</w:t>
    </w:r>
  </w:p>
  <w:p w14:paraId="0DE4B683" w14:textId="77777777" w:rsidR="00F760C9" w:rsidRDefault="00F760C9" w:rsidP="00A84902">
    <w:pPr>
      <w:pStyle w:val="Heading4"/>
      <w:rPr>
        <w:lang w:val="en-US"/>
      </w:rPr>
    </w:pPr>
    <w:r>
      <w:rPr>
        <w:lang w:val="en-US"/>
      </w:rPr>
      <w:t xml:space="preserve">2k Ω </w:t>
    </w:r>
    <w:proofErr w:type="spellStart"/>
    <w:r>
      <w:rPr>
        <w:lang w:val="en-US"/>
      </w:rPr>
      <w:t>Precharge</w:t>
    </w:r>
    <w:proofErr w:type="spellEnd"/>
    <w:r>
      <w:rPr>
        <w:lang w:val="en-US"/>
      </w:rPr>
      <w:t xml:space="preserve"> Resistors</w:t>
    </w:r>
  </w:p>
  <w:p w14:paraId="1A3A6881" w14:textId="77777777" w:rsidR="00F760C9" w:rsidRPr="00A84902" w:rsidRDefault="00F760C9" w:rsidP="00A84902">
    <w:pPr>
      <w:rPr>
        <w:lang w:val="en-US"/>
      </w:rPr>
    </w:pPr>
    <w:r>
      <w:t>Referred to 2.9.1</w:t>
    </w:r>
  </w:p>
  <w:p w14:paraId="4DC7D715" w14:textId="77777777" w:rsidR="00F760C9" w:rsidRPr="00F8103C" w:rsidRDefault="00F760C9" w:rsidP="00AB44E0">
    <w:pPr>
      <w:jc w:val="center"/>
      <w:rPr>
        <w:color w:val="000000" w:themeColor="text1"/>
        <w:lang w:val="en-US"/>
      </w:rPr>
    </w:pPr>
    <w:r>
      <w:rPr>
        <w:noProof/>
        <w:color w:val="000000" w:themeColor="text1"/>
        <w:lang w:val="en-US" w:eastAsia="en-US"/>
      </w:rPr>
      <w:drawing>
        <wp:inline distT="0" distB="0" distL="0" distR="0" wp14:anchorId="24B9AEE9" wp14:editId="0277DA1E">
          <wp:extent cx="3199822" cy="3048256"/>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06931FA4" w14:textId="77777777" w:rsidR="00F760C9" w:rsidRDefault="00F760C9" w:rsidP="000E44B0">
    <w:pPr>
      <w:rPr>
        <w:rStyle w:val="Hyperlink"/>
        <w:lang w:val="en-US"/>
      </w:rPr>
    </w:pPr>
    <w:r w:rsidRPr="00F8103C">
      <w:rPr>
        <w:color w:val="000000" w:themeColor="text1"/>
        <w:lang w:val="en-US"/>
      </w:rPr>
      <w:t xml:space="preserve">Full datasheet: </w:t>
    </w:r>
    <w:r w:rsidRPr="004A7AC6">
      <w:rPr>
        <w:lang w:val="en-US"/>
      </w:rPr>
      <w:t>here</w:t>
    </w:r>
  </w:p>
  <w:p w14:paraId="55319657" w14:textId="77777777" w:rsidR="00F760C9" w:rsidRDefault="00F760C9" w:rsidP="00A84902">
    <w:pPr>
      <w:pStyle w:val="Heading4"/>
      <w:rPr>
        <w:lang w:val="en-US"/>
      </w:rPr>
    </w:pPr>
    <w:proofErr w:type="spellStart"/>
    <w:r>
      <w:rPr>
        <w:lang w:val="en-US"/>
      </w:rPr>
      <w:t>Precharge</w:t>
    </w:r>
    <w:proofErr w:type="spellEnd"/>
    <w:r>
      <w:rPr>
        <w:lang w:val="en-US"/>
      </w:rPr>
      <w:t xml:space="preserve"> High Voltage Relays</w:t>
    </w:r>
  </w:p>
  <w:p w14:paraId="6A61778C" w14:textId="77777777" w:rsidR="00F760C9" w:rsidRPr="00A84902" w:rsidRDefault="00F760C9" w:rsidP="00A84902">
    <w:pPr>
      <w:rPr>
        <w:lang w:val="en-US"/>
      </w:rPr>
    </w:pPr>
    <w:r>
      <w:t>Referred to 2.9.1</w:t>
    </w:r>
  </w:p>
  <w:p w14:paraId="38341DF0" w14:textId="77777777" w:rsidR="00F760C9" w:rsidRDefault="00F760C9" w:rsidP="00AB44E0">
    <w:pPr>
      <w:jc w:val="center"/>
      <w:rPr>
        <w:lang w:val="en-US"/>
      </w:rPr>
    </w:pPr>
    <w:r>
      <w:rPr>
        <w:noProof/>
        <w:lang w:val="en-US" w:eastAsia="en-US"/>
      </w:rPr>
      <w:drawing>
        <wp:inline distT="0" distB="0" distL="0" distR="0" wp14:anchorId="4AF77096" wp14:editId="11A71379">
          <wp:extent cx="2558955" cy="3191797"/>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426D3F21" w14:textId="77777777" w:rsidR="00F760C9" w:rsidRPr="00AB44E0" w:rsidRDefault="00F760C9" w:rsidP="00AB44E0">
    <w:pPr>
      <w:rPr>
        <w:color w:val="000000" w:themeColor="text1"/>
        <w:lang w:val="en-US"/>
      </w:rPr>
    </w:pPr>
    <w:r w:rsidRPr="00F8103C">
      <w:rPr>
        <w:color w:val="000000" w:themeColor="text1"/>
        <w:lang w:val="en-US"/>
      </w:rPr>
      <w:t xml:space="preserve">Full datasheet: </w:t>
    </w:r>
    <w:r w:rsidRPr="004A7AC6">
      <w:rPr>
        <w:lang w:val="en-US"/>
      </w:rPr>
      <w:t>here</w:t>
    </w:r>
  </w:p>
  <w:p w14:paraId="741B9EA4" w14:textId="77777777" w:rsidR="00F760C9" w:rsidRPr="000E44B0" w:rsidRDefault="00F760C9" w:rsidP="000E44B0">
    <w:pPr>
      <w:rPr>
        <w:lang w:val="en-US"/>
      </w:rPr>
    </w:pPr>
  </w:p>
  <w:p w14:paraId="62A1E89F" w14:textId="77777777" w:rsidR="00F760C9" w:rsidRDefault="00F760C9" w:rsidP="00B578E1">
    <w:pPr>
      <w:pStyle w:val="Heading3"/>
      <w:rPr>
        <w:lang w:val="en-US"/>
      </w:rPr>
    </w:pPr>
    <w:r>
      <w:rPr>
        <w:lang w:val="en-US"/>
      </w:rPr>
      <w:t>Discharge Circuitry</w:t>
    </w:r>
  </w:p>
  <w:p w14:paraId="7865FD17" w14:textId="77777777" w:rsidR="00F760C9" w:rsidRPr="00A84902" w:rsidRDefault="00F760C9" w:rsidP="00A84902">
    <w:pPr>
      <w:pStyle w:val="Heading4"/>
      <w:rPr>
        <w:lang w:val="en-US"/>
      </w:rPr>
    </w:pPr>
    <w:r>
      <w:rPr>
        <w:lang w:val="en-US"/>
      </w:rPr>
      <w:t>Discharge Resistors</w:t>
    </w:r>
  </w:p>
  <w:p w14:paraId="7BAB59AE" w14:textId="77777777" w:rsidR="00F760C9" w:rsidRPr="00A84902" w:rsidRDefault="00F760C9" w:rsidP="00A84902">
    <w:pPr>
      <w:rPr>
        <w:lang w:val="en-US"/>
      </w:rPr>
    </w:pPr>
    <w:r>
      <w:t>Referred to 2.10.1</w:t>
    </w:r>
  </w:p>
  <w:p w14:paraId="779C7200" w14:textId="77777777" w:rsidR="00F760C9" w:rsidRPr="00A84902" w:rsidRDefault="00F760C9" w:rsidP="00A84902">
    <w:pPr>
      <w:rPr>
        <w:lang w:val="en-US"/>
      </w:rPr>
    </w:pPr>
  </w:p>
  <w:p w14:paraId="47CE6BB3" w14:textId="77777777" w:rsidR="00F760C9" w:rsidRPr="00F8103C" w:rsidRDefault="00F760C9" w:rsidP="00AB44E0">
    <w:pPr>
      <w:jc w:val="center"/>
      <w:rPr>
        <w:color w:val="000000" w:themeColor="text1"/>
        <w:lang w:val="en-US"/>
      </w:rPr>
    </w:pPr>
    <w:r>
      <w:rPr>
        <w:noProof/>
        <w:color w:val="000000" w:themeColor="text1"/>
        <w:lang w:val="en-US" w:eastAsia="en-US"/>
      </w:rPr>
      <w:drawing>
        <wp:inline distT="0" distB="0" distL="0" distR="0" wp14:anchorId="51A2BF6E" wp14:editId="6B96BAD2">
          <wp:extent cx="3669509" cy="3495694"/>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55069C0D" w14:textId="77777777" w:rsidR="00F760C9" w:rsidRDefault="00F760C9" w:rsidP="000E44B0">
    <w:pPr>
      <w:rPr>
        <w:rStyle w:val="Hyperlink"/>
        <w:lang w:val="en-US"/>
      </w:rPr>
    </w:pPr>
    <w:r w:rsidRPr="00F8103C">
      <w:rPr>
        <w:color w:val="000000" w:themeColor="text1"/>
        <w:lang w:val="en-US"/>
      </w:rPr>
      <w:t xml:space="preserve">Full datasheet: </w:t>
    </w:r>
    <w:r w:rsidRPr="004A7AC6">
      <w:rPr>
        <w:lang w:val="en-US"/>
      </w:rPr>
      <w:t>here</w:t>
    </w:r>
  </w:p>
  <w:p w14:paraId="799D7962" w14:textId="77777777" w:rsidR="00F760C9" w:rsidRDefault="00F760C9" w:rsidP="00A84902">
    <w:pPr>
      <w:pStyle w:val="Heading4"/>
    </w:pPr>
    <w:r>
      <w:t>Discharge Relays</w:t>
    </w:r>
  </w:p>
  <w:p w14:paraId="29469C90" w14:textId="77777777" w:rsidR="00F760C9" w:rsidRPr="00A84902" w:rsidRDefault="00F760C9" w:rsidP="00A84902">
    <w:pPr>
      <w:rPr>
        <w:lang w:val="en-US"/>
      </w:rPr>
    </w:pPr>
    <w:r>
      <w:t>Referred to 2.10.1</w:t>
    </w:r>
  </w:p>
  <w:p w14:paraId="14F112D0" w14:textId="77777777" w:rsidR="00F760C9" w:rsidRPr="00F8103C" w:rsidRDefault="00F760C9" w:rsidP="000E44B0">
    <w:pPr>
      <w:rPr>
        <w:color w:val="000000" w:themeColor="text1"/>
        <w:lang w:val="en-US"/>
      </w:rPr>
    </w:pPr>
  </w:p>
  <w:p w14:paraId="7F6B6883" w14:textId="77777777" w:rsidR="00F760C9" w:rsidRDefault="00F760C9" w:rsidP="00AB44E0">
    <w:pPr>
      <w:jc w:val="center"/>
      <w:rPr>
        <w:lang w:val="en-US"/>
      </w:rPr>
    </w:pPr>
    <w:r>
      <w:rPr>
        <w:noProof/>
        <w:lang w:val="en-US" w:eastAsia="en-US"/>
      </w:rPr>
      <w:drawing>
        <wp:inline distT="0" distB="0" distL="0" distR="0" wp14:anchorId="1089FEA8" wp14:editId="18FB29F5">
          <wp:extent cx="2679001" cy="3341531"/>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56955735" w14:textId="77777777" w:rsidR="00F760C9" w:rsidRPr="00AB44E0" w:rsidRDefault="00F760C9" w:rsidP="00AB44E0">
    <w:pPr>
      <w:rPr>
        <w:color w:val="000000" w:themeColor="text1"/>
        <w:lang w:val="en-US"/>
      </w:rPr>
    </w:pPr>
    <w:r w:rsidRPr="00F8103C">
      <w:rPr>
        <w:color w:val="000000" w:themeColor="text1"/>
        <w:lang w:val="en-US"/>
      </w:rPr>
      <w:t xml:space="preserve">Full datasheet: </w:t>
    </w:r>
    <w:r w:rsidRPr="004A7AC6">
      <w:rPr>
        <w:lang w:val="en-US"/>
      </w:rPr>
      <w:t>here</w:t>
    </w:r>
  </w:p>
  <w:p w14:paraId="3A3F8291" w14:textId="77777777" w:rsidR="00F760C9" w:rsidRDefault="00F760C9" w:rsidP="00B578E1">
    <w:pPr>
      <w:pStyle w:val="Heading3"/>
      <w:rPr>
        <w:lang w:val="en-US"/>
      </w:rPr>
    </w:pPr>
    <w:r>
      <w:rPr>
        <w:lang w:val="en-US"/>
      </w:rPr>
      <w:t>High Voltage Disconnect</w:t>
    </w:r>
  </w:p>
  <w:p w14:paraId="3180C73F" w14:textId="77777777" w:rsidR="00F760C9" w:rsidRPr="00436E54" w:rsidRDefault="00F760C9" w:rsidP="00436E54">
    <w:pPr>
      <w:rPr>
        <w:lang w:val="en-US"/>
      </w:rPr>
    </w:pPr>
    <w:r>
      <w:rPr>
        <w:lang w:val="en-US"/>
      </w:rPr>
      <w:t>Referred to 2.11</w:t>
    </w:r>
  </w:p>
  <w:p w14:paraId="34689C2C" w14:textId="77777777" w:rsidR="00F760C9" w:rsidRPr="00F8103C" w:rsidRDefault="00F760C9" w:rsidP="00260F99">
    <w:pPr>
      <w:jc w:val="center"/>
      <w:rPr>
        <w:color w:val="000000" w:themeColor="text1"/>
        <w:lang w:val="en-US"/>
      </w:rPr>
    </w:pPr>
    <w:r w:rsidRPr="00F8103C">
      <w:rPr>
        <w:noProof/>
        <w:color w:val="000000" w:themeColor="text1"/>
        <w:lang w:val="en-US" w:eastAsia="en-US"/>
      </w:rPr>
      <w:drawing>
        <wp:inline distT="0" distB="0" distL="0" distR="0" wp14:anchorId="768554F2" wp14:editId="7418C9E9">
          <wp:extent cx="4514850" cy="5999210"/>
          <wp:effectExtent l="0" t="0" r="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3">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2C3C071F" w14:textId="77777777" w:rsidR="00F760C9" w:rsidRDefault="00F760C9" w:rsidP="00260F99">
    <w:r w:rsidRPr="00F8103C">
      <w:rPr>
        <w:color w:val="000000" w:themeColor="text1"/>
        <w:lang w:val="en-US"/>
      </w:rPr>
      <w:t xml:space="preserve">Full Datasheet: </w:t>
    </w:r>
    <w:r w:rsidRPr="004A7AC6">
      <w:rPr>
        <w:lang w:val="en-US"/>
      </w:rPr>
      <w:t>here</w:t>
    </w:r>
  </w:p>
  <w:p w14:paraId="15EA0083" w14:textId="77777777" w:rsidR="00F760C9" w:rsidRPr="00260F99" w:rsidRDefault="00F760C9" w:rsidP="00260F99">
    <w:pPr>
      <w:rPr>
        <w:lang w:val="en-US"/>
      </w:rPr>
    </w:pPr>
  </w:p>
  <w:p w14:paraId="4D2269AC" w14:textId="77777777" w:rsidR="00F760C9" w:rsidRDefault="00F760C9" w:rsidP="00B578E1">
    <w:pPr>
      <w:pStyle w:val="Heading3"/>
      <w:rPr>
        <w:lang w:val="en-US"/>
      </w:rPr>
    </w:pPr>
    <w:r>
      <w:rPr>
        <w:lang w:val="en-US"/>
      </w:rPr>
      <w:t xml:space="preserve">Ready </w:t>
    </w:r>
    <w:proofErr w:type="gramStart"/>
    <w:r>
      <w:rPr>
        <w:lang w:val="en-US"/>
      </w:rPr>
      <w:t>To</w:t>
    </w:r>
    <w:proofErr w:type="gramEnd"/>
    <w:r>
      <w:rPr>
        <w:lang w:val="en-US"/>
      </w:rPr>
      <w:t xml:space="preserve"> Drive Sound</w:t>
    </w:r>
  </w:p>
  <w:p w14:paraId="3C3CBB49" w14:textId="77777777" w:rsidR="00F760C9" w:rsidRDefault="00F760C9" w:rsidP="00436E54">
    <w:pPr>
      <w:pStyle w:val="Heading4"/>
      <w:rPr>
        <w:lang w:val="en-US"/>
      </w:rPr>
    </w:pPr>
    <w:r>
      <w:rPr>
        <w:lang w:val="en-US"/>
      </w:rPr>
      <w:t>Ready to Drive Horn</w:t>
    </w:r>
  </w:p>
  <w:p w14:paraId="00E9A428" w14:textId="77777777" w:rsidR="00F760C9" w:rsidRDefault="00F760C9" w:rsidP="00436E54">
    <w:pPr>
      <w:rPr>
        <w:lang w:val="en-US"/>
      </w:rPr>
    </w:pPr>
    <w:r>
      <w:rPr>
        <w:lang w:val="en-US"/>
      </w:rPr>
      <w:t>Referred to 2.12</w:t>
    </w:r>
  </w:p>
  <w:p w14:paraId="1E4B54B2" w14:textId="77777777" w:rsidR="00F760C9" w:rsidRDefault="00F760C9" w:rsidP="00436E54">
    <w:pPr>
      <w:rPr>
        <w:lang w:val="en-US"/>
      </w:rPr>
    </w:pPr>
    <w:r>
      <w:rPr>
        <w:noProof/>
        <w:lang w:val="en-US" w:eastAsia="en-US"/>
      </w:rPr>
      <w:drawing>
        <wp:inline distT="0" distB="0" distL="0" distR="0" wp14:anchorId="7606F58A" wp14:editId="04069FC1">
          <wp:extent cx="6126480" cy="5502275"/>
          <wp:effectExtent l="0" t="0" r="762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6480" cy="5502275"/>
                  </a:xfrm>
                  <a:prstGeom prst="rect">
                    <a:avLst/>
                  </a:prstGeom>
                </pic:spPr>
              </pic:pic>
            </a:graphicData>
          </a:graphic>
        </wp:inline>
      </w:drawing>
    </w:r>
  </w:p>
  <w:p w14:paraId="4AFCF30D" w14:textId="77777777" w:rsidR="00F760C9" w:rsidRDefault="00F760C9" w:rsidP="00436E54">
    <w:pPr>
      <w:rPr>
        <w:lang w:val="en-US"/>
      </w:rPr>
    </w:pPr>
    <w:r>
      <w:rPr>
        <w:lang w:val="en-US"/>
      </w:rPr>
      <w:t xml:space="preserve">Full Datasheet </w:t>
    </w:r>
    <w:r w:rsidRPr="004A7AC6">
      <w:rPr>
        <w:lang w:val="en-US"/>
      </w:rPr>
      <w:t>here</w:t>
    </w:r>
  </w:p>
  <w:p w14:paraId="65051C84" w14:textId="77777777" w:rsidR="00F760C9" w:rsidRDefault="00F760C9">
    <w:pPr>
      <w:suppressAutoHyphens w:val="0"/>
      <w:spacing w:after="0" w:line="240" w:lineRule="auto"/>
      <w:rPr>
        <w:lang w:val="en-US"/>
      </w:rPr>
    </w:pPr>
    <w:r>
      <w:rPr>
        <w:lang w:val="en-US"/>
      </w:rPr>
      <w:br w:type="page"/>
    </w:r>
  </w:p>
  <w:p w14:paraId="1023CD92" w14:textId="77777777" w:rsidR="00F760C9" w:rsidRDefault="00F760C9" w:rsidP="00CC76D0">
    <w:pPr>
      <w:pStyle w:val="Heading2"/>
      <w:rPr>
        <w:lang w:val="en-US"/>
      </w:rPr>
    </w:pPr>
    <w:r>
      <w:rPr>
        <w:lang w:val="en-US"/>
      </w:rPr>
      <w:t>Accumulator</w:t>
    </w:r>
  </w:p>
  <w:p w14:paraId="489216CE" w14:textId="77777777" w:rsidR="00F760C9" w:rsidRDefault="00F760C9" w:rsidP="004B647E">
    <w:pPr>
      <w:pStyle w:val="Heading4"/>
      <w:rPr>
        <w:lang w:val="en-US"/>
      </w:rPr>
    </w:pPr>
    <w:r>
      <w:rPr>
        <w:lang w:val="en-US"/>
      </w:rPr>
      <w:t>High Voltage Battery</w:t>
    </w:r>
  </w:p>
  <w:p w14:paraId="2781C297" w14:textId="77777777" w:rsidR="00F760C9" w:rsidRPr="00436E54" w:rsidRDefault="00F760C9" w:rsidP="00436E54">
    <w:pPr>
      <w:rPr>
        <w:lang w:val="en-US"/>
      </w:rPr>
    </w:pPr>
    <w:r>
      <w:rPr>
        <w:lang w:val="en-US"/>
      </w:rPr>
      <w:t>Referred to 3.1.2</w:t>
    </w:r>
  </w:p>
  <w:p w14:paraId="3812E7F5" w14:textId="77777777" w:rsidR="00F760C9" w:rsidRDefault="00F760C9" w:rsidP="004B647E">
    <w:pPr>
      <w:rPr>
        <w:lang w:val="en-US"/>
      </w:rPr>
    </w:pPr>
    <w:r w:rsidRPr="00F8103C">
      <w:rPr>
        <w:noProof/>
        <w:color w:val="000000" w:themeColor="text1"/>
        <w:lang w:val="en-US" w:eastAsia="en-US"/>
      </w:rPr>
      <w:drawing>
        <wp:inline distT="0" distB="0" distL="0" distR="0" wp14:anchorId="0D2B62E4" wp14:editId="547D8C02">
          <wp:extent cx="5657850" cy="5767512"/>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5">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48597852" w14:textId="77777777" w:rsidR="00F760C9" w:rsidRDefault="00F760C9" w:rsidP="004B647E">
    <w:pPr>
      <w:rPr>
        <w:lang w:val="en-US"/>
      </w:rPr>
    </w:pPr>
    <w:r>
      <w:rPr>
        <w:lang w:val="en-US"/>
      </w:rPr>
      <w:t xml:space="preserve">Full datasheet </w:t>
    </w:r>
    <w:r w:rsidRPr="004A7AC6">
      <w:rPr>
        <w:lang w:val="en-US"/>
      </w:rPr>
      <w:t>here</w:t>
    </w:r>
  </w:p>
  <w:p w14:paraId="2B69C538" w14:textId="77777777" w:rsidR="00F760C9" w:rsidRDefault="00F760C9">
    <w:pPr>
      <w:suppressAutoHyphens w:val="0"/>
      <w:spacing w:after="0" w:line="240" w:lineRule="auto"/>
      <w:rPr>
        <w:lang w:val="en-US"/>
      </w:rPr>
    </w:pPr>
    <w:r>
      <w:rPr>
        <w:lang w:val="en-US"/>
      </w:rPr>
      <w:br w:type="page"/>
    </w:r>
  </w:p>
  <w:p w14:paraId="13BFD09C" w14:textId="77777777" w:rsidR="00F760C9" w:rsidRDefault="00F760C9" w:rsidP="00DB05A6">
    <w:pPr>
      <w:pStyle w:val="Heading4"/>
      <w:rPr>
        <w:lang w:val="en-US"/>
      </w:rPr>
    </w:pPr>
    <w:r>
      <w:rPr>
        <w:lang w:val="en-US"/>
      </w:rPr>
      <w:t>Maintenance Plugs</w:t>
    </w:r>
  </w:p>
  <w:p w14:paraId="40B2AD4A" w14:textId="77777777" w:rsidR="00F760C9" w:rsidRPr="00436E54" w:rsidRDefault="00F760C9" w:rsidP="00436E54">
    <w:pPr>
      <w:rPr>
        <w:lang w:val="en-US"/>
      </w:rPr>
    </w:pPr>
    <w:r>
      <w:rPr>
        <w:lang w:val="en-US"/>
      </w:rPr>
      <w:t>Referred to 3.1.11</w:t>
    </w:r>
  </w:p>
  <w:p w14:paraId="21AEC7B3" w14:textId="77777777" w:rsidR="00F760C9" w:rsidRPr="00436E54" w:rsidRDefault="00F760C9" w:rsidP="00436E54">
    <w:pPr>
      <w:rPr>
        <w:lang w:val="en-US"/>
      </w:rPr>
    </w:pPr>
  </w:p>
  <w:p w14:paraId="492FF35F" w14:textId="77777777" w:rsidR="00F760C9" w:rsidRPr="00F8103C" w:rsidRDefault="00F760C9" w:rsidP="00DB05A6">
    <w:pPr>
      <w:rPr>
        <w:color w:val="000000" w:themeColor="text1"/>
        <w:lang w:val="en-US"/>
      </w:rPr>
    </w:pPr>
    <w:r>
      <w:rPr>
        <w:noProof/>
        <w:color w:val="000000" w:themeColor="text1"/>
        <w:lang w:val="en-US" w:eastAsia="en-US"/>
      </w:rPr>
      <w:drawing>
        <wp:inline distT="0" distB="0" distL="0" distR="0" wp14:anchorId="6F7117FE" wp14:editId="60B2615C">
          <wp:extent cx="6126480" cy="4112260"/>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6">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4F985914" w14:textId="77777777" w:rsidR="00F760C9" w:rsidRDefault="00F760C9" w:rsidP="00DB05A6">
    <w:pPr>
      <w:rPr>
        <w:color w:val="000000" w:themeColor="text1"/>
        <w:lang w:val="en-US"/>
      </w:rPr>
    </w:pPr>
    <w:r>
      <w:rPr>
        <w:color w:val="000000" w:themeColor="text1"/>
        <w:lang w:val="en-US"/>
      </w:rPr>
      <w:t xml:space="preserve">Full datasheet </w:t>
    </w:r>
    <w:r w:rsidRPr="004A7AC6">
      <w:rPr>
        <w:lang w:val="en-US"/>
      </w:rPr>
      <w:t>here</w:t>
    </w:r>
  </w:p>
  <w:p w14:paraId="229E3EBE" w14:textId="77777777" w:rsidR="00F760C9" w:rsidRDefault="00F760C9">
    <w:pPr>
      <w:suppressAutoHyphens w:val="0"/>
      <w:spacing w:after="0" w:line="240" w:lineRule="auto"/>
      <w:rPr>
        <w:color w:val="000000" w:themeColor="text1"/>
        <w:lang w:val="en-US"/>
      </w:rPr>
    </w:pPr>
    <w:r>
      <w:rPr>
        <w:color w:val="000000" w:themeColor="text1"/>
        <w:lang w:val="en-US"/>
      </w:rPr>
      <w:br w:type="page"/>
    </w:r>
  </w:p>
  <w:p w14:paraId="2BD9B6C6" w14:textId="77777777" w:rsidR="00F760C9" w:rsidRDefault="00F760C9" w:rsidP="00DB05A6">
    <w:pPr>
      <w:pStyle w:val="Heading4"/>
      <w:rPr>
        <w:lang w:val="en-US"/>
      </w:rPr>
    </w:pPr>
    <w:r>
      <w:rPr>
        <w:lang w:val="en-US"/>
      </w:rPr>
      <w:t>Accumulator Isolation Relay</w:t>
    </w:r>
  </w:p>
  <w:p w14:paraId="5A4582CD" w14:textId="77777777" w:rsidR="00F760C9" w:rsidRPr="00436E54" w:rsidRDefault="00F760C9" w:rsidP="00436E54">
    <w:pPr>
      <w:rPr>
        <w:lang w:val="en-US"/>
      </w:rPr>
    </w:pPr>
    <w:r>
      <w:rPr>
        <w:lang w:val="en-US"/>
      </w:rPr>
      <w:t>Referred to 3.1.8</w:t>
    </w:r>
  </w:p>
  <w:p w14:paraId="37B7C724" w14:textId="77777777" w:rsidR="00F760C9" w:rsidRPr="00436E54" w:rsidRDefault="00F760C9" w:rsidP="00436E54">
    <w:pPr>
      <w:rPr>
        <w:lang w:val="en-US"/>
      </w:rPr>
    </w:pPr>
  </w:p>
  <w:p w14:paraId="205F93A9" w14:textId="77777777" w:rsidR="00F760C9" w:rsidRDefault="00F760C9" w:rsidP="00DB05A6">
    <w:pPr>
      <w:rPr>
        <w:lang w:val="en-US"/>
      </w:rPr>
    </w:pPr>
    <w:r w:rsidRPr="00F8103C">
      <w:rPr>
        <w:noProof/>
        <w:color w:val="000000" w:themeColor="text1"/>
        <w:lang w:val="en-US" w:eastAsia="en-US"/>
      </w:rPr>
      <w:drawing>
        <wp:inline distT="0" distB="0" distL="0" distR="0" wp14:anchorId="364DEA74" wp14:editId="66282A6C">
          <wp:extent cx="6126480" cy="63017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7">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0DB07D3C" w14:textId="77777777" w:rsidR="00F760C9" w:rsidRDefault="00F760C9" w:rsidP="00DB05A6">
    <w:pPr>
      <w:rPr>
        <w:lang w:val="en-US"/>
      </w:rPr>
    </w:pPr>
    <w:r>
      <w:rPr>
        <w:lang w:val="en-US"/>
      </w:rPr>
      <w:t xml:space="preserve">Full datasheet </w:t>
    </w:r>
    <w:r w:rsidRPr="004A7AC6">
      <w:rPr>
        <w:lang w:val="en-US"/>
      </w:rPr>
      <w:t>here</w:t>
    </w:r>
  </w:p>
  <w:p w14:paraId="46C11B2C" w14:textId="77777777" w:rsidR="00F760C9" w:rsidRDefault="00F760C9" w:rsidP="00F511F6">
    <w:pPr>
      <w:pStyle w:val="Heading4"/>
      <w:rPr>
        <w:lang w:val="en-US"/>
      </w:rPr>
    </w:pPr>
    <w:r>
      <w:rPr>
        <w:lang w:val="en-US"/>
      </w:rPr>
      <w:t>High Voltage Fuse</w:t>
    </w:r>
  </w:p>
  <w:p w14:paraId="793C3F8C" w14:textId="77777777" w:rsidR="00F760C9" w:rsidRPr="00436E54" w:rsidRDefault="00F760C9" w:rsidP="00AB16BE">
    <w:pPr>
      <w:rPr>
        <w:lang w:val="en-US"/>
      </w:rPr>
    </w:pPr>
    <w:r>
      <w:rPr>
        <w:lang w:val="en-US"/>
      </w:rPr>
      <w:t>Referred to 3.1.9</w:t>
    </w:r>
  </w:p>
  <w:p w14:paraId="175ED287" w14:textId="77777777" w:rsidR="00F760C9" w:rsidRPr="00AB16BE" w:rsidRDefault="00F760C9" w:rsidP="00AB16BE">
    <w:pPr>
      <w:rPr>
        <w:lang w:val="en-US"/>
      </w:rPr>
    </w:pPr>
  </w:p>
  <w:p w14:paraId="2BBF317A" w14:textId="77777777" w:rsidR="00F760C9" w:rsidRDefault="00F760C9" w:rsidP="00F511F6">
    <w:pPr>
      <w:rPr>
        <w:lang w:val="en-US"/>
      </w:rPr>
    </w:pPr>
    <w:r w:rsidRPr="00F8103C">
      <w:rPr>
        <w:noProof/>
        <w:color w:val="000000" w:themeColor="text1"/>
        <w:u w:val="single"/>
        <w:lang w:val="en-US" w:eastAsia="en-US"/>
      </w:rPr>
      <w:drawing>
        <wp:inline distT="0" distB="0" distL="0" distR="0" wp14:anchorId="2DF0599C" wp14:editId="78AA907B">
          <wp:extent cx="5133975" cy="62529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8">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60D9E425" w14:textId="77777777" w:rsidR="00F760C9" w:rsidRDefault="00F760C9" w:rsidP="00F511F6">
    <w:pPr>
      <w:rPr>
        <w:lang w:val="en-US"/>
      </w:rPr>
    </w:pPr>
    <w:r>
      <w:rPr>
        <w:lang w:val="en-US"/>
      </w:rPr>
      <w:t xml:space="preserve">Full datasheet </w:t>
    </w:r>
    <w:r w:rsidRPr="004A7AC6">
      <w:rPr>
        <w:lang w:val="en-US"/>
      </w:rPr>
      <w:t>here</w:t>
    </w:r>
  </w:p>
  <w:p w14:paraId="22123C94" w14:textId="77777777" w:rsidR="00F760C9" w:rsidRDefault="00F760C9">
    <w:pPr>
      <w:suppressAutoHyphens w:val="0"/>
      <w:spacing w:after="0" w:line="240" w:lineRule="auto"/>
      <w:rPr>
        <w:lang w:val="en-US"/>
      </w:rPr>
    </w:pPr>
    <w:r>
      <w:rPr>
        <w:lang w:val="en-US"/>
      </w:rPr>
      <w:br w:type="page"/>
    </w:r>
  </w:p>
  <w:p w14:paraId="30AACB24" w14:textId="77777777" w:rsidR="00F760C9" w:rsidRDefault="00F760C9" w:rsidP="009816F9">
    <w:pPr>
      <w:pStyle w:val="Heading4"/>
      <w:rPr>
        <w:lang w:val="en-US"/>
      </w:rPr>
    </w:pPr>
    <w:r>
      <w:rPr>
        <w:lang w:val="en-US"/>
      </w:rPr>
      <w:t>HV Fuse Holder</w:t>
    </w:r>
  </w:p>
  <w:p w14:paraId="233FE199" w14:textId="77777777" w:rsidR="00F760C9" w:rsidRPr="009816F9" w:rsidRDefault="00F760C9" w:rsidP="009816F9">
    <w:pPr>
      <w:rPr>
        <w:lang w:val="en-US"/>
      </w:rPr>
    </w:pPr>
    <w:r>
      <w:rPr>
        <w:lang w:val="en-US"/>
      </w:rPr>
      <w:t>Referred to 3.1.9</w:t>
    </w:r>
  </w:p>
  <w:p w14:paraId="64BE62ED" w14:textId="77777777" w:rsidR="00F760C9" w:rsidRDefault="00F760C9" w:rsidP="009816F9">
    <w:pPr>
      <w:rPr>
        <w:lang w:val="en-US"/>
      </w:rPr>
    </w:pPr>
    <w:r>
      <w:rPr>
        <w:noProof/>
        <w:lang w:val="en-US" w:eastAsia="en-US"/>
      </w:rPr>
      <w:drawing>
        <wp:inline distT="0" distB="0" distL="0" distR="0" wp14:anchorId="4275C495" wp14:editId="3B035262">
          <wp:extent cx="6126480" cy="71145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9">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76E60EB6" w14:textId="77777777" w:rsidR="00F760C9" w:rsidRPr="009816F9" w:rsidRDefault="00F760C9" w:rsidP="009816F9">
    <w:pPr>
      <w:rPr>
        <w:lang w:val="en-US"/>
      </w:rPr>
    </w:pPr>
    <w:r>
      <w:rPr>
        <w:lang w:val="en-US"/>
      </w:rPr>
      <w:t xml:space="preserve">Full Sheet </w:t>
    </w:r>
    <w:r w:rsidRPr="004A7AC6">
      <w:rPr>
        <w:lang w:val="en-US"/>
      </w:rPr>
      <w:t>Here</w:t>
    </w:r>
  </w:p>
  <w:p w14:paraId="72CF5C8B" w14:textId="77777777" w:rsidR="00F760C9" w:rsidRDefault="00F760C9" w:rsidP="009E7986">
    <w:pPr>
      <w:pStyle w:val="Heading4"/>
      <w:rPr>
        <w:lang w:val="en-US"/>
      </w:rPr>
    </w:pPr>
    <w:r>
      <w:rPr>
        <w:lang w:val="en-US"/>
      </w:rPr>
      <w:t>BMS Sense Fuse</w:t>
    </w:r>
  </w:p>
  <w:p w14:paraId="181E273A" w14:textId="77777777" w:rsidR="00F760C9" w:rsidRPr="00AB16BE" w:rsidRDefault="00F760C9" w:rsidP="00AB16BE">
    <w:pPr>
      <w:rPr>
        <w:lang w:val="en-US"/>
      </w:rPr>
    </w:pPr>
    <w:r>
      <w:rPr>
        <w:lang w:val="en-US"/>
      </w:rPr>
      <w:t>Referred to 3.1.5</w:t>
    </w:r>
  </w:p>
  <w:p w14:paraId="57D390BE" w14:textId="77777777" w:rsidR="00F760C9" w:rsidRPr="00F8103C" w:rsidRDefault="00F760C9" w:rsidP="009E7986">
    <w:pPr>
      <w:rPr>
        <w:color w:val="000000" w:themeColor="text1"/>
        <w:lang w:val="en-US"/>
      </w:rPr>
    </w:pPr>
    <w:r w:rsidRPr="00F8103C">
      <w:rPr>
        <w:noProof/>
        <w:color w:val="000000" w:themeColor="text1"/>
        <w:lang w:val="en-US" w:eastAsia="en-US"/>
      </w:rPr>
      <w:drawing>
        <wp:inline distT="0" distB="0" distL="0" distR="0" wp14:anchorId="097C53AB" wp14:editId="01A28757">
          <wp:extent cx="6126480" cy="5826760"/>
          <wp:effectExtent l="0" t="0" r="762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30">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A64BD76" w14:textId="77777777" w:rsidR="00F760C9" w:rsidRDefault="00F760C9" w:rsidP="009E7986">
    <w:pPr>
      <w:rPr>
        <w:color w:val="000000" w:themeColor="text1"/>
        <w:lang w:val="en-US"/>
      </w:rPr>
    </w:pPr>
    <w:r w:rsidRPr="00F8103C">
      <w:rPr>
        <w:color w:val="000000" w:themeColor="text1"/>
        <w:lang w:val="en-US"/>
      </w:rPr>
      <w:t xml:space="preserve">Full datasheet: </w:t>
    </w:r>
    <w:r w:rsidRPr="004A7AC6">
      <w:rPr>
        <w:lang w:val="en-US"/>
      </w:rPr>
      <w:t>here</w:t>
    </w:r>
  </w:p>
  <w:p w14:paraId="35C53C0C" w14:textId="77777777" w:rsidR="00F760C9" w:rsidRDefault="00F760C9">
    <w:pPr>
      <w:suppressAutoHyphens w:val="0"/>
      <w:spacing w:after="0" w:line="240" w:lineRule="auto"/>
      <w:rPr>
        <w:color w:val="000000" w:themeColor="text1"/>
        <w:lang w:val="en-US"/>
      </w:rPr>
    </w:pPr>
    <w:r>
      <w:rPr>
        <w:color w:val="000000" w:themeColor="text1"/>
        <w:lang w:val="en-US"/>
      </w:rPr>
      <w:br w:type="page"/>
    </w:r>
  </w:p>
  <w:p w14:paraId="6A9D6C94" w14:textId="77777777" w:rsidR="00F760C9" w:rsidRDefault="00F760C9" w:rsidP="009E7986">
    <w:pPr>
      <w:pStyle w:val="Heading4"/>
      <w:rPr>
        <w:lang w:val="en-US"/>
      </w:rPr>
    </w:pPr>
    <w:r>
      <w:rPr>
        <w:lang w:val="en-US"/>
      </w:rPr>
      <w:t>Charger</w:t>
    </w:r>
  </w:p>
  <w:p w14:paraId="345B49E6" w14:textId="77777777" w:rsidR="00F760C9" w:rsidRPr="00436E54" w:rsidRDefault="00F760C9" w:rsidP="00546245">
    <w:pPr>
      <w:rPr>
        <w:lang w:val="en-US"/>
      </w:rPr>
    </w:pPr>
    <w:r>
      <w:rPr>
        <w:lang w:val="en-US"/>
      </w:rPr>
      <w:t>Referred to 3.1.10</w:t>
    </w:r>
  </w:p>
  <w:p w14:paraId="2D2ED81E" w14:textId="77777777" w:rsidR="00F760C9" w:rsidRPr="00546245" w:rsidRDefault="00F760C9" w:rsidP="00546245">
    <w:pPr>
      <w:rPr>
        <w:lang w:val="en-US"/>
      </w:rPr>
    </w:pPr>
  </w:p>
  <w:p w14:paraId="7925CF63" w14:textId="77777777" w:rsidR="00F760C9" w:rsidRDefault="00F760C9" w:rsidP="009E7986">
    <w:pPr>
      <w:jc w:val="center"/>
      <w:rPr>
        <w:lang w:val="en-US"/>
      </w:rPr>
    </w:pPr>
    <w:r>
      <w:rPr>
        <w:noProof/>
        <w:lang w:val="en-US" w:eastAsia="en-US"/>
      </w:rPr>
      <w:drawing>
        <wp:inline distT="0" distB="0" distL="0" distR="0" wp14:anchorId="532EBB45" wp14:editId="42D3156B">
          <wp:extent cx="3924300" cy="6601952"/>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31">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3A91F6A9" w14:textId="77777777" w:rsidR="00F760C9" w:rsidRDefault="00F760C9" w:rsidP="009E7986">
    <w:r>
      <w:rPr>
        <w:lang w:val="en-US"/>
      </w:rPr>
      <w:t xml:space="preserve">Full datasheet: </w:t>
    </w:r>
    <w:r w:rsidRPr="004A7AC6">
      <w:rPr>
        <w:lang w:val="en-US"/>
      </w:rPr>
      <w:t>here</w:t>
    </w:r>
  </w:p>
  <w:p w14:paraId="0CB0883D" w14:textId="77777777" w:rsidR="00F760C9" w:rsidRDefault="00F760C9" w:rsidP="00CC76D0">
    <w:pPr>
      <w:pStyle w:val="Heading2"/>
      <w:rPr>
        <w:lang w:val="en-US"/>
      </w:rPr>
    </w:pPr>
    <w:r>
      <w:rPr>
        <w:lang w:val="en-US"/>
      </w:rPr>
      <w:t>Energy Meter</w:t>
    </w:r>
  </w:p>
  <w:p w14:paraId="6B6753A4" w14:textId="77777777" w:rsidR="00F760C9" w:rsidRPr="00436E54" w:rsidRDefault="00F760C9" w:rsidP="00546245">
    <w:pPr>
      <w:rPr>
        <w:lang w:val="en-US"/>
      </w:rPr>
    </w:pPr>
    <w:r>
      <w:rPr>
        <w:lang w:val="en-US"/>
      </w:rPr>
      <w:t>Referred to 4.1</w:t>
    </w:r>
  </w:p>
  <w:p w14:paraId="76009F5B" w14:textId="77777777" w:rsidR="00F760C9" w:rsidRDefault="00F760C9" w:rsidP="00220C8A">
    <w:pPr>
      <w:rPr>
        <w:lang w:val="en-US"/>
      </w:rPr>
    </w:pPr>
    <w:r>
      <w:rPr>
        <w:noProof/>
        <w:lang w:val="en-US" w:eastAsia="en-US"/>
      </w:rPr>
      <w:drawing>
        <wp:inline distT="0" distB="0" distL="0" distR="0" wp14:anchorId="36E97686" wp14:editId="3574C58D">
          <wp:extent cx="5981700" cy="635493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8151" cy="6361790"/>
                  </a:xfrm>
                  <a:prstGeom prst="rect">
                    <a:avLst/>
                  </a:prstGeom>
                </pic:spPr>
              </pic:pic>
            </a:graphicData>
          </a:graphic>
        </wp:inline>
      </w:drawing>
    </w:r>
  </w:p>
  <w:p w14:paraId="10EE4BBD" w14:textId="77777777" w:rsidR="00F760C9" w:rsidRDefault="00F760C9" w:rsidP="00220C8A">
    <w:pPr>
      <w:rPr>
        <w:lang w:val="en-US"/>
      </w:rPr>
    </w:pPr>
    <w:r>
      <w:rPr>
        <w:lang w:val="en-US"/>
      </w:rPr>
      <w:t xml:space="preserve">Full Specs </w:t>
    </w:r>
    <w:r w:rsidRPr="004A7AC6">
      <w:rPr>
        <w:lang w:val="en-US"/>
      </w:rPr>
      <w:t>here</w:t>
    </w:r>
  </w:p>
  <w:p w14:paraId="20DC57DF" w14:textId="77777777" w:rsidR="00F760C9" w:rsidRDefault="00F760C9">
    <w:pPr>
      <w:suppressAutoHyphens w:val="0"/>
      <w:spacing w:after="0" w:line="240" w:lineRule="auto"/>
      <w:rPr>
        <w:lang w:val="en-US"/>
      </w:rPr>
    </w:pPr>
    <w:r>
      <w:rPr>
        <w:lang w:val="en-US"/>
      </w:rPr>
      <w:br w:type="page"/>
    </w:r>
  </w:p>
  <w:p w14:paraId="4023C10E" w14:textId="77777777" w:rsidR="00F760C9" w:rsidRDefault="00F760C9" w:rsidP="00CC76D0">
    <w:pPr>
      <w:pStyle w:val="Heading2"/>
      <w:rPr>
        <w:lang w:val="en-US"/>
      </w:rPr>
    </w:pPr>
    <w:r>
      <w:rPr>
        <w:lang w:val="en-US"/>
      </w:rPr>
      <w:t>Motor Controller</w:t>
    </w:r>
  </w:p>
  <w:p w14:paraId="36B21505" w14:textId="77777777" w:rsidR="00F760C9" w:rsidRDefault="00F760C9" w:rsidP="007C0B94">
    <w:pPr>
      <w:pStyle w:val="Heading3"/>
      <w:rPr>
        <w:color w:val="000000" w:themeColor="text1"/>
        <w:lang w:val="en-US"/>
      </w:rPr>
    </w:pPr>
    <w:r w:rsidRPr="00F8103C">
      <w:rPr>
        <w:color w:val="000000" w:themeColor="text1"/>
        <w:lang w:val="en-US"/>
      </w:rPr>
      <w:t>Rinehart Motion Systems PM100DX</w:t>
    </w:r>
  </w:p>
  <w:p w14:paraId="68DD3FF9" w14:textId="77777777" w:rsidR="00F760C9" w:rsidRPr="00665BB1" w:rsidRDefault="00F760C9" w:rsidP="00665BB1">
    <w:pPr>
      <w:rPr>
        <w:lang w:val="en-US"/>
      </w:rPr>
    </w:pPr>
    <w:r>
      <w:rPr>
        <w:lang w:val="en-US"/>
      </w:rPr>
      <w:t>Referred to: 5.1</w:t>
    </w:r>
  </w:p>
  <w:p w14:paraId="0AEC2786" w14:textId="77777777" w:rsidR="00F760C9" w:rsidRDefault="00F760C9" w:rsidP="00286F3D">
    <w:pPr>
      <w:jc w:val="center"/>
      <w:rPr>
        <w:lang w:val="en-US"/>
      </w:rPr>
    </w:pPr>
    <w:r w:rsidRPr="00F8103C">
      <w:rPr>
        <w:noProof/>
        <w:color w:val="000000" w:themeColor="text1"/>
        <w:u w:val="single"/>
        <w:lang w:val="en-US" w:eastAsia="en-US"/>
      </w:rPr>
      <w:drawing>
        <wp:inline distT="0" distB="0" distL="0" distR="0" wp14:anchorId="5BCB8804" wp14:editId="2A2DDA78">
          <wp:extent cx="4876149" cy="61341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33">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20B50105" w14:textId="77777777" w:rsidR="00F760C9" w:rsidRDefault="00F760C9" w:rsidP="007C0B94">
    <w:pPr>
      <w:rPr>
        <w:lang w:val="en-US"/>
      </w:rPr>
    </w:pPr>
    <w:r>
      <w:rPr>
        <w:lang w:val="en-US"/>
      </w:rPr>
      <w:t xml:space="preserve">Full datasheet can be found </w:t>
    </w:r>
    <w:r w:rsidRPr="004A7AC6">
      <w:rPr>
        <w:lang w:val="en-US"/>
      </w:rPr>
      <w:t>here</w:t>
    </w:r>
  </w:p>
  <w:p w14:paraId="5AF4DF47" w14:textId="77777777" w:rsidR="00F760C9" w:rsidRDefault="00F760C9">
    <w:pPr>
      <w:suppressAutoHyphens w:val="0"/>
      <w:spacing w:after="0" w:line="240" w:lineRule="auto"/>
      <w:rPr>
        <w:lang w:val="en-US"/>
      </w:rPr>
    </w:pPr>
    <w:r>
      <w:rPr>
        <w:lang w:val="en-US"/>
      </w:rPr>
      <w:br w:type="page"/>
    </w:r>
  </w:p>
  <w:p w14:paraId="7F26850D" w14:textId="77777777" w:rsidR="00F760C9" w:rsidRDefault="00F760C9" w:rsidP="005277D0">
    <w:pPr>
      <w:pStyle w:val="Heading3"/>
      <w:rPr>
        <w:lang w:val="en-US"/>
      </w:rPr>
    </w:pPr>
    <w:r>
      <w:rPr>
        <w:lang w:val="en-US"/>
      </w:rPr>
      <w:t>EXRAD Shielded Cable</w:t>
    </w:r>
  </w:p>
  <w:p w14:paraId="03CB30E6" w14:textId="77777777" w:rsidR="00F760C9" w:rsidRPr="005277D0" w:rsidRDefault="00F760C9" w:rsidP="005277D0">
    <w:pPr>
      <w:rPr>
        <w:lang w:val="en-US"/>
      </w:rPr>
    </w:pPr>
    <w:r>
      <w:rPr>
        <w:lang w:val="en-US"/>
      </w:rPr>
      <w:t>Referred to: 5.1.2 and 2.11.2</w:t>
    </w:r>
  </w:p>
  <w:p w14:paraId="251F8DB2" w14:textId="77777777" w:rsidR="00F760C9" w:rsidRDefault="00F760C9" w:rsidP="005277D0">
    <w:pPr>
      <w:jc w:val="center"/>
      <w:rPr>
        <w:lang w:val="en-US"/>
      </w:rPr>
    </w:pPr>
    <w:r>
      <w:rPr>
        <w:noProof/>
        <w:lang w:val="en-US" w:eastAsia="en-US"/>
      </w:rPr>
      <w:drawing>
        <wp:inline distT="0" distB="0" distL="0" distR="0" wp14:anchorId="3C22FF57" wp14:editId="25AA8CF7">
          <wp:extent cx="5619750" cy="433829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34">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468BAA99" w14:textId="77777777" w:rsidR="00F760C9" w:rsidRDefault="00F760C9" w:rsidP="005277D0">
    <w:pPr>
      <w:rPr>
        <w:lang w:val="en-US"/>
      </w:rPr>
    </w:pPr>
    <w:r>
      <w:rPr>
        <w:lang w:val="en-US"/>
      </w:rPr>
      <w:t xml:space="preserve">Full Datasheet can be found </w:t>
    </w:r>
    <w:r w:rsidRPr="004A7AC6">
      <w:rPr>
        <w:lang w:val="en-US"/>
      </w:rPr>
      <w:t>here</w:t>
    </w:r>
  </w:p>
  <w:p w14:paraId="771C8D9D" w14:textId="77777777" w:rsidR="00F760C9" w:rsidRDefault="00F760C9">
    <w:pPr>
      <w:suppressAutoHyphens w:val="0"/>
      <w:spacing w:after="0" w:line="240" w:lineRule="auto"/>
      <w:rPr>
        <w:lang w:val="en-US"/>
      </w:rPr>
    </w:pPr>
    <w:r>
      <w:rPr>
        <w:lang w:val="en-US"/>
      </w:rPr>
      <w:br w:type="page"/>
    </w:r>
  </w:p>
  <w:p w14:paraId="1D71BEAB" w14:textId="77777777" w:rsidR="00F760C9" w:rsidRDefault="00F760C9" w:rsidP="00CC76D0">
    <w:pPr>
      <w:pStyle w:val="Heading2"/>
      <w:rPr>
        <w:lang w:val="en-US"/>
      </w:rPr>
    </w:pPr>
    <w:r>
      <w:rPr>
        <w:lang w:val="en-US"/>
      </w:rPr>
      <w:t>Motor(s)</w:t>
    </w:r>
  </w:p>
  <w:p w14:paraId="2FAC58B3" w14:textId="77777777" w:rsidR="00F760C9" w:rsidRDefault="00F760C9" w:rsidP="005E6979">
    <w:pPr>
      <w:pStyle w:val="Heading3"/>
      <w:rPr>
        <w:lang w:val="en-US"/>
      </w:rPr>
    </w:pPr>
    <w:r>
      <w:rPr>
        <w:lang w:val="en-US"/>
      </w:rPr>
      <w:t>EMRAX 228</w:t>
    </w:r>
  </w:p>
  <w:p w14:paraId="01D395CF" w14:textId="77777777" w:rsidR="00F760C9" w:rsidRPr="00436E54" w:rsidRDefault="00F760C9" w:rsidP="00546245">
    <w:pPr>
      <w:rPr>
        <w:lang w:val="en-US"/>
      </w:rPr>
    </w:pPr>
    <w:r>
      <w:rPr>
        <w:lang w:val="en-US"/>
      </w:rPr>
      <w:t>Referred to 6.1.1</w:t>
    </w:r>
  </w:p>
  <w:p w14:paraId="2D26E451" w14:textId="77777777" w:rsidR="00F760C9" w:rsidRPr="00546245" w:rsidRDefault="00F760C9" w:rsidP="00546245">
    <w:pPr>
      <w:rPr>
        <w:lang w:val="en-US"/>
      </w:rPr>
    </w:pPr>
  </w:p>
  <w:p w14:paraId="4811C128" w14:textId="77777777" w:rsidR="00F760C9" w:rsidRPr="00F8103C" w:rsidRDefault="00F760C9"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1AEEA9D6" wp14:editId="50F642DE">
          <wp:extent cx="5441171" cy="6105525"/>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35">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6C2C022E" w14:textId="77777777" w:rsidR="00F760C9" w:rsidRDefault="00F760C9" w:rsidP="005E6979">
    <w:pPr>
      <w:rPr>
        <w:lang w:val="en-US"/>
      </w:rPr>
    </w:pPr>
    <w:r>
      <w:rPr>
        <w:lang w:val="en-US"/>
      </w:rPr>
      <w:t xml:space="preserve">Full datasheet </w:t>
    </w:r>
    <w:r w:rsidRPr="004A7AC6">
      <w:rPr>
        <w:lang w:val="en-US"/>
      </w:rPr>
      <w:t>here</w:t>
    </w:r>
  </w:p>
  <w:p w14:paraId="6F5C9911" w14:textId="77777777" w:rsidR="00F760C9" w:rsidRDefault="00F760C9">
    <w:pPr>
      <w:suppressAutoHyphens w:val="0"/>
      <w:spacing w:after="0" w:line="240" w:lineRule="auto"/>
      <w:rPr>
        <w:lang w:val="en-US"/>
      </w:rPr>
    </w:pPr>
    <w:r>
      <w:rPr>
        <w:lang w:val="en-US"/>
      </w:rPr>
      <w:br w:type="page"/>
    </w:r>
  </w:p>
  <w:p w14:paraId="4E6912D7" w14:textId="77777777" w:rsidR="00F760C9" w:rsidRDefault="00F760C9" w:rsidP="00CC76D0">
    <w:pPr>
      <w:pStyle w:val="Heading2"/>
      <w:rPr>
        <w:lang w:val="en-US"/>
      </w:rPr>
    </w:pPr>
    <w:r>
      <w:rPr>
        <w:lang w:val="en-US"/>
      </w:rPr>
      <w:t>Torque Encoder</w:t>
    </w:r>
  </w:p>
  <w:p w14:paraId="3004B113" w14:textId="77777777" w:rsidR="00F760C9" w:rsidRDefault="00F760C9" w:rsidP="00043890">
    <w:pPr>
      <w:pStyle w:val="Heading3"/>
      <w:rPr>
        <w:color w:val="000000" w:themeColor="text1"/>
        <w:lang w:val="en-US"/>
      </w:rPr>
    </w:pPr>
    <w:r>
      <w:rPr>
        <w:color w:val="000000" w:themeColor="text1"/>
        <w:lang w:val="en-US"/>
      </w:rPr>
      <w:t>Active Sensors Linear Potentiometer</w:t>
    </w:r>
  </w:p>
  <w:p w14:paraId="3F0A001E" w14:textId="77777777" w:rsidR="00F760C9" w:rsidRPr="002A3314" w:rsidRDefault="00F760C9" w:rsidP="002A3314">
    <w:pPr>
      <w:rPr>
        <w:lang w:val="en-US"/>
      </w:rPr>
    </w:pPr>
    <w:r>
      <w:rPr>
        <w:lang w:val="en-US"/>
      </w:rPr>
      <w:t>Referred to 7.1</w:t>
    </w:r>
  </w:p>
  <w:p w14:paraId="7DB34D0C" w14:textId="77777777" w:rsidR="00F760C9" w:rsidRDefault="00F760C9" w:rsidP="00043890">
    <w:pPr>
      <w:rPr>
        <w:lang w:val="en-US"/>
      </w:rPr>
    </w:pPr>
    <w:r>
      <w:rPr>
        <w:noProof/>
        <w:lang w:val="en-US" w:eastAsia="en-US"/>
      </w:rPr>
      <mc:AlternateContent>
        <mc:Choice Requires="wpc">
          <w:drawing>
            <wp:inline distT="0" distB="0" distL="0" distR="0" wp14:anchorId="12702D78" wp14:editId="748D20DE">
              <wp:extent cx="6331585" cy="4067174"/>
              <wp:effectExtent l="0" t="0" r="0" b="0"/>
              <wp:docPr id="121" name="Canvas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4" name="Picture 244"/>
                        <pic:cNvPicPr/>
                      </pic:nvPicPr>
                      <pic:blipFill>
                        <a:blip r:embed="rId36">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248" name="Picture 248"/>
                        <pic:cNvPicPr/>
                      </pic:nvPicPr>
                      <pic:blipFill>
                        <a:blip r:embed="rId37">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3E527E32" id="Canvas 121"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">
              <v:shape id="_x0000_s1027" type="#_x0000_t75" style="position:absolute;width:63315;height:40665;visibility:visible;mso-wrap-style:square">
                <v:fill o:detectmouseclick="t"/>
                <v:path o:connecttype="none"/>
              </v:shape>
              <v:shape id="Picture 244" o:spid="_x0000_s1028" type="#_x0000_t75" style="position:absolute;width:54864;height:18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">
                <v:imagedata r:id="rId38" o:title=""/>
              </v:shape>
              <v:shape id="Picture 248" o:spid="_x0000_s1029" type="#_x0000_t75" style="position:absolute;left:1524;top:17614;width:52482;height:2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">
                <v:imagedata r:id="rId39" o:title=""/>
              </v:shape>
              <w10:anchorlock/>
            </v:group>
          </w:pict>
        </mc:Fallback>
      </mc:AlternateContent>
    </w:r>
  </w:p>
  <w:p w14:paraId="629FB081" w14:textId="77777777" w:rsidR="00F760C9" w:rsidRDefault="00F760C9" w:rsidP="00043890">
    <w:pPr>
      <w:rPr>
        <w:lang w:val="en-US"/>
      </w:rPr>
    </w:pPr>
    <w:r>
      <w:rPr>
        <w:lang w:val="en-US"/>
      </w:rPr>
      <w:t xml:space="preserve">Full Datasheet can be found </w:t>
    </w:r>
    <w:r w:rsidRPr="004A7AC6">
      <w:rPr>
        <w:lang w:val="en-US"/>
      </w:rPr>
      <w:t>here</w:t>
    </w:r>
  </w:p>
  <w:p w14:paraId="23433B7A" w14:textId="77777777" w:rsidR="00F760C9" w:rsidRDefault="00F760C9">
    <w:pPr>
      <w:suppressAutoHyphens w:val="0"/>
      <w:spacing w:after="0" w:line="240" w:lineRule="auto"/>
      <w:rPr>
        <w:lang w:val="en-US"/>
      </w:rPr>
    </w:pPr>
    <w:r>
      <w:rPr>
        <w:lang w:val="en-US"/>
      </w:rPr>
      <w:br w:type="page"/>
    </w:r>
  </w:p>
  <w:p w14:paraId="654D7F66" w14:textId="77777777" w:rsidR="00F760C9" w:rsidRDefault="00F760C9" w:rsidP="00CC76D0">
    <w:pPr>
      <w:pStyle w:val="Heading2"/>
      <w:rPr>
        <w:lang w:val="en-US"/>
      </w:rPr>
    </w:pPr>
    <w:r>
      <w:rPr>
        <w:lang w:val="en-US"/>
      </w:rPr>
      <w:t>LV Parts</w:t>
    </w:r>
  </w:p>
  <w:p w14:paraId="691D6237" w14:textId="77777777" w:rsidR="00F760C9" w:rsidRPr="00B33016" w:rsidRDefault="00F760C9" w:rsidP="009E7986">
    <w:pPr>
      <w:pStyle w:val="Heading3"/>
      <w:rPr>
        <w:lang w:val="en-US"/>
      </w:rPr>
    </w:pPr>
    <w:r>
      <w:rPr>
        <w:lang w:val="en-US"/>
      </w:rPr>
      <w:t>Low Voltage BMS</w:t>
    </w:r>
  </w:p>
  <w:p w14:paraId="274DC2FB" w14:textId="77777777" w:rsidR="00F760C9" w:rsidRDefault="00F760C9" w:rsidP="009E7986">
    <w:pPr>
      <w:pStyle w:val="Heading4"/>
      <w:rPr>
        <w:lang w:val="en-US"/>
      </w:rPr>
    </w:pPr>
    <w:r>
      <w:rPr>
        <w:lang w:val="en-US"/>
      </w:rPr>
      <w:t>Low Voltage Battery</w:t>
    </w:r>
  </w:p>
  <w:p w14:paraId="6D3DD958" w14:textId="77777777" w:rsidR="00F760C9" w:rsidRPr="00436E54" w:rsidRDefault="00F760C9" w:rsidP="002A3314">
    <w:pPr>
      <w:rPr>
        <w:lang w:val="en-US"/>
      </w:rPr>
    </w:pPr>
    <w:r>
      <w:rPr>
        <w:lang w:val="en-US"/>
      </w:rPr>
      <w:t>Referred to 8.1</w:t>
    </w:r>
  </w:p>
  <w:p w14:paraId="78C7EDB7" w14:textId="77777777" w:rsidR="00F760C9" w:rsidRPr="002A3314" w:rsidRDefault="00F760C9" w:rsidP="002A3314">
    <w:pPr>
      <w:rPr>
        <w:lang w:val="en-US"/>
      </w:rPr>
    </w:pPr>
  </w:p>
  <w:p w14:paraId="28F78349" w14:textId="77777777" w:rsidR="00F760C9" w:rsidRPr="00F8103C" w:rsidRDefault="00F760C9" w:rsidP="0070109C">
    <w:pPr>
      <w:rPr>
        <w:color w:val="000000" w:themeColor="text1"/>
        <w:lang w:val="en-US"/>
      </w:rPr>
    </w:pPr>
    <w:r w:rsidRPr="00F8103C">
      <w:rPr>
        <w:noProof/>
        <w:color w:val="000000" w:themeColor="text1"/>
        <w:lang w:val="en-US" w:eastAsia="en-US"/>
      </w:rPr>
      <w:drawing>
        <wp:inline distT="0" distB="0" distL="0" distR="0" wp14:anchorId="6532E167" wp14:editId="6BFE16E4">
          <wp:extent cx="5905500" cy="5504577"/>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40">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3A746076" w14:textId="77777777" w:rsidR="00F760C9" w:rsidRDefault="00F760C9" w:rsidP="0070109C">
    <w:pPr>
      <w:rPr>
        <w:lang w:val="en-US"/>
      </w:rPr>
    </w:pPr>
    <w:r>
      <w:rPr>
        <w:lang w:val="en-US"/>
      </w:rPr>
      <w:t xml:space="preserve">Full Datasheet </w:t>
    </w:r>
    <w:r w:rsidRPr="004A7AC6">
      <w:rPr>
        <w:lang w:val="en-US"/>
      </w:rPr>
      <w:t>here</w:t>
    </w:r>
  </w:p>
  <w:p w14:paraId="1DA559A6" w14:textId="77777777" w:rsidR="00F760C9" w:rsidRDefault="00F760C9">
    <w:pPr>
      <w:suppressAutoHyphens w:val="0"/>
      <w:spacing w:after="0" w:line="240" w:lineRule="auto"/>
      <w:rPr>
        <w:lang w:val="en-US"/>
      </w:rPr>
    </w:pPr>
    <w:r>
      <w:rPr>
        <w:lang w:val="en-US"/>
      </w:rPr>
      <w:br w:type="page"/>
    </w:r>
  </w:p>
  <w:p w14:paraId="6B6CF36B" w14:textId="77777777" w:rsidR="00F760C9" w:rsidRDefault="00F760C9" w:rsidP="00043890">
    <w:pPr>
      <w:pStyle w:val="Heading2"/>
      <w:rPr>
        <w:lang w:val="en-US"/>
      </w:rPr>
    </w:pPr>
    <w:r>
      <w:rPr>
        <w:lang w:val="en-US"/>
      </w:rPr>
      <w:t>Grounding Concept</w:t>
    </w:r>
  </w:p>
  <w:p w14:paraId="4DC33FF7" w14:textId="77777777" w:rsidR="00F760C9" w:rsidRDefault="00F760C9" w:rsidP="009C619A">
    <w:pPr>
      <w:rPr>
        <w:lang w:val="en-US"/>
      </w:rPr>
    </w:pPr>
    <w:r>
      <w:rPr>
        <w:lang w:val="en-US"/>
      </w:rPr>
      <w:t>Referred to 9.1</w:t>
    </w:r>
  </w:p>
  <w:p w14:paraId="5679B661" w14:textId="77777777" w:rsidR="00F760C9" w:rsidRDefault="00F760C9">
    <w:pPr>
      <w:suppressAutoHyphens w:val="0"/>
      <w:spacing w:after="0" w:line="240" w:lineRule="auto"/>
      <w:rPr>
        <w:lang w:val="en-US"/>
      </w:rPr>
    </w:pPr>
    <w:r>
      <w:rPr>
        <w:lang w:val="en-US"/>
      </w:rPr>
      <w:br w:type="page"/>
    </w:r>
  </w:p>
  <w:p w14:paraId="1656844D" w14:textId="77777777" w:rsidR="00F760C9" w:rsidRDefault="00F760C9" w:rsidP="00043890">
    <w:pPr>
      <w:pStyle w:val="Heading2"/>
      <w:rPr>
        <w:lang w:val="en-US"/>
      </w:rPr>
    </w:pPr>
    <w:r>
      <w:rPr>
        <w:lang w:val="en-US"/>
      </w:rPr>
      <w:t>Firewall</w:t>
    </w:r>
  </w:p>
  <w:p w14:paraId="73CF8F20" w14:textId="77777777" w:rsidR="0091414D" w:rsidRDefault="0091414D">
    <w:pPr>
      <w:pStyle w:val="Header"/>
      <w:rPr>
        <w:lang w:val="en-US"/>
      </w:rPr>
    </w:pPr>
    <w:r>
      <w:rPr>
        <w:rFonts w:eastAsia="Arial"/>
        <w:lang w:val="en-US"/>
      </w:rPr>
      <w:fldChar w:fldCharType="end"/>
    </w:r>
  </w:p>
  <w:p w14:paraId="7CB2A952" w14:textId="77777777" w:rsidR="0091414D" w:rsidRDefault="0091414D">
    <w:pPr>
      <w:pStyle w:val="Header"/>
      <w:rPr>
        <w:lang w:val="en-US"/>
      </w:rPr>
    </w:pPr>
    <w:r>
      <w:rPr>
        <w:lang w:val="en-US"/>
      </w:rPr>
      <w:t>__________________________________________________________________________</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3A2FD" w14:textId="77777777" w:rsidR="0091414D" w:rsidRDefault="0091414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5900AE02" w14:textId="77777777" w:rsidR="0091414D" w:rsidRDefault="0091414D">
    <w:pPr>
      <w:pStyle w:val="Header"/>
    </w:pPr>
    <w:r>
      <w:t>__________________________________________________________________________</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8131CC" w14:textId="77777777" w:rsidR="0091414D" w:rsidRDefault="0091414D"/>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76F6D" w14:textId="77777777" w:rsidR="0091414D" w:rsidRDefault="0091414D"/>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7C34B0" w14:textId="77777777" w:rsidR="0091414D" w:rsidRDefault="0091414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0BFE3E26" w14:textId="77777777" w:rsidR="0091414D" w:rsidRDefault="0091414D">
    <w:pPr>
      <w:pStyle w:val="Header"/>
      <w:rPr>
        <w:lang w:val="en-US"/>
      </w:rPr>
    </w:pPr>
    <w:r>
      <w:rPr>
        <w:lang w:val="en-US"/>
      </w:rPr>
      <w:t>__________________________________________________________________________</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ECD683" w14:textId="77777777" w:rsidR="0091414D" w:rsidRDefault="0091414D"/>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76EE9" w14:textId="77777777" w:rsidR="0091414D" w:rsidRDefault="0091414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rFonts w:eastAsia="Arial"/>
        <w:lang w:val="en-US"/>
      </w:rPr>
      <w:t xml:space="preserve">     </w:t>
    </w:r>
    <w:r>
      <w:rPr>
        <w:rFonts w:eastAsia="Arial"/>
        <w:lang w:val="en-US"/>
      </w:rPr>
      <w:tab/>
      <w:t xml:space="preserve">  </w:t>
    </w:r>
    <w:r>
      <w:rPr>
        <w:lang w:val="en-US"/>
      </w:rPr>
      <w:tab/>
    </w:r>
  </w:p>
  <w:p w14:paraId="08C6DD1B" w14:textId="77777777" w:rsidR="0091414D" w:rsidRDefault="0091414D">
    <w:pPr>
      <w:pStyle w:val="Header"/>
      <w:rPr>
        <w:lang w:val="en-US"/>
      </w:rPr>
    </w:pPr>
    <w:r>
      <w:rPr>
        <w:lang w:val="en-US"/>
      </w:rPr>
      <w:t>__________________________________________________________________________</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19DB9" w14:textId="77777777" w:rsidR="0091414D" w:rsidRDefault="0091414D"/>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E69" w14:textId="77777777" w:rsidR="0091414D" w:rsidRDefault="0091414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31E7F94" w14:textId="77777777" w:rsidR="0091414D" w:rsidRDefault="0091414D">
    <w:pPr>
      <w:pStyle w:val="Header"/>
      <w:rPr>
        <w:lang w:val="en-US"/>
      </w:rPr>
    </w:pPr>
    <w:r>
      <w:rPr>
        <w:lang w:val="en-US"/>
      </w:rPr>
      <w:t>__________________________________________________________________________</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38964" w14:textId="77777777" w:rsidR="0091414D" w:rsidRDefault="0091414D"/>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32E26" w14:textId="77777777" w:rsidR="0091414D" w:rsidRDefault="0091414D"/>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6CF87" w14:textId="6BF90E1D" w:rsidR="0091414D" w:rsidRPr="00AD7F7D" w:rsidRDefault="0091414D">
    <w:pPr>
      <w:pStyle w:val="Header"/>
      <w:rPr>
        <w:lang w:val="en-US"/>
      </w:rPr>
    </w:pPr>
    <w:r>
      <w:rPr>
        <w:rFonts w:eastAsia="Arial"/>
        <w:lang w:val="en-US"/>
      </w:rPr>
      <w:t xml:space="preserve"> </w:t>
    </w: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B042737" w14:textId="77777777" w:rsidR="0091414D" w:rsidRDefault="0091414D">
    <w:pPr>
      <w:pStyle w:val="Header"/>
      <w:rPr>
        <w:lang w:val="en-US"/>
      </w:rPr>
    </w:pPr>
    <w:r>
      <w:rPr>
        <w:lang w:val="en-US"/>
      </w:rPr>
      <w:t>__________________________________________________________________________</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3E785" w14:textId="77777777" w:rsidR="0091414D" w:rsidRDefault="0091414D"/>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B97BE" w14:textId="77777777" w:rsidR="0091414D" w:rsidRDefault="0091414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55184" w14:textId="408BEAD4" w:rsidR="0091414D" w:rsidRPr="002F736A" w:rsidRDefault="0091414D">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r>
  </w:p>
  <w:p w14:paraId="17F4F279" w14:textId="77777777" w:rsidR="0091414D" w:rsidRDefault="0091414D">
    <w:pPr>
      <w:pStyle w:val="Header"/>
    </w:pPr>
    <w:r>
      <w:t>__________________________________________________________________________</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5B421" w14:textId="77777777" w:rsidR="0091414D" w:rsidRDefault="0091414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FC5C3" w14:textId="77777777" w:rsidR="0091414D" w:rsidRDefault="0091414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DC4DE" w14:textId="1D152BEC" w:rsidR="0091414D" w:rsidRPr="002F736A" w:rsidRDefault="0091414D">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4BDED774"/>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366739A2"/>
    <w:multiLevelType w:val="hybridMultilevel"/>
    <w:tmpl w:val="79DA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seph Drockton">
    <w15:presenceInfo w15:providerId="Windows Live" w15:userId="c24aa876bfe1d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62DF"/>
    <w:rsid w:val="0000770C"/>
    <w:rsid w:val="00010410"/>
    <w:rsid w:val="00011FD6"/>
    <w:rsid w:val="000356F0"/>
    <w:rsid w:val="00036422"/>
    <w:rsid w:val="0003661C"/>
    <w:rsid w:val="00043890"/>
    <w:rsid w:val="0005292E"/>
    <w:rsid w:val="00063763"/>
    <w:rsid w:val="00063C93"/>
    <w:rsid w:val="0006657D"/>
    <w:rsid w:val="0008077E"/>
    <w:rsid w:val="00085801"/>
    <w:rsid w:val="0009026C"/>
    <w:rsid w:val="000A0F55"/>
    <w:rsid w:val="000A39B5"/>
    <w:rsid w:val="000A6AC0"/>
    <w:rsid w:val="000B2A53"/>
    <w:rsid w:val="000C34D5"/>
    <w:rsid w:val="000C382A"/>
    <w:rsid w:val="000C66E9"/>
    <w:rsid w:val="000D0896"/>
    <w:rsid w:val="000D135B"/>
    <w:rsid w:val="000D489E"/>
    <w:rsid w:val="000D6F37"/>
    <w:rsid w:val="000E08E3"/>
    <w:rsid w:val="000E0D23"/>
    <w:rsid w:val="000E22EC"/>
    <w:rsid w:val="000E31B9"/>
    <w:rsid w:val="000E44B0"/>
    <w:rsid w:val="000E56D5"/>
    <w:rsid w:val="000F36A8"/>
    <w:rsid w:val="00106BA4"/>
    <w:rsid w:val="001123A1"/>
    <w:rsid w:val="00126A8C"/>
    <w:rsid w:val="00135B7A"/>
    <w:rsid w:val="001368E7"/>
    <w:rsid w:val="00136E73"/>
    <w:rsid w:val="00141EE7"/>
    <w:rsid w:val="001536EF"/>
    <w:rsid w:val="00153ED9"/>
    <w:rsid w:val="0016462A"/>
    <w:rsid w:val="0016628B"/>
    <w:rsid w:val="00176B40"/>
    <w:rsid w:val="00181BE4"/>
    <w:rsid w:val="00185DBD"/>
    <w:rsid w:val="001B3EED"/>
    <w:rsid w:val="001C4DC1"/>
    <w:rsid w:val="001D1F73"/>
    <w:rsid w:val="001D3B25"/>
    <w:rsid w:val="001D3DB8"/>
    <w:rsid w:val="001F58F3"/>
    <w:rsid w:val="002005E7"/>
    <w:rsid w:val="0020071B"/>
    <w:rsid w:val="00200962"/>
    <w:rsid w:val="00203C60"/>
    <w:rsid w:val="00212602"/>
    <w:rsid w:val="00220B8F"/>
    <w:rsid w:val="00220C8A"/>
    <w:rsid w:val="002236ED"/>
    <w:rsid w:val="002279C5"/>
    <w:rsid w:val="00233068"/>
    <w:rsid w:val="002418FB"/>
    <w:rsid w:val="00243B80"/>
    <w:rsid w:val="00244D11"/>
    <w:rsid w:val="0025177E"/>
    <w:rsid w:val="00260F99"/>
    <w:rsid w:val="00265567"/>
    <w:rsid w:val="00280D77"/>
    <w:rsid w:val="00283062"/>
    <w:rsid w:val="00286F3D"/>
    <w:rsid w:val="00287456"/>
    <w:rsid w:val="002A3314"/>
    <w:rsid w:val="002B1646"/>
    <w:rsid w:val="002F4F86"/>
    <w:rsid w:val="002F736A"/>
    <w:rsid w:val="00303635"/>
    <w:rsid w:val="00304928"/>
    <w:rsid w:val="003062FD"/>
    <w:rsid w:val="0032015E"/>
    <w:rsid w:val="00321714"/>
    <w:rsid w:val="00335C6A"/>
    <w:rsid w:val="0034087C"/>
    <w:rsid w:val="003705A4"/>
    <w:rsid w:val="00387F78"/>
    <w:rsid w:val="003A1802"/>
    <w:rsid w:val="003A2A4B"/>
    <w:rsid w:val="003A5679"/>
    <w:rsid w:val="003A61C5"/>
    <w:rsid w:val="003B2779"/>
    <w:rsid w:val="003B41BB"/>
    <w:rsid w:val="003B48C2"/>
    <w:rsid w:val="003B7647"/>
    <w:rsid w:val="003D6014"/>
    <w:rsid w:val="003E12A5"/>
    <w:rsid w:val="003E1DCD"/>
    <w:rsid w:val="003E7028"/>
    <w:rsid w:val="003F178C"/>
    <w:rsid w:val="0040099C"/>
    <w:rsid w:val="0040127E"/>
    <w:rsid w:val="00403453"/>
    <w:rsid w:val="00410E1B"/>
    <w:rsid w:val="00414DEE"/>
    <w:rsid w:val="004212DA"/>
    <w:rsid w:val="0043135E"/>
    <w:rsid w:val="00436E54"/>
    <w:rsid w:val="004415AC"/>
    <w:rsid w:val="00444193"/>
    <w:rsid w:val="00444587"/>
    <w:rsid w:val="00445F25"/>
    <w:rsid w:val="0045070F"/>
    <w:rsid w:val="00455E6F"/>
    <w:rsid w:val="00460BE2"/>
    <w:rsid w:val="004631C4"/>
    <w:rsid w:val="004709AF"/>
    <w:rsid w:val="00473300"/>
    <w:rsid w:val="004820EF"/>
    <w:rsid w:val="00491016"/>
    <w:rsid w:val="00491F54"/>
    <w:rsid w:val="004A597A"/>
    <w:rsid w:val="004B2729"/>
    <w:rsid w:val="004B647E"/>
    <w:rsid w:val="004C0BD9"/>
    <w:rsid w:val="004C2A24"/>
    <w:rsid w:val="004D1264"/>
    <w:rsid w:val="004E5E32"/>
    <w:rsid w:val="00506ADA"/>
    <w:rsid w:val="005101C9"/>
    <w:rsid w:val="00517CEB"/>
    <w:rsid w:val="00517F68"/>
    <w:rsid w:val="00523B90"/>
    <w:rsid w:val="00526F2B"/>
    <w:rsid w:val="005277D0"/>
    <w:rsid w:val="00531DDD"/>
    <w:rsid w:val="00533BA7"/>
    <w:rsid w:val="00541E8F"/>
    <w:rsid w:val="00546245"/>
    <w:rsid w:val="00566A68"/>
    <w:rsid w:val="00567DF0"/>
    <w:rsid w:val="00570049"/>
    <w:rsid w:val="0057083C"/>
    <w:rsid w:val="005754E5"/>
    <w:rsid w:val="00576583"/>
    <w:rsid w:val="00576DE5"/>
    <w:rsid w:val="0058260B"/>
    <w:rsid w:val="00593F5A"/>
    <w:rsid w:val="005A1E65"/>
    <w:rsid w:val="005A24CC"/>
    <w:rsid w:val="005A4709"/>
    <w:rsid w:val="005A7304"/>
    <w:rsid w:val="005B29DF"/>
    <w:rsid w:val="005C42EE"/>
    <w:rsid w:val="005D0DD2"/>
    <w:rsid w:val="005D3798"/>
    <w:rsid w:val="005D39CB"/>
    <w:rsid w:val="005D44EC"/>
    <w:rsid w:val="005D4C0A"/>
    <w:rsid w:val="005E533D"/>
    <w:rsid w:val="005E6979"/>
    <w:rsid w:val="005F76C4"/>
    <w:rsid w:val="0060186C"/>
    <w:rsid w:val="00612DD4"/>
    <w:rsid w:val="00616C5A"/>
    <w:rsid w:val="00616E8A"/>
    <w:rsid w:val="00621FC0"/>
    <w:rsid w:val="00627BEB"/>
    <w:rsid w:val="0063047D"/>
    <w:rsid w:val="00661BFD"/>
    <w:rsid w:val="00665BB1"/>
    <w:rsid w:val="00672131"/>
    <w:rsid w:val="00673EE0"/>
    <w:rsid w:val="00682B07"/>
    <w:rsid w:val="006A7B1E"/>
    <w:rsid w:val="006B01C4"/>
    <w:rsid w:val="006B39C8"/>
    <w:rsid w:val="006D0F47"/>
    <w:rsid w:val="006F57DC"/>
    <w:rsid w:val="006F6270"/>
    <w:rsid w:val="0070109C"/>
    <w:rsid w:val="00706B59"/>
    <w:rsid w:val="00706FBA"/>
    <w:rsid w:val="00721950"/>
    <w:rsid w:val="00723CEE"/>
    <w:rsid w:val="00724AD7"/>
    <w:rsid w:val="00730C30"/>
    <w:rsid w:val="00731F8D"/>
    <w:rsid w:val="00750F0D"/>
    <w:rsid w:val="007529CF"/>
    <w:rsid w:val="00770DA8"/>
    <w:rsid w:val="00771326"/>
    <w:rsid w:val="007722B4"/>
    <w:rsid w:val="00780E12"/>
    <w:rsid w:val="0078659D"/>
    <w:rsid w:val="00792325"/>
    <w:rsid w:val="007A258A"/>
    <w:rsid w:val="007B305C"/>
    <w:rsid w:val="007B448A"/>
    <w:rsid w:val="007B44C6"/>
    <w:rsid w:val="007B5757"/>
    <w:rsid w:val="007C0B94"/>
    <w:rsid w:val="007D61CE"/>
    <w:rsid w:val="007E2521"/>
    <w:rsid w:val="007E2D81"/>
    <w:rsid w:val="007F1E84"/>
    <w:rsid w:val="007F3FDE"/>
    <w:rsid w:val="007F7AF5"/>
    <w:rsid w:val="00805214"/>
    <w:rsid w:val="0081144D"/>
    <w:rsid w:val="00824E9D"/>
    <w:rsid w:val="00845318"/>
    <w:rsid w:val="008613D1"/>
    <w:rsid w:val="00870A4B"/>
    <w:rsid w:val="00886A44"/>
    <w:rsid w:val="008910B9"/>
    <w:rsid w:val="00894D66"/>
    <w:rsid w:val="008A47C2"/>
    <w:rsid w:val="008A74D6"/>
    <w:rsid w:val="008D0E1C"/>
    <w:rsid w:val="008D558F"/>
    <w:rsid w:val="008D6155"/>
    <w:rsid w:val="008D61EA"/>
    <w:rsid w:val="008D75A9"/>
    <w:rsid w:val="008E31E5"/>
    <w:rsid w:val="008E3C6D"/>
    <w:rsid w:val="008E3CD8"/>
    <w:rsid w:val="008E4667"/>
    <w:rsid w:val="008E518F"/>
    <w:rsid w:val="008F184C"/>
    <w:rsid w:val="008F61CD"/>
    <w:rsid w:val="008F69C1"/>
    <w:rsid w:val="008F72C1"/>
    <w:rsid w:val="00902E58"/>
    <w:rsid w:val="00913609"/>
    <w:rsid w:val="0091414D"/>
    <w:rsid w:val="00921F34"/>
    <w:rsid w:val="00924017"/>
    <w:rsid w:val="00933474"/>
    <w:rsid w:val="009372CA"/>
    <w:rsid w:val="00945834"/>
    <w:rsid w:val="0096608D"/>
    <w:rsid w:val="0097262D"/>
    <w:rsid w:val="00976309"/>
    <w:rsid w:val="0098071B"/>
    <w:rsid w:val="009816F9"/>
    <w:rsid w:val="0099288D"/>
    <w:rsid w:val="00996CB1"/>
    <w:rsid w:val="009A0C46"/>
    <w:rsid w:val="009B005D"/>
    <w:rsid w:val="009C619A"/>
    <w:rsid w:val="009E1954"/>
    <w:rsid w:val="009E206E"/>
    <w:rsid w:val="009E21EC"/>
    <w:rsid w:val="009E2D43"/>
    <w:rsid w:val="009E7986"/>
    <w:rsid w:val="009F0B3D"/>
    <w:rsid w:val="00A01703"/>
    <w:rsid w:val="00A12114"/>
    <w:rsid w:val="00A33C94"/>
    <w:rsid w:val="00A44A05"/>
    <w:rsid w:val="00A70A18"/>
    <w:rsid w:val="00A770D0"/>
    <w:rsid w:val="00A84902"/>
    <w:rsid w:val="00A8617E"/>
    <w:rsid w:val="00A909CB"/>
    <w:rsid w:val="00A94765"/>
    <w:rsid w:val="00A9626B"/>
    <w:rsid w:val="00AA1428"/>
    <w:rsid w:val="00AA6065"/>
    <w:rsid w:val="00AB16BE"/>
    <w:rsid w:val="00AB37A3"/>
    <w:rsid w:val="00AB44E0"/>
    <w:rsid w:val="00AC1221"/>
    <w:rsid w:val="00AC7506"/>
    <w:rsid w:val="00AD5018"/>
    <w:rsid w:val="00AD7F7D"/>
    <w:rsid w:val="00AE1699"/>
    <w:rsid w:val="00B075B4"/>
    <w:rsid w:val="00B10B43"/>
    <w:rsid w:val="00B22844"/>
    <w:rsid w:val="00B30199"/>
    <w:rsid w:val="00B312FE"/>
    <w:rsid w:val="00B33016"/>
    <w:rsid w:val="00B43064"/>
    <w:rsid w:val="00B47DD8"/>
    <w:rsid w:val="00B578E1"/>
    <w:rsid w:val="00B743F4"/>
    <w:rsid w:val="00B759A8"/>
    <w:rsid w:val="00B911F6"/>
    <w:rsid w:val="00B9359B"/>
    <w:rsid w:val="00BA0C7E"/>
    <w:rsid w:val="00BB13A5"/>
    <w:rsid w:val="00BC0CA0"/>
    <w:rsid w:val="00BC5D68"/>
    <w:rsid w:val="00BD5D65"/>
    <w:rsid w:val="00BE35A1"/>
    <w:rsid w:val="00BE3FD4"/>
    <w:rsid w:val="00C14655"/>
    <w:rsid w:val="00C1660A"/>
    <w:rsid w:val="00C63753"/>
    <w:rsid w:val="00C63F23"/>
    <w:rsid w:val="00C67C8B"/>
    <w:rsid w:val="00C803F5"/>
    <w:rsid w:val="00C95CE5"/>
    <w:rsid w:val="00CB4D65"/>
    <w:rsid w:val="00CC48D6"/>
    <w:rsid w:val="00CC6FAE"/>
    <w:rsid w:val="00CC76D0"/>
    <w:rsid w:val="00CD6CA4"/>
    <w:rsid w:val="00CE590A"/>
    <w:rsid w:val="00D10CFD"/>
    <w:rsid w:val="00D14848"/>
    <w:rsid w:val="00D40BFE"/>
    <w:rsid w:val="00D4745B"/>
    <w:rsid w:val="00D51758"/>
    <w:rsid w:val="00D62BC7"/>
    <w:rsid w:val="00D661A7"/>
    <w:rsid w:val="00D72EFC"/>
    <w:rsid w:val="00D96AF5"/>
    <w:rsid w:val="00D97D66"/>
    <w:rsid w:val="00DB05A6"/>
    <w:rsid w:val="00DB5CCB"/>
    <w:rsid w:val="00DB7941"/>
    <w:rsid w:val="00DD06C9"/>
    <w:rsid w:val="00DD2A30"/>
    <w:rsid w:val="00DE435E"/>
    <w:rsid w:val="00DF02DE"/>
    <w:rsid w:val="00E0284B"/>
    <w:rsid w:val="00E047CA"/>
    <w:rsid w:val="00E16861"/>
    <w:rsid w:val="00E16DB9"/>
    <w:rsid w:val="00E17F77"/>
    <w:rsid w:val="00E254C7"/>
    <w:rsid w:val="00E32275"/>
    <w:rsid w:val="00E336F4"/>
    <w:rsid w:val="00E3499A"/>
    <w:rsid w:val="00E34D77"/>
    <w:rsid w:val="00E46275"/>
    <w:rsid w:val="00E62FD6"/>
    <w:rsid w:val="00E63E75"/>
    <w:rsid w:val="00E71AE0"/>
    <w:rsid w:val="00E72B69"/>
    <w:rsid w:val="00E76067"/>
    <w:rsid w:val="00E76070"/>
    <w:rsid w:val="00E8764B"/>
    <w:rsid w:val="00E95AF7"/>
    <w:rsid w:val="00EA7637"/>
    <w:rsid w:val="00EB5417"/>
    <w:rsid w:val="00EC1C99"/>
    <w:rsid w:val="00EC655D"/>
    <w:rsid w:val="00ED3B24"/>
    <w:rsid w:val="00EE1D57"/>
    <w:rsid w:val="00F01BFD"/>
    <w:rsid w:val="00F05934"/>
    <w:rsid w:val="00F13A46"/>
    <w:rsid w:val="00F2272E"/>
    <w:rsid w:val="00F241FF"/>
    <w:rsid w:val="00F24B79"/>
    <w:rsid w:val="00F511F6"/>
    <w:rsid w:val="00F5278E"/>
    <w:rsid w:val="00F52FD5"/>
    <w:rsid w:val="00F61E3E"/>
    <w:rsid w:val="00F65BA2"/>
    <w:rsid w:val="00F67B50"/>
    <w:rsid w:val="00F760C9"/>
    <w:rsid w:val="00F76C1E"/>
    <w:rsid w:val="00F822E0"/>
    <w:rsid w:val="00F848F6"/>
    <w:rsid w:val="00F948EA"/>
    <w:rsid w:val="00FA2803"/>
    <w:rsid w:val="00FA3026"/>
    <w:rsid w:val="00FB1050"/>
    <w:rsid w:val="00FB3281"/>
    <w:rsid w:val="00FB4631"/>
    <w:rsid w:val="00FB6B0B"/>
    <w:rsid w:val="00FF0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D02FAA"/>
  <w15:docId w15:val="{550E4529-79FF-44DA-B18B-61E6A57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link w:val="HeaderChar1"/>
    <w:pPr>
      <w:tabs>
        <w:tab w:val="center" w:pos="4536"/>
        <w:tab w:val="right" w:pos="9072"/>
      </w:tabs>
    </w:pPr>
  </w:style>
  <w:style w:type="paragraph" w:styleId="Footer">
    <w:name w:val="footer"/>
    <w:basedOn w:val="Normal"/>
    <w:link w:val="FooterChar1"/>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character" w:customStyle="1" w:styleId="HeaderChar1">
    <w:name w:val="Header Char1"/>
    <w:basedOn w:val="DefaultParagraphFont"/>
    <w:link w:val="Header"/>
    <w:rsid w:val="00D4745B"/>
    <w:rPr>
      <w:rFonts w:ascii="Arial" w:eastAsia="Calibri" w:hAnsi="Arial" w:cs="Arial"/>
      <w:sz w:val="22"/>
      <w:szCs w:val="22"/>
      <w:lang w:val="de-DE" w:eastAsia="zh-CN"/>
    </w:rPr>
  </w:style>
  <w:style w:type="character" w:customStyle="1" w:styleId="FooterChar1">
    <w:name w:val="Footer Char1"/>
    <w:basedOn w:val="DefaultParagraphFont"/>
    <w:link w:val="Footer"/>
    <w:rsid w:val="00D4745B"/>
    <w:rPr>
      <w:rFonts w:ascii="Arial" w:eastAsia="Calibri" w:hAnsi="Arial" w:cs="Arial"/>
      <w:sz w:val="22"/>
      <w:szCs w:val="22"/>
      <w:lang w:val="de-DE" w:eastAsia="zh-CN"/>
    </w:rPr>
  </w:style>
  <w:style w:type="character" w:styleId="CommentReference">
    <w:name w:val="annotation reference"/>
    <w:basedOn w:val="DefaultParagraphFont"/>
    <w:uiPriority w:val="99"/>
    <w:semiHidden/>
    <w:unhideWhenUsed/>
    <w:rsid w:val="00176B40"/>
    <w:rPr>
      <w:sz w:val="16"/>
      <w:szCs w:val="16"/>
    </w:rPr>
  </w:style>
  <w:style w:type="paragraph" w:styleId="CommentText">
    <w:name w:val="annotation text"/>
    <w:basedOn w:val="Normal"/>
    <w:link w:val="CommentTextChar"/>
    <w:uiPriority w:val="99"/>
    <w:semiHidden/>
    <w:unhideWhenUsed/>
    <w:rsid w:val="00176B40"/>
    <w:pPr>
      <w:spacing w:line="240" w:lineRule="auto"/>
    </w:pPr>
    <w:rPr>
      <w:sz w:val="20"/>
      <w:szCs w:val="20"/>
    </w:rPr>
  </w:style>
  <w:style w:type="character" w:customStyle="1" w:styleId="CommentTextChar">
    <w:name w:val="Comment Text Char"/>
    <w:basedOn w:val="DefaultParagraphFont"/>
    <w:link w:val="CommentText"/>
    <w:uiPriority w:val="99"/>
    <w:semiHidden/>
    <w:rsid w:val="00176B40"/>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76B40"/>
    <w:rPr>
      <w:b/>
      <w:bCs/>
    </w:rPr>
  </w:style>
  <w:style w:type="character" w:customStyle="1" w:styleId="CommentSubjectChar">
    <w:name w:val="Comment Subject Char"/>
    <w:basedOn w:val="CommentTextChar"/>
    <w:link w:val="CommentSubject"/>
    <w:uiPriority w:val="99"/>
    <w:semiHidden/>
    <w:rsid w:val="00176B40"/>
    <w:rPr>
      <w:rFonts w:ascii="Arial" w:eastAsia="Calibri" w:hAnsi="Arial" w:cs="Arial"/>
      <w:b/>
      <w:bCs/>
      <w:lang w:val="de-DE" w:eastAsia="zh-CN"/>
    </w:rPr>
  </w:style>
  <w:style w:type="paragraph" w:styleId="ListParagraph">
    <w:name w:val="List Paragraph"/>
    <w:basedOn w:val="Normal"/>
    <w:uiPriority w:val="34"/>
    <w:qFormat/>
    <w:rsid w:val="00410E1B"/>
    <w:pPr>
      <w:ind w:left="720"/>
      <w:contextualSpacing/>
    </w:pPr>
  </w:style>
  <w:style w:type="character" w:styleId="PlaceholderText">
    <w:name w:val="Placeholder Text"/>
    <w:basedOn w:val="DefaultParagraphFont"/>
    <w:uiPriority w:val="99"/>
    <w:semiHidden/>
    <w:rsid w:val="007A258A"/>
    <w:rPr>
      <w:color w:val="808080"/>
    </w:rPr>
  </w:style>
  <w:style w:type="paragraph" w:styleId="NormalWeb">
    <w:name w:val="Normal (Web)"/>
    <w:basedOn w:val="Normal"/>
    <w:uiPriority w:val="99"/>
    <w:semiHidden/>
    <w:unhideWhenUsed/>
    <w:rsid w:val="00845318"/>
    <w:pPr>
      <w:suppressAutoHyphens w:val="0"/>
      <w:spacing w:before="100" w:beforeAutospacing="1" w:after="100" w:afterAutospacing="1" w:line="240" w:lineRule="auto"/>
    </w:pPr>
    <w:rPr>
      <w:rFonts w:ascii="Times New Roman" w:eastAsiaTheme="minorEastAsia" w:hAnsi="Times New Roman" w:cs="Times New Roman"/>
      <w:sz w:val="24"/>
      <w:szCs w:val="24"/>
      <w:lang w:val="en-US" w:eastAsia="en-US"/>
    </w:rPr>
  </w:style>
  <w:style w:type="paragraph" w:styleId="NoSpacing">
    <w:name w:val="No Spacing"/>
    <w:link w:val="NoSpacingChar"/>
    <w:uiPriority w:val="1"/>
    <w:qFormat/>
    <w:rsid w:val="00E32275"/>
    <w:rPr>
      <w:rFonts w:ascii="Calibri" w:eastAsia="MS Mincho" w:hAnsi="Calibri"/>
      <w:sz w:val="22"/>
      <w:szCs w:val="22"/>
      <w:lang w:eastAsia="ja-JP"/>
    </w:rPr>
  </w:style>
  <w:style w:type="character" w:customStyle="1" w:styleId="NoSpacingChar">
    <w:name w:val="No Spacing Char"/>
    <w:link w:val="NoSpacing"/>
    <w:uiPriority w:val="1"/>
    <w:rsid w:val="00E32275"/>
    <w:rPr>
      <w:rFonts w:ascii="Calibri" w:eastAsia="MS Mincho" w:hAnsi="Calibri"/>
      <w:sz w:val="22"/>
      <w:szCs w:val="22"/>
      <w:lang w:eastAsia="ja-JP"/>
    </w:rPr>
  </w:style>
  <w:style w:type="paragraph" w:styleId="Revision">
    <w:name w:val="Revision"/>
    <w:hidden/>
    <w:uiPriority w:val="99"/>
    <w:semiHidden/>
    <w:rsid w:val="00B759A8"/>
    <w:rPr>
      <w:rFonts w:ascii="Arial" w:eastAsia="Calibri" w:hAnsi="Arial" w:cs="Arial"/>
      <w:sz w:val="22"/>
      <w:szCs w:val="22"/>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774054424">
      <w:bodyDiv w:val="1"/>
      <w:marLeft w:val="0"/>
      <w:marRight w:val="0"/>
      <w:marTop w:val="0"/>
      <w:marBottom w:val="0"/>
      <w:divBdr>
        <w:top w:val="none" w:sz="0" w:space="0" w:color="auto"/>
        <w:left w:val="none" w:sz="0" w:space="0" w:color="auto"/>
        <w:bottom w:val="none" w:sz="0" w:space="0" w:color="auto"/>
        <w:right w:val="none" w:sz="0" w:space="0" w:color="auto"/>
      </w:divBdr>
    </w:div>
    <w:div w:id="1797409442">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1" Type="http://schemas.openxmlformats.org/officeDocument/2006/relationships/footer" Target="footer6.xml"/><Relationship Id="rId42" Type="http://schemas.openxmlformats.org/officeDocument/2006/relationships/header" Target="header14.xml"/><Relationship Id="rId63" Type="http://schemas.openxmlformats.org/officeDocument/2006/relationships/image" Target="media/image7.png"/><Relationship Id="rId84" Type="http://schemas.openxmlformats.org/officeDocument/2006/relationships/image" Target="media/image24.png"/><Relationship Id="rId138" Type="http://schemas.openxmlformats.org/officeDocument/2006/relationships/image" Target="media/image63.png"/><Relationship Id="rId159" Type="http://schemas.openxmlformats.org/officeDocument/2006/relationships/footer" Target="footer36.xml"/><Relationship Id="rId170" Type="http://schemas.openxmlformats.org/officeDocument/2006/relationships/header" Target="header41.xml"/><Relationship Id="rId191" Type="http://schemas.openxmlformats.org/officeDocument/2006/relationships/image" Target="media/image76.PNG"/><Relationship Id="rId205" Type="http://schemas.openxmlformats.org/officeDocument/2006/relationships/image" Target="media/image84.JPG"/><Relationship Id="rId226" Type="http://schemas.openxmlformats.org/officeDocument/2006/relationships/hyperlink" Target="http://www.littelfuse.com/~/media/electrical/datasheets/fuses/industrial-and-ul-fuses/littelfuse_fuse_jlln_jlls_datasheet.pdf" TargetMode="External"/><Relationship Id="rId247" Type="http://schemas.openxmlformats.org/officeDocument/2006/relationships/hyperlink" Target="http://www.batteryspace.com/prod-specs/3.7V10Ah.pdf" TargetMode="External"/><Relationship Id="rId107" Type="http://schemas.openxmlformats.org/officeDocument/2006/relationships/package" Target="embeddings/Microsoft_Excel_Worksheet.xlsx"/><Relationship Id="rId11" Type="http://schemas.openxmlformats.org/officeDocument/2006/relationships/footer" Target="footer1.xml"/><Relationship Id="rId32" Type="http://schemas.openxmlformats.org/officeDocument/2006/relationships/footer" Target="footer11.xml"/><Relationship Id="rId53" Type="http://schemas.openxmlformats.org/officeDocument/2006/relationships/footer" Target="footer19.xml"/><Relationship Id="rId74" Type="http://schemas.openxmlformats.org/officeDocument/2006/relationships/image" Target="media/image18.png"/><Relationship Id="rId128" Type="http://schemas.openxmlformats.org/officeDocument/2006/relationships/header" Target="header25.xml"/><Relationship Id="rId149" Type="http://schemas.openxmlformats.org/officeDocument/2006/relationships/header" Target="header33.xml"/><Relationship Id="rId5" Type="http://schemas.openxmlformats.org/officeDocument/2006/relationships/webSettings" Target="webSettings.xml"/><Relationship Id="rId95" Type="http://schemas.openxmlformats.org/officeDocument/2006/relationships/image" Target="media/image35.jpeg"/><Relationship Id="rId160" Type="http://schemas.openxmlformats.org/officeDocument/2006/relationships/header" Target="header37.xml"/><Relationship Id="rId181" Type="http://schemas.openxmlformats.org/officeDocument/2006/relationships/footer" Target="footer44.xml"/><Relationship Id="rId216" Type="http://schemas.openxmlformats.org/officeDocument/2006/relationships/hyperlink" Target="http://www.te.com/content/dam/te/global/english/industries/hybrid-electric-mobility-solutions/amp-msd-tech-sheet.pdf" TargetMode="External"/><Relationship Id="rId237" Type="http://schemas.openxmlformats.org/officeDocument/2006/relationships/image" Target="media/image99.tmp"/><Relationship Id="rId22" Type="http://schemas.openxmlformats.org/officeDocument/2006/relationships/header" Target="header7.xml"/><Relationship Id="rId43" Type="http://schemas.openxmlformats.org/officeDocument/2006/relationships/header" Target="header15.xml"/><Relationship Id="rId64" Type="http://schemas.openxmlformats.org/officeDocument/2006/relationships/image" Target="media/image8.PNG"/><Relationship Id="rId118" Type="http://schemas.openxmlformats.org/officeDocument/2006/relationships/image" Target="media/image56.png"/><Relationship Id="rId139" Type="http://schemas.openxmlformats.org/officeDocument/2006/relationships/header" Target="header29.xml"/><Relationship Id="rId85" Type="http://schemas.openxmlformats.org/officeDocument/2006/relationships/image" Target="media/image25.png"/><Relationship Id="rId150" Type="http://schemas.openxmlformats.org/officeDocument/2006/relationships/footer" Target="footer32.xml"/><Relationship Id="rId171" Type="http://schemas.openxmlformats.org/officeDocument/2006/relationships/header" Target="header42.xml"/><Relationship Id="rId192" Type="http://schemas.openxmlformats.org/officeDocument/2006/relationships/image" Target="media/image77.jpeg"/><Relationship Id="rId206" Type="http://schemas.openxmlformats.org/officeDocument/2006/relationships/hyperlink" Target="http://muellerelectric.com/wp-content/uploads/DS-BU-31607-0.pdf" TargetMode="External"/><Relationship Id="rId227" Type="http://schemas.openxmlformats.org/officeDocument/2006/relationships/image" Target="media/image94.tmp"/><Relationship Id="rId248" Type="http://schemas.openxmlformats.org/officeDocument/2006/relationships/header" Target="header48.xml"/><Relationship Id="rId12" Type="http://schemas.openxmlformats.org/officeDocument/2006/relationships/header" Target="header2.xml"/><Relationship Id="rId33" Type="http://schemas.openxmlformats.org/officeDocument/2006/relationships/footer" Target="footer12.xml"/><Relationship Id="rId108" Type="http://schemas.openxmlformats.org/officeDocument/2006/relationships/image" Target="media/image46.tmp"/><Relationship Id="rId129" Type="http://schemas.openxmlformats.org/officeDocument/2006/relationships/footer" Target="footer25.xml"/><Relationship Id="rId54" Type="http://schemas.openxmlformats.org/officeDocument/2006/relationships/image" Target="media/image4.png"/><Relationship Id="rId70" Type="http://schemas.openxmlformats.org/officeDocument/2006/relationships/image" Target="media/image14.jpeg"/><Relationship Id="rId75" Type="http://schemas.openxmlformats.org/officeDocument/2006/relationships/image" Target="media/image170.PNG"/><Relationship Id="rId91" Type="http://schemas.openxmlformats.org/officeDocument/2006/relationships/image" Target="media/image31.png"/><Relationship Id="rId96" Type="http://schemas.openxmlformats.org/officeDocument/2006/relationships/image" Target="media/image36.png"/><Relationship Id="rId140" Type="http://schemas.openxmlformats.org/officeDocument/2006/relationships/header" Target="header30.xml"/><Relationship Id="rId145" Type="http://schemas.openxmlformats.org/officeDocument/2006/relationships/image" Target="media/image64.jpeg"/><Relationship Id="rId161" Type="http://schemas.openxmlformats.org/officeDocument/2006/relationships/footer" Target="footer37.xml"/><Relationship Id="rId166" Type="http://schemas.openxmlformats.org/officeDocument/2006/relationships/header" Target="header40.xml"/><Relationship Id="rId182" Type="http://schemas.openxmlformats.org/officeDocument/2006/relationships/footer" Target="footer45.xml"/><Relationship Id="rId187" Type="http://schemas.openxmlformats.org/officeDocument/2006/relationships/image" Target="media/image74.PNG"/><Relationship Id="rId217"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cynergy3.com/sites/default/files/product-data-sheets/D%20series%202013.pdf" TargetMode="External"/><Relationship Id="rId233" Type="http://schemas.openxmlformats.org/officeDocument/2006/relationships/image" Target="media/image97.png"/><Relationship Id="rId238" Type="http://schemas.openxmlformats.org/officeDocument/2006/relationships/hyperlink" Target="http://www.champcable.com/product_pdfs/15_SAE_150_FX_Shielded_High_Voltage.pdf" TargetMode="External"/><Relationship Id="rId254" Type="http://schemas.openxmlformats.org/officeDocument/2006/relationships/fontTable" Target="fontTable.xml"/><Relationship Id="rId23" Type="http://schemas.openxmlformats.org/officeDocument/2006/relationships/footer" Target="footer7.xml"/><Relationship Id="rId28" Type="http://schemas.openxmlformats.org/officeDocument/2006/relationships/header" Target="header10.xml"/><Relationship Id="rId49" Type="http://schemas.openxmlformats.org/officeDocument/2006/relationships/header" Target="header18.xml"/><Relationship Id="rId114" Type="http://schemas.openxmlformats.org/officeDocument/2006/relationships/image" Target="media/image52.tmp"/><Relationship Id="rId119" Type="http://schemas.openxmlformats.org/officeDocument/2006/relationships/image" Target="media/image57.tmp"/><Relationship Id="rId44" Type="http://schemas.openxmlformats.org/officeDocument/2006/relationships/footer" Target="footer14.xml"/><Relationship Id="rId60" Type="http://schemas.openxmlformats.org/officeDocument/2006/relationships/footer" Target="footer21.xml"/><Relationship Id="rId65" Type="http://schemas.openxmlformats.org/officeDocument/2006/relationships/image" Target="media/image9.png"/><Relationship Id="rId81" Type="http://schemas.openxmlformats.org/officeDocument/2006/relationships/image" Target="media/image210.png"/><Relationship Id="rId86" Type="http://schemas.openxmlformats.org/officeDocument/2006/relationships/image" Target="media/image26.tmp"/><Relationship Id="rId130" Type="http://schemas.openxmlformats.org/officeDocument/2006/relationships/image" Target="media/image61.png"/><Relationship Id="rId135" Type="http://schemas.openxmlformats.org/officeDocument/2006/relationships/header" Target="header28.xml"/><Relationship Id="rId151" Type="http://schemas.openxmlformats.org/officeDocument/2006/relationships/footer" Target="footer33.xml"/><Relationship Id="rId156" Type="http://schemas.openxmlformats.org/officeDocument/2006/relationships/header" Target="header35.xml"/><Relationship Id="rId177" Type="http://schemas.openxmlformats.org/officeDocument/2006/relationships/image" Target="media/image71.png"/><Relationship Id="rId198" Type="http://schemas.openxmlformats.org/officeDocument/2006/relationships/image" Target="media/image81.JPG"/><Relationship Id="rId172" Type="http://schemas.openxmlformats.org/officeDocument/2006/relationships/footer" Target="footer41.xml"/><Relationship Id="rId193" Type="http://schemas.openxmlformats.org/officeDocument/2006/relationships/image" Target="media/image760.PNG"/><Relationship Id="rId202" Type="http://schemas.openxmlformats.org/officeDocument/2006/relationships/hyperlink" Target="https://www.superbrightleds.com/moreinfo/through-hole/5mm-red-led-120-degree-viewing-angle-flat-tipped-1200-mcd/279/1206/" TargetMode="External"/><Relationship Id="rId207" Type="http://schemas.openxmlformats.org/officeDocument/2006/relationships/image" Target="media/image85.tmp"/><Relationship Id="rId223" Type="http://schemas.openxmlformats.org/officeDocument/2006/relationships/image" Target="media/image92.JPG"/><Relationship Id="rId228" Type="http://schemas.openxmlformats.org/officeDocument/2006/relationships/hyperlink" Target="http://www.littelfuse.com/~/media/electrical/datasheets/fuse-blocks-and-holders/littelfuse_fuse_block_lscr_datasheet.pdf" TargetMode="External"/><Relationship Id="rId244" Type="http://schemas.openxmlformats.org/officeDocument/2006/relationships/image" Target="media/image102.png"/><Relationship Id="rId249" Type="http://schemas.openxmlformats.org/officeDocument/2006/relationships/header" Target="header49.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diagramColors" Target="diagrams/colors1.xml"/><Relationship Id="rId109" Type="http://schemas.openxmlformats.org/officeDocument/2006/relationships/image" Target="media/image47.PNG"/><Relationship Id="rId34" Type="http://schemas.openxmlformats.org/officeDocument/2006/relationships/header" Target="header13.xml"/><Relationship Id="rId50" Type="http://schemas.openxmlformats.org/officeDocument/2006/relationships/footer" Target="footer17.xml"/><Relationship Id="rId55" Type="http://schemas.openxmlformats.org/officeDocument/2006/relationships/image" Target="media/image5.png"/><Relationship Id="rId76" Type="http://schemas.openxmlformats.org/officeDocument/2006/relationships/image" Target="media/image19.png"/><Relationship Id="rId97" Type="http://schemas.openxmlformats.org/officeDocument/2006/relationships/image" Target="media/image35.png"/><Relationship Id="rId104" Type="http://schemas.openxmlformats.org/officeDocument/2006/relationships/image" Target="media/image43.png"/><Relationship Id="rId120" Type="http://schemas.openxmlformats.org/officeDocument/2006/relationships/image" Target="media/image58.tmp"/><Relationship Id="rId125" Type="http://schemas.openxmlformats.org/officeDocument/2006/relationships/header" Target="header24.xml"/><Relationship Id="rId141" Type="http://schemas.openxmlformats.org/officeDocument/2006/relationships/footer" Target="footer29.xml"/><Relationship Id="rId146" Type="http://schemas.openxmlformats.org/officeDocument/2006/relationships/image" Target="media/image65.png"/><Relationship Id="rId167" Type="http://schemas.openxmlformats.org/officeDocument/2006/relationships/footer" Target="footer40.xml"/><Relationship Id="rId188" Type="http://schemas.openxmlformats.org/officeDocument/2006/relationships/hyperlink" Target="http://www.alphawire.com/Home/Products/Wire/Hook-Up-Wire/Premium/3050?device=pdf" TargetMode="Externa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2.tmp"/><Relationship Id="rId162" Type="http://schemas.openxmlformats.org/officeDocument/2006/relationships/header" Target="header38.xml"/><Relationship Id="rId183" Type="http://schemas.openxmlformats.org/officeDocument/2006/relationships/header" Target="header47.xml"/><Relationship Id="rId213" Type="http://schemas.openxmlformats.org/officeDocument/2006/relationships/hyperlink" Target="http://riedon.com/media/pdf/UAL.pdf" TargetMode="External"/><Relationship Id="rId218" Type="http://schemas.openxmlformats.org/officeDocument/2006/relationships/hyperlink" Target="http://www.mouser.com/ds/2/252/PT-4532PLQ-18761.pdf" TargetMode="External"/><Relationship Id="rId234" Type="http://schemas.openxmlformats.org/officeDocument/2006/relationships/hyperlink" Target="http://www.sae.org/images/cds/selfservice/396360463_FSE2014_Energy_Meter_Specification_v1.0.pdf" TargetMode="External"/><Relationship Id="rId239" Type="http://schemas.openxmlformats.org/officeDocument/2006/relationships/image" Target="media/image100.JPG"/><Relationship Id="rId2" Type="http://schemas.openxmlformats.org/officeDocument/2006/relationships/numbering" Target="numbering.xml"/><Relationship Id="rId29" Type="http://schemas.openxmlformats.org/officeDocument/2006/relationships/footer" Target="footer10.xml"/><Relationship Id="rId250" Type="http://schemas.openxmlformats.org/officeDocument/2006/relationships/footer" Target="footer47.xml"/><Relationship Id="rId255" Type="http://schemas.microsoft.com/office/2011/relationships/people" Target="people.xml"/><Relationship Id="rId24" Type="http://schemas.openxmlformats.org/officeDocument/2006/relationships/header" Target="header8.xml"/><Relationship Id="rId40" Type="http://schemas.microsoft.com/office/2007/relationships/diagramDrawing" Target="diagrams/drawing1.xml"/><Relationship Id="rId45" Type="http://schemas.openxmlformats.org/officeDocument/2006/relationships/footer" Target="footer15.xml"/><Relationship Id="rId66" Type="http://schemas.openxmlformats.org/officeDocument/2006/relationships/image" Target="media/image10.png"/><Relationship Id="rId87" Type="http://schemas.openxmlformats.org/officeDocument/2006/relationships/image" Target="media/image27.jpeg"/><Relationship Id="rId110" Type="http://schemas.openxmlformats.org/officeDocument/2006/relationships/image" Target="media/image48.png"/><Relationship Id="rId115" Type="http://schemas.openxmlformats.org/officeDocument/2006/relationships/image" Target="media/image53.tmp"/><Relationship Id="rId131" Type="http://schemas.openxmlformats.org/officeDocument/2006/relationships/header" Target="header26.xml"/><Relationship Id="rId136" Type="http://schemas.openxmlformats.org/officeDocument/2006/relationships/footer" Target="footer28.xml"/><Relationship Id="rId157" Type="http://schemas.openxmlformats.org/officeDocument/2006/relationships/header" Target="header36.xml"/><Relationship Id="rId178" Type="http://schemas.openxmlformats.org/officeDocument/2006/relationships/image" Target="media/image72.JPG"/><Relationship Id="rId61" Type="http://schemas.openxmlformats.org/officeDocument/2006/relationships/header" Target="header22.xml"/><Relationship Id="rId82" Type="http://schemas.openxmlformats.org/officeDocument/2006/relationships/image" Target="media/image22.jpeg"/><Relationship Id="rId152" Type="http://schemas.openxmlformats.org/officeDocument/2006/relationships/header" Target="header34.xml"/><Relationship Id="rId173" Type="http://schemas.openxmlformats.org/officeDocument/2006/relationships/footer" Target="footer42.xml"/><Relationship Id="rId194" Type="http://schemas.openxmlformats.org/officeDocument/2006/relationships/image" Target="media/image770.jpeg"/><Relationship Id="rId199" Type="http://schemas.openxmlformats.org/officeDocument/2006/relationships/hyperlink" Target="http://www.sensata.com/download/resettable-crash.pdf" TargetMode="External"/><Relationship Id="rId203" Type="http://schemas.openxmlformats.org/officeDocument/2006/relationships/image" Target="media/image83.PNG"/><Relationship Id="rId208" Type="http://schemas.openxmlformats.org/officeDocument/2006/relationships/hyperlink" Target="http://www.vishay.com/docs/30204/rsns.pdf" TargetMode="External"/><Relationship Id="rId229" Type="http://schemas.openxmlformats.org/officeDocument/2006/relationships/image" Target="media/image95.PNG"/><Relationship Id="rId19" Type="http://schemas.openxmlformats.org/officeDocument/2006/relationships/header" Target="header6.xml"/><Relationship Id="rId224" Type="http://schemas.openxmlformats.org/officeDocument/2006/relationships/hyperlink" Target="http://www.te.com/catalog/pn/en/1618002-7" TargetMode="External"/><Relationship Id="rId240" Type="http://schemas.openxmlformats.org/officeDocument/2006/relationships/hyperlink" Target="http://www.enstroj.si/Electric-products/emrax-228-motorsgen.html" TargetMode="External"/><Relationship Id="rId245" Type="http://schemas.openxmlformats.org/officeDocument/2006/relationships/hyperlink" Target="http://www.activesensors.com/datasheet/linear-potentiometer/cls1300.pdf" TargetMode="External"/><Relationship Id="rId14" Type="http://schemas.openxmlformats.org/officeDocument/2006/relationships/footer" Target="footer2.xml"/><Relationship Id="rId30" Type="http://schemas.openxmlformats.org/officeDocument/2006/relationships/header" Target="header11.xml"/><Relationship Id="rId35" Type="http://schemas.openxmlformats.org/officeDocument/2006/relationships/footer" Target="footer13.xml"/><Relationship Id="rId56" Type="http://schemas.openxmlformats.org/officeDocument/2006/relationships/image" Target="media/image6.PNG"/><Relationship Id="rId77" Type="http://schemas.openxmlformats.org/officeDocument/2006/relationships/image" Target="media/image20.png"/><Relationship Id="rId100" Type="http://schemas.openxmlformats.org/officeDocument/2006/relationships/image" Target="media/image39.tmp"/><Relationship Id="rId105" Type="http://schemas.openxmlformats.org/officeDocument/2006/relationships/image" Target="media/image44.jpeg"/><Relationship Id="rId126" Type="http://schemas.openxmlformats.org/officeDocument/2006/relationships/footer" Target="footer23.xml"/><Relationship Id="rId147" Type="http://schemas.openxmlformats.org/officeDocument/2006/relationships/image" Target="media/image66.png"/><Relationship Id="rId168"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footer" Target="footer18.xml"/><Relationship Id="rId72" Type="http://schemas.openxmlformats.org/officeDocument/2006/relationships/image" Target="media/image16.PNG"/><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image" Target="media/image59.png"/><Relationship Id="rId142" Type="http://schemas.openxmlformats.org/officeDocument/2006/relationships/footer" Target="footer30.xml"/><Relationship Id="rId163" Type="http://schemas.openxmlformats.org/officeDocument/2006/relationships/header" Target="header39.xml"/><Relationship Id="rId184" Type="http://schemas.openxmlformats.org/officeDocument/2006/relationships/footer" Target="footer46.xml"/><Relationship Id="rId189" Type="http://schemas.openxmlformats.org/officeDocument/2006/relationships/image" Target="media/image75.PNG"/><Relationship Id="rId219" Type="http://schemas.openxmlformats.org/officeDocument/2006/relationships/image" Target="media/image90.JPG"/><Relationship Id="rId3" Type="http://schemas.openxmlformats.org/officeDocument/2006/relationships/styles" Target="styles.xml"/><Relationship Id="rId214" Type="http://schemas.openxmlformats.org/officeDocument/2006/relationships/hyperlink" Target="http://www.cynergy3.com/sites/default/files/product-data-sheets/D%20series%202013.pdf" TargetMode="External"/><Relationship Id="rId230" Type="http://schemas.openxmlformats.org/officeDocument/2006/relationships/hyperlink" Target="http://belfuse.com/pdfs/C1F.pdf" TargetMode="External"/><Relationship Id="rId235" Type="http://schemas.openxmlformats.org/officeDocument/2006/relationships/image" Target="media/image98.PNG"/><Relationship Id="rId251" Type="http://schemas.openxmlformats.org/officeDocument/2006/relationships/footer" Target="footer48.xml"/><Relationship Id="rId256" Type="http://schemas.openxmlformats.org/officeDocument/2006/relationships/theme" Target="theme/theme1.xml"/><Relationship Id="rId25" Type="http://schemas.openxmlformats.org/officeDocument/2006/relationships/header" Target="header9.xml"/><Relationship Id="rId46" Type="http://schemas.openxmlformats.org/officeDocument/2006/relationships/header" Target="header16.xml"/><Relationship Id="rId67" Type="http://schemas.openxmlformats.org/officeDocument/2006/relationships/image" Target="media/image11.jpeg"/><Relationship Id="rId116" Type="http://schemas.openxmlformats.org/officeDocument/2006/relationships/image" Target="media/image54.tmp"/><Relationship Id="rId137" Type="http://schemas.openxmlformats.org/officeDocument/2006/relationships/image" Target="media/image62.PNG"/><Relationship Id="rId158" Type="http://schemas.openxmlformats.org/officeDocument/2006/relationships/footer" Target="footer35.xml"/><Relationship Id="rId20" Type="http://schemas.openxmlformats.org/officeDocument/2006/relationships/footer" Target="footer5.xml"/><Relationship Id="rId41" Type="http://schemas.openxmlformats.org/officeDocument/2006/relationships/image" Target="media/image3.png"/><Relationship Id="rId62" Type="http://schemas.openxmlformats.org/officeDocument/2006/relationships/footer" Target="footer22.xml"/><Relationship Id="rId83" Type="http://schemas.openxmlformats.org/officeDocument/2006/relationships/image" Target="media/image23.jpeg"/><Relationship Id="rId88" Type="http://schemas.openxmlformats.org/officeDocument/2006/relationships/image" Target="media/image28.png"/><Relationship Id="rId111" Type="http://schemas.openxmlformats.org/officeDocument/2006/relationships/image" Target="media/image49.tmp"/><Relationship Id="rId132" Type="http://schemas.openxmlformats.org/officeDocument/2006/relationships/header" Target="header27.xml"/><Relationship Id="rId153" Type="http://schemas.openxmlformats.org/officeDocument/2006/relationships/footer" Target="footer34.xml"/><Relationship Id="rId174" Type="http://schemas.openxmlformats.org/officeDocument/2006/relationships/header" Target="header43.xml"/><Relationship Id="rId179" Type="http://schemas.openxmlformats.org/officeDocument/2006/relationships/header" Target="header45.xml"/><Relationship Id="rId195" Type="http://schemas.openxmlformats.org/officeDocument/2006/relationships/hyperlink" Target="http://info.bannersalesforce.com/cs/groups/public/documents/literature/111880.pdf" TargetMode="External"/><Relationship Id="rId209" Type="http://schemas.openxmlformats.org/officeDocument/2006/relationships/image" Target="media/image86.PNG"/><Relationship Id="rId190" Type="http://schemas.openxmlformats.org/officeDocument/2006/relationships/hyperlink" Target="http://www.mouser.com/ProductDetail/Alpha-Wire/6460-OR005/?qs=sGAEpiMZZMv1%2f%252b2kKkGMBdDOvp5WNg%252bt9emRXpKWYqs%3d" TargetMode="External"/><Relationship Id="rId204" Type="http://schemas.openxmlformats.org/officeDocument/2006/relationships/hyperlink" Target="http://www.polycase.com/wc-22" TargetMode="External"/><Relationship Id="rId220" Type="http://schemas.openxmlformats.org/officeDocument/2006/relationships/hyperlink" Target="http://www.melasta.com/product.asp?lie=Lithium%20polymer%20battery" TargetMode="External"/><Relationship Id="rId225" Type="http://schemas.openxmlformats.org/officeDocument/2006/relationships/image" Target="media/image93.PNG"/><Relationship Id="rId241" Type="http://schemas.openxmlformats.org/officeDocument/2006/relationships/image" Target="media/image101.tmp"/><Relationship Id="rId246" Type="http://schemas.openxmlformats.org/officeDocument/2006/relationships/image" Target="media/image105.JPG"/><Relationship Id="rId15" Type="http://schemas.openxmlformats.org/officeDocument/2006/relationships/footer" Target="footer3.xml"/><Relationship Id="rId36" Type="http://schemas.openxmlformats.org/officeDocument/2006/relationships/diagramData" Target="diagrams/data1.xml"/><Relationship Id="rId57" Type="http://schemas.openxmlformats.org/officeDocument/2006/relationships/header" Target="header20.xml"/><Relationship Id="rId106" Type="http://schemas.openxmlformats.org/officeDocument/2006/relationships/image" Target="media/image45.emf"/><Relationship Id="rId127" Type="http://schemas.openxmlformats.org/officeDocument/2006/relationships/footer" Target="footer24.xml"/><Relationship Id="rId10" Type="http://schemas.openxmlformats.org/officeDocument/2006/relationships/header" Target="header1.xml"/><Relationship Id="rId31" Type="http://schemas.openxmlformats.org/officeDocument/2006/relationships/header" Target="header12.xml"/><Relationship Id="rId52" Type="http://schemas.openxmlformats.org/officeDocument/2006/relationships/header" Target="header19.xml"/><Relationship Id="rId73" Type="http://schemas.openxmlformats.org/officeDocument/2006/relationships/image" Target="media/image17.PNG"/><Relationship Id="rId78" Type="http://schemas.openxmlformats.org/officeDocument/2006/relationships/comments" Target="comments.xml"/><Relationship Id="rId94" Type="http://schemas.openxmlformats.org/officeDocument/2006/relationships/image" Target="media/image34.PNG"/><Relationship Id="rId99" Type="http://schemas.openxmlformats.org/officeDocument/2006/relationships/image" Target="media/image38.PNG"/><Relationship Id="rId101" Type="http://schemas.openxmlformats.org/officeDocument/2006/relationships/image" Target="media/image40.jpeg"/><Relationship Id="rId122" Type="http://schemas.openxmlformats.org/officeDocument/2006/relationships/image" Target="media/image60.png"/><Relationship Id="rId143" Type="http://schemas.openxmlformats.org/officeDocument/2006/relationships/header" Target="header31.xml"/><Relationship Id="rId148" Type="http://schemas.openxmlformats.org/officeDocument/2006/relationships/header" Target="header32.xml"/><Relationship Id="rId164" Type="http://schemas.openxmlformats.org/officeDocument/2006/relationships/footer" Target="footer38.xml"/><Relationship Id="rId169" Type="http://schemas.openxmlformats.org/officeDocument/2006/relationships/image" Target="media/image70.png"/><Relationship Id="rId185" Type="http://schemas.openxmlformats.org/officeDocument/2006/relationships/image" Target="media/image73.tmp"/><Relationship Id="rId4" Type="http://schemas.openxmlformats.org/officeDocument/2006/relationships/settings" Target="settings.xml"/><Relationship Id="rId9" Type="http://schemas.openxmlformats.org/officeDocument/2006/relationships/hyperlink" Target="mailto:RCJ10@zips.uakron.edu" TargetMode="External"/><Relationship Id="rId180" Type="http://schemas.openxmlformats.org/officeDocument/2006/relationships/header" Target="header46.xml"/><Relationship Id="rId210" Type="http://schemas.openxmlformats.org/officeDocument/2006/relationships/hyperlink" Target="http://riedon.com/media/pdf/UAL.pdf" TargetMode="External"/><Relationship Id="rId215" Type="http://schemas.openxmlformats.org/officeDocument/2006/relationships/image" Target="media/image88.JPG"/><Relationship Id="rId236" Type="http://schemas.openxmlformats.org/officeDocument/2006/relationships/hyperlink" Target="http://www.rinehartmotion.com/files/Download/PM_Datasheet_01052012.pdf" TargetMode="External"/><Relationship Id="rId26" Type="http://schemas.openxmlformats.org/officeDocument/2006/relationships/footer" Target="footer8.xml"/><Relationship Id="rId231" Type="http://schemas.openxmlformats.org/officeDocument/2006/relationships/image" Target="media/image96.png"/><Relationship Id="rId252" Type="http://schemas.openxmlformats.org/officeDocument/2006/relationships/header" Target="header50.xml"/><Relationship Id="rId47" Type="http://schemas.openxmlformats.org/officeDocument/2006/relationships/footer" Target="footer16.xml"/><Relationship Id="rId68" Type="http://schemas.openxmlformats.org/officeDocument/2006/relationships/image" Target="media/image12.jpeg"/><Relationship Id="rId89" Type="http://schemas.openxmlformats.org/officeDocument/2006/relationships/image" Target="media/image29.PNG"/><Relationship Id="rId112" Type="http://schemas.openxmlformats.org/officeDocument/2006/relationships/image" Target="media/image50.tmp"/><Relationship Id="rId133" Type="http://schemas.openxmlformats.org/officeDocument/2006/relationships/footer" Target="footer26.xml"/><Relationship Id="rId154" Type="http://schemas.openxmlformats.org/officeDocument/2006/relationships/image" Target="media/image67.png"/><Relationship Id="rId175" Type="http://schemas.openxmlformats.org/officeDocument/2006/relationships/footer" Target="footer43.xml"/><Relationship Id="rId196" Type="http://schemas.openxmlformats.org/officeDocument/2006/relationships/image" Target="media/image80.png"/><Relationship Id="rId200" Type="http://schemas.openxmlformats.org/officeDocument/2006/relationships/image" Target="media/image82.PNG"/><Relationship Id="rId16" Type="http://schemas.openxmlformats.org/officeDocument/2006/relationships/header" Target="header4.xml"/><Relationship Id="rId221" Type="http://schemas.openxmlformats.org/officeDocument/2006/relationships/image" Target="media/image91.tmp"/><Relationship Id="rId242" Type="http://schemas.openxmlformats.org/officeDocument/2006/relationships/image" Target="media/image102.tmp"/><Relationship Id="rId37" Type="http://schemas.openxmlformats.org/officeDocument/2006/relationships/diagramLayout" Target="diagrams/layout1.xml"/><Relationship Id="rId58" Type="http://schemas.openxmlformats.org/officeDocument/2006/relationships/header" Target="header21.xml"/><Relationship Id="rId79" Type="http://schemas.microsoft.com/office/2011/relationships/commentsExtended" Target="commentsExtended.xml"/><Relationship Id="rId102" Type="http://schemas.openxmlformats.org/officeDocument/2006/relationships/image" Target="media/image41.jpeg"/><Relationship Id="rId123" Type="http://schemas.openxmlformats.org/officeDocument/2006/relationships/image" Target="media/image58.png"/><Relationship Id="rId144" Type="http://schemas.openxmlformats.org/officeDocument/2006/relationships/footer" Target="footer31.xml"/><Relationship Id="rId90" Type="http://schemas.openxmlformats.org/officeDocument/2006/relationships/image" Target="media/image30.png"/><Relationship Id="rId165" Type="http://schemas.openxmlformats.org/officeDocument/2006/relationships/footer" Target="footer39.xml"/><Relationship Id="rId186" Type="http://schemas.openxmlformats.org/officeDocument/2006/relationships/hyperlink" Target="http://www.alphawire.com/en/Products/Wire/Hook-Up-Wire/Premium/3055?device=pdf" TargetMode="External"/><Relationship Id="rId211" Type="http://schemas.openxmlformats.org/officeDocument/2006/relationships/image" Target="media/image87.PNG"/><Relationship Id="rId232" Type="http://schemas.openxmlformats.org/officeDocument/2006/relationships/hyperlink" Target="https://docs.google.com/document/d/14axudenSziPm8gjc8Sv2n5Np-XDPIssUk-YkXAVsxSw/edit" TargetMode="External"/><Relationship Id="rId253" Type="http://schemas.openxmlformats.org/officeDocument/2006/relationships/footer" Target="footer49.xml"/><Relationship Id="rId27" Type="http://schemas.openxmlformats.org/officeDocument/2006/relationships/footer" Target="footer9.xml"/><Relationship Id="rId48" Type="http://schemas.openxmlformats.org/officeDocument/2006/relationships/header" Target="header17.xml"/><Relationship Id="rId69" Type="http://schemas.openxmlformats.org/officeDocument/2006/relationships/image" Target="media/image13.jpeg"/><Relationship Id="rId113" Type="http://schemas.openxmlformats.org/officeDocument/2006/relationships/image" Target="media/image51.tmp"/><Relationship Id="rId134" Type="http://schemas.openxmlformats.org/officeDocument/2006/relationships/footer" Target="footer27.xml"/><Relationship Id="rId80" Type="http://schemas.openxmlformats.org/officeDocument/2006/relationships/image" Target="media/image21.png"/><Relationship Id="rId155" Type="http://schemas.openxmlformats.org/officeDocument/2006/relationships/image" Target="media/image68.png"/><Relationship Id="rId176" Type="http://schemas.openxmlformats.org/officeDocument/2006/relationships/header" Target="header44.xml"/><Relationship Id="rId197" Type="http://schemas.openxmlformats.org/officeDocument/2006/relationships/hyperlink" Target="http://www.bender-de.com/fileadmin/products/doc/IR155-32xx-V004_DB_en.pdf" TargetMode="External"/><Relationship Id="rId201" Type="http://schemas.openxmlformats.org/officeDocument/2006/relationships/hyperlink" Target="http://sensing.honeywell.com/honeywell_sensing_px2_series-productsheet_500599462-en-revg.pdf" TargetMode="External"/><Relationship Id="rId222" Type="http://schemas.openxmlformats.org/officeDocument/2006/relationships/hyperlink" Target="http://www.amphenol-industrial.com/images/datasheets/IDS-67%20RADLOK.pdf" TargetMode="External"/><Relationship Id="rId243" Type="http://schemas.openxmlformats.org/officeDocument/2006/relationships/image" Target="media/image101.png"/><Relationship Id="rId17" Type="http://schemas.openxmlformats.org/officeDocument/2006/relationships/footer" Target="footer4.xml"/><Relationship Id="rId38" Type="http://schemas.openxmlformats.org/officeDocument/2006/relationships/diagramQuickStyle" Target="diagrams/quickStyle1.xml"/><Relationship Id="rId59" Type="http://schemas.openxmlformats.org/officeDocument/2006/relationships/footer" Target="footer20.xml"/><Relationship Id="rId103" Type="http://schemas.openxmlformats.org/officeDocument/2006/relationships/image" Target="media/image42.png"/><Relationship Id="rId124" Type="http://schemas.openxmlformats.org/officeDocument/2006/relationships/header" Target="header2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8" Type="http://schemas.openxmlformats.org/officeDocument/2006/relationships/image" Target="media/image73.tmp"/><Relationship Id="rId13" Type="http://schemas.openxmlformats.org/officeDocument/2006/relationships/image" Target="media/image78.png"/><Relationship Id="rId18" Type="http://schemas.openxmlformats.org/officeDocument/2006/relationships/image" Target="media/image83.PNG"/><Relationship Id="rId26" Type="http://schemas.openxmlformats.org/officeDocument/2006/relationships/image" Target="media/image91.tmp"/><Relationship Id="rId39" Type="http://schemas.openxmlformats.org/officeDocument/2006/relationships/image" Target="media/image104.png"/><Relationship Id="rId3" Type="http://schemas.openxmlformats.org/officeDocument/2006/relationships/image" Target="media/image69.png"/><Relationship Id="rId21" Type="http://schemas.openxmlformats.org/officeDocument/2006/relationships/image" Target="media/image86.PNG"/><Relationship Id="rId34" Type="http://schemas.openxmlformats.org/officeDocument/2006/relationships/image" Target="media/image99.tmp"/><Relationship Id="rId7" Type="http://schemas.openxmlformats.org/officeDocument/2006/relationships/image" Target="media/image72.JPG"/><Relationship Id="rId12" Type="http://schemas.openxmlformats.org/officeDocument/2006/relationships/image" Target="media/image77.jpeg"/><Relationship Id="rId17" Type="http://schemas.openxmlformats.org/officeDocument/2006/relationships/image" Target="media/image82.PNG"/><Relationship Id="rId25" Type="http://schemas.openxmlformats.org/officeDocument/2006/relationships/image" Target="media/image90.JPG"/><Relationship Id="rId33" Type="http://schemas.openxmlformats.org/officeDocument/2006/relationships/image" Target="media/image98.PNG"/><Relationship Id="rId38" Type="http://schemas.openxmlformats.org/officeDocument/2006/relationships/image" Target="media/image103.png"/><Relationship Id="rId2" Type="http://schemas.openxmlformats.org/officeDocument/2006/relationships/image" Target="media/image68.png"/><Relationship Id="rId16" Type="http://schemas.openxmlformats.org/officeDocument/2006/relationships/image" Target="media/image81.JPG"/><Relationship Id="rId20" Type="http://schemas.openxmlformats.org/officeDocument/2006/relationships/image" Target="media/image85.tmp"/><Relationship Id="rId29" Type="http://schemas.openxmlformats.org/officeDocument/2006/relationships/image" Target="media/image94.tmp"/><Relationship Id="rId1" Type="http://schemas.openxmlformats.org/officeDocument/2006/relationships/image" Target="media/image67.png"/><Relationship Id="rId6" Type="http://schemas.openxmlformats.org/officeDocument/2006/relationships/image" Target="media/image71.png"/><Relationship Id="rId11" Type="http://schemas.openxmlformats.org/officeDocument/2006/relationships/image" Target="media/image76.PNG"/><Relationship Id="rId24" Type="http://schemas.openxmlformats.org/officeDocument/2006/relationships/image" Target="media/image89.png"/><Relationship Id="rId32" Type="http://schemas.openxmlformats.org/officeDocument/2006/relationships/image" Target="media/image97.png"/><Relationship Id="rId37" Type="http://schemas.openxmlformats.org/officeDocument/2006/relationships/image" Target="media/image102.tmp"/><Relationship Id="rId40" Type="http://schemas.openxmlformats.org/officeDocument/2006/relationships/image" Target="media/image105.JPG"/><Relationship Id="rId5" Type="http://schemas.openxmlformats.org/officeDocument/2006/relationships/image" Target="media/image70.png"/><Relationship Id="rId15" Type="http://schemas.openxmlformats.org/officeDocument/2006/relationships/image" Target="media/image80.png"/><Relationship Id="rId23" Type="http://schemas.openxmlformats.org/officeDocument/2006/relationships/image" Target="media/image88.JPG"/><Relationship Id="rId28" Type="http://schemas.openxmlformats.org/officeDocument/2006/relationships/image" Target="media/image93.PNG"/><Relationship Id="rId36" Type="http://schemas.openxmlformats.org/officeDocument/2006/relationships/image" Target="media/image101.tmp"/><Relationship Id="rId10" Type="http://schemas.openxmlformats.org/officeDocument/2006/relationships/image" Target="media/image75.PNG"/><Relationship Id="rId19" Type="http://schemas.openxmlformats.org/officeDocument/2006/relationships/image" Target="media/image84.JPG"/><Relationship Id="rId31" Type="http://schemas.openxmlformats.org/officeDocument/2006/relationships/image" Target="media/image96.png"/><Relationship Id="rId4" Type="http://schemas.openxmlformats.org/officeDocument/2006/relationships/image" Target="media/image36.png"/><Relationship Id="rId9" Type="http://schemas.openxmlformats.org/officeDocument/2006/relationships/image" Target="media/image74.PNG"/><Relationship Id="rId14" Type="http://schemas.openxmlformats.org/officeDocument/2006/relationships/image" Target="media/image79.jpeg"/><Relationship Id="rId22" Type="http://schemas.openxmlformats.org/officeDocument/2006/relationships/image" Target="media/image87.PNG"/><Relationship Id="rId27" Type="http://schemas.openxmlformats.org/officeDocument/2006/relationships/image" Target="media/image92.JPG"/><Relationship Id="rId30" Type="http://schemas.openxmlformats.org/officeDocument/2006/relationships/image" Target="media/image95.PNG"/><Relationship Id="rId35" Type="http://schemas.openxmlformats.org/officeDocument/2006/relationships/image" Target="media/image10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763FFF-91F4-40A8-88FC-2FD5E9B7151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29E100E-1D59-4C85-A67A-CD58A6A73F02}">
      <dgm:prSet phldrT="[Text]"/>
      <dgm:spPr/>
      <dgm:t>
        <a:bodyPr/>
        <a:lstStyle/>
        <a:p>
          <a:r>
            <a:rPr lang="en-US" dirty="0"/>
            <a:t>Safety Circuit</a:t>
          </a:r>
        </a:p>
      </dgm:t>
    </dgm:pt>
    <dgm:pt modelId="{9AA68841-E61C-4502-AFFE-1CD662EB4B91}" type="parTrans" cxnId="{5BB1932D-EE3C-4707-A975-7CA0DD6BA023}">
      <dgm:prSet/>
      <dgm:spPr/>
      <dgm:t>
        <a:bodyPr/>
        <a:lstStyle/>
        <a:p>
          <a:endParaRPr lang="en-US"/>
        </a:p>
      </dgm:t>
    </dgm:pt>
    <dgm:pt modelId="{5ED7FFB4-EDC9-4623-A357-6F23A659D94F}" type="sibTrans" cxnId="{5BB1932D-EE3C-4707-A975-7CA0DD6BA023}">
      <dgm:prSet/>
      <dgm:spPr/>
      <dgm:t>
        <a:bodyPr/>
        <a:lstStyle/>
        <a:p>
          <a:endParaRPr lang="en-US"/>
        </a:p>
      </dgm:t>
    </dgm:pt>
    <dgm:pt modelId="{3904C4D3-1D68-46DE-B4B3-ACEEA1B4C2C2}" type="asst">
      <dgm:prSet phldrT="[Text]"/>
      <dgm:spPr/>
      <dgm:t>
        <a:bodyPr/>
        <a:lstStyle/>
        <a:p>
          <a:r>
            <a:rPr lang="en-US" dirty="0"/>
            <a:t>Control System</a:t>
          </a:r>
        </a:p>
      </dgm:t>
    </dgm:pt>
    <dgm:pt modelId="{70F84A30-0EFA-4452-9763-298F019E255E}" type="parTrans" cxnId="{C3203A42-5332-463F-B3C8-A0509A434BF4}">
      <dgm:prSet/>
      <dgm:spPr/>
      <dgm:t>
        <a:bodyPr/>
        <a:lstStyle/>
        <a:p>
          <a:endParaRPr lang="en-US"/>
        </a:p>
      </dgm:t>
    </dgm:pt>
    <dgm:pt modelId="{5DC405E2-EF6A-413E-992B-EAE9A7CB23BB}" type="sibTrans" cxnId="{C3203A42-5332-463F-B3C8-A0509A434BF4}">
      <dgm:prSet/>
      <dgm:spPr/>
      <dgm:t>
        <a:bodyPr/>
        <a:lstStyle/>
        <a:p>
          <a:endParaRPr lang="en-US"/>
        </a:p>
      </dgm:t>
    </dgm:pt>
    <dgm:pt modelId="{93A81EE7-647C-426C-BC4D-C98D32225016}">
      <dgm:prSet phldrT="[Text]"/>
      <dgm:spPr/>
      <dgm:t>
        <a:bodyPr/>
        <a:lstStyle/>
        <a:p>
          <a:r>
            <a:rPr lang="en-US" dirty="0"/>
            <a:t>AIR</a:t>
          </a:r>
        </a:p>
      </dgm:t>
    </dgm:pt>
    <dgm:pt modelId="{01DC1DA4-D142-4EE3-BDD2-7C5DD2747F01}" type="parTrans" cxnId="{B05DE17D-B899-459F-AA4A-B52AD8744913}">
      <dgm:prSet/>
      <dgm:spPr/>
      <dgm:t>
        <a:bodyPr/>
        <a:lstStyle/>
        <a:p>
          <a:endParaRPr lang="en-US"/>
        </a:p>
      </dgm:t>
    </dgm:pt>
    <dgm:pt modelId="{D7C8A970-E05F-441A-8E54-489D093E2242}" type="sibTrans" cxnId="{B05DE17D-B899-459F-AA4A-B52AD8744913}">
      <dgm:prSet/>
      <dgm:spPr/>
      <dgm:t>
        <a:bodyPr/>
        <a:lstStyle/>
        <a:p>
          <a:endParaRPr lang="en-US"/>
        </a:p>
      </dgm:t>
    </dgm:pt>
    <dgm:pt modelId="{BA047E36-32CB-49F1-8608-17B959658AEA}" type="asst">
      <dgm:prSet phldrT="[Text]"/>
      <dgm:spPr/>
      <dgm:t>
        <a:bodyPr/>
        <a:lstStyle/>
        <a:p>
          <a:r>
            <a:rPr lang="en-US" dirty="0"/>
            <a:t>Driver Input</a:t>
          </a:r>
        </a:p>
      </dgm:t>
    </dgm:pt>
    <dgm:pt modelId="{0218E5E5-3A3C-4CEB-91FE-F8AF0A48F470}" type="parTrans" cxnId="{70088C5A-CF76-434B-9965-6E3FAF770113}">
      <dgm:prSet/>
      <dgm:spPr/>
      <dgm:t>
        <a:bodyPr/>
        <a:lstStyle/>
        <a:p>
          <a:endParaRPr lang="en-US"/>
        </a:p>
      </dgm:t>
    </dgm:pt>
    <dgm:pt modelId="{4B63BA2D-7356-41CB-994B-2343BD065DD7}" type="sibTrans" cxnId="{70088C5A-CF76-434B-9965-6E3FAF770113}">
      <dgm:prSet/>
      <dgm:spPr/>
      <dgm:t>
        <a:bodyPr/>
        <a:lstStyle/>
        <a:p>
          <a:endParaRPr lang="en-US"/>
        </a:p>
      </dgm:t>
    </dgm:pt>
    <dgm:pt modelId="{D2FD7931-9574-4B7E-8737-BA4D3A10A97C}" type="asst">
      <dgm:prSet phldrT="[Text]"/>
      <dgm:spPr/>
      <dgm:t>
        <a:bodyPr/>
        <a:lstStyle/>
        <a:p>
          <a:r>
            <a:rPr lang="en-US" dirty="0"/>
            <a:t>Motor Controller</a:t>
          </a:r>
        </a:p>
      </dgm:t>
    </dgm:pt>
    <dgm:pt modelId="{0353135E-060C-4016-BC37-489230F2CEE6}" type="parTrans" cxnId="{B171B1B4-1730-4819-9C22-A2B8D814AF09}">
      <dgm:prSet/>
      <dgm:spPr/>
      <dgm:t>
        <a:bodyPr/>
        <a:lstStyle/>
        <a:p>
          <a:endParaRPr lang="en-US"/>
        </a:p>
      </dgm:t>
    </dgm:pt>
    <dgm:pt modelId="{E2D24745-487C-46CA-BFFA-CA814011960F}" type="sibTrans" cxnId="{B171B1B4-1730-4819-9C22-A2B8D814AF09}">
      <dgm:prSet/>
      <dgm:spPr/>
      <dgm:t>
        <a:bodyPr/>
        <a:lstStyle/>
        <a:p>
          <a:endParaRPr lang="en-US"/>
        </a:p>
      </dgm:t>
    </dgm:pt>
    <dgm:pt modelId="{B4C70D6C-AA3C-4BEC-A980-7781AA41D641}" type="asst">
      <dgm:prSet phldrT="[Text]"/>
      <dgm:spPr/>
      <dgm:t>
        <a:bodyPr/>
        <a:lstStyle/>
        <a:p>
          <a:r>
            <a:rPr lang="en-US" dirty="0"/>
            <a:t>Motor</a:t>
          </a:r>
        </a:p>
      </dgm:t>
    </dgm:pt>
    <dgm:pt modelId="{D453A631-E65E-40C8-AA8E-5E7C0ED8C2A3}" type="parTrans" cxnId="{19BF83B5-5626-466C-A1A1-529B84FF6758}">
      <dgm:prSet/>
      <dgm:spPr/>
      <dgm:t>
        <a:bodyPr/>
        <a:lstStyle/>
        <a:p>
          <a:endParaRPr lang="en-US"/>
        </a:p>
      </dgm:t>
    </dgm:pt>
    <dgm:pt modelId="{D71FAB15-68B9-4A5F-9FCA-ECDB811C4321}" type="sibTrans" cxnId="{19BF83B5-5626-466C-A1A1-529B84FF6758}">
      <dgm:prSet/>
      <dgm:spPr/>
      <dgm:t>
        <a:bodyPr/>
        <a:lstStyle/>
        <a:p>
          <a:endParaRPr lang="en-US"/>
        </a:p>
      </dgm:t>
    </dgm:pt>
    <dgm:pt modelId="{E0104193-C348-473E-8FE4-87823B5AD24E}">
      <dgm:prSet phldrT="[Text]"/>
      <dgm:spPr/>
      <dgm:t>
        <a:bodyPr/>
        <a:lstStyle/>
        <a:p>
          <a:r>
            <a:rPr lang="en-US" dirty="0"/>
            <a:t>BMS</a:t>
          </a:r>
        </a:p>
      </dgm:t>
    </dgm:pt>
    <dgm:pt modelId="{3EC3BDD9-E555-47B4-BCE8-A9475CB564D9}" type="parTrans" cxnId="{50B5CDA9-E7A3-4E86-8F45-92211BC0B488}">
      <dgm:prSet/>
      <dgm:spPr/>
      <dgm:t>
        <a:bodyPr/>
        <a:lstStyle/>
        <a:p>
          <a:endParaRPr lang="en-US"/>
        </a:p>
      </dgm:t>
    </dgm:pt>
    <dgm:pt modelId="{E1094563-878A-4B8A-9235-B91F9912FB93}" type="sibTrans" cxnId="{50B5CDA9-E7A3-4E86-8F45-92211BC0B488}">
      <dgm:prSet/>
      <dgm:spPr/>
      <dgm:t>
        <a:bodyPr/>
        <a:lstStyle/>
        <a:p>
          <a:endParaRPr lang="en-US"/>
        </a:p>
      </dgm:t>
    </dgm:pt>
    <dgm:pt modelId="{58558554-2905-40EE-95B2-3C32D0BECFCF}">
      <dgm:prSet/>
      <dgm:spPr/>
      <dgm:t>
        <a:bodyPr/>
        <a:lstStyle/>
        <a:p>
          <a:r>
            <a:rPr lang="en-US" dirty="0"/>
            <a:t>Accumulator</a:t>
          </a:r>
        </a:p>
      </dgm:t>
    </dgm:pt>
    <dgm:pt modelId="{9C4827FB-0E53-407E-A021-AC18B15872FB}" type="parTrans" cxnId="{4303C0BA-1768-4085-B651-8F190E65555F}">
      <dgm:prSet/>
      <dgm:spPr/>
      <dgm:t>
        <a:bodyPr/>
        <a:lstStyle/>
        <a:p>
          <a:endParaRPr lang="en-US"/>
        </a:p>
      </dgm:t>
    </dgm:pt>
    <dgm:pt modelId="{71160458-EC0E-42F7-AF53-0E352BAD04A4}" type="sibTrans" cxnId="{4303C0BA-1768-4085-B651-8F190E65555F}">
      <dgm:prSet/>
      <dgm:spPr/>
      <dgm:t>
        <a:bodyPr/>
        <a:lstStyle/>
        <a:p>
          <a:endParaRPr lang="en-US"/>
        </a:p>
      </dgm:t>
    </dgm:pt>
    <dgm:pt modelId="{C684A250-EAA3-4BA5-8D1A-5690AB9F1644}" type="pres">
      <dgm:prSet presAssocID="{56763FFF-91F4-40A8-88FC-2FD5E9B71518}" presName="hierChild1" presStyleCnt="0">
        <dgm:presLayoutVars>
          <dgm:orgChart val="1"/>
          <dgm:chPref val="1"/>
          <dgm:dir/>
          <dgm:animOne val="branch"/>
          <dgm:animLvl val="lvl"/>
          <dgm:resizeHandles/>
        </dgm:presLayoutVars>
      </dgm:prSet>
      <dgm:spPr/>
    </dgm:pt>
    <dgm:pt modelId="{F5E84F21-FB1E-4416-A1C3-F2C3E14B15FE}" type="pres">
      <dgm:prSet presAssocID="{D29E100E-1D59-4C85-A67A-CD58A6A73F02}" presName="hierRoot1" presStyleCnt="0">
        <dgm:presLayoutVars>
          <dgm:hierBranch val="init"/>
        </dgm:presLayoutVars>
      </dgm:prSet>
      <dgm:spPr/>
    </dgm:pt>
    <dgm:pt modelId="{DD64B871-1FFC-4E4B-B324-B8D81C145AFD}" type="pres">
      <dgm:prSet presAssocID="{D29E100E-1D59-4C85-A67A-CD58A6A73F02}" presName="rootComposite1" presStyleCnt="0"/>
      <dgm:spPr/>
    </dgm:pt>
    <dgm:pt modelId="{326EA4BD-096E-4BB9-B9A7-B83CC2B1746C}" type="pres">
      <dgm:prSet presAssocID="{D29E100E-1D59-4C85-A67A-CD58A6A73F02}" presName="rootText1" presStyleLbl="node0" presStyleIdx="0" presStyleCnt="1">
        <dgm:presLayoutVars>
          <dgm:chPref val="3"/>
        </dgm:presLayoutVars>
      </dgm:prSet>
      <dgm:spPr/>
    </dgm:pt>
    <dgm:pt modelId="{A843FD9B-1BA0-4A98-952A-267B241B1BFA}" type="pres">
      <dgm:prSet presAssocID="{D29E100E-1D59-4C85-A67A-CD58A6A73F02}" presName="rootConnector1" presStyleLbl="node1" presStyleIdx="0" presStyleCnt="0"/>
      <dgm:spPr/>
    </dgm:pt>
    <dgm:pt modelId="{99E42839-0506-481D-9BD1-4B2FFDA067EE}" type="pres">
      <dgm:prSet presAssocID="{D29E100E-1D59-4C85-A67A-CD58A6A73F02}" presName="hierChild2" presStyleCnt="0"/>
      <dgm:spPr/>
    </dgm:pt>
    <dgm:pt modelId="{4C80C71D-8590-41B8-AD22-7EA866125BC5}" type="pres">
      <dgm:prSet presAssocID="{01DC1DA4-D142-4EE3-BDD2-7C5DD2747F01}" presName="Name37" presStyleLbl="parChTrans1D2" presStyleIdx="0" presStyleCnt="6"/>
      <dgm:spPr/>
    </dgm:pt>
    <dgm:pt modelId="{AFD67AE5-9B0D-4A3C-88F6-BCF36D16F83E}" type="pres">
      <dgm:prSet presAssocID="{93A81EE7-647C-426C-BC4D-C98D32225016}" presName="hierRoot2" presStyleCnt="0">
        <dgm:presLayoutVars>
          <dgm:hierBranch val="init"/>
        </dgm:presLayoutVars>
      </dgm:prSet>
      <dgm:spPr/>
    </dgm:pt>
    <dgm:pt modelId="{062DB87E-AE52-4FEF-9722-2E53022F1D8D}" type="pres">
      <dgm:prSet presAssocID="{93A81EE7-647C-426C-BC4D-C98D32225016}" presName="rootComposite" presStyleCnt="0"/>
      <dgm:spPr/>
    </dgm:pt>
    <dgm:pt modelId="{ED1FD19E-2B4D-4C55-A712-74D1B0EDAF71}" type="pres">
      <dgm:prSet presAssocID="{93A81EE7-647C-426C-BC4D-C98D32225016}" presName="rootText" presStyleLbl="node2" presStyleIdx="0" presStyleCnt="2">
        <dgm:presLayoutVars>
          <dgm:chPref val="3"/>
        </dgm:presLayoutVars>
      </dgm:prSet>
      <dgm:spPr/>
    </dgm:pt>
    <dgm:pt modelId="{459B7A7F-A0FE-4ACF-80B8-1BCAAC1973EF}" type="pres">
      <dgm:prSet presAssocID="{93A81EE7-647C-426C-BC4D-C98D32225016}" presName="rootConnector" presStyleLbl="node2" presStyleIdx="0" presStyleCnt="2"/>
      <dgm:spPr/>
    </dgm:pt>
    <dgm:pt modelId="{BCA31A5A-7086-44AA-A33E-74E76BD1ACB6}" type="pres">
      <dgm:prSet presAssocID="{93A81EE7-647C-426C-BC4D-C98D32225016}" presName="hierChild4" presStyleCnt="0"/>
      <dgm:spPr/>
    </dgm:pt>
    <dgm:pt modelId="{4937FCCD-DAE9-4F2C-AE2A-BB6BE9DF5FA7}" type="pres">
      <dgm:prSet presAssocID="{9C4827FB-0E53-407E-A021-AC18B15872FB}" presName="Name37" presStyleLbl="parChTrans1D3" presStyleIdx="0" presStyleCnt="1"/>
      <dgm:spPr/>
    </dgm:pt>
    <dgm:pt modelId="{034ED834-7145-447C-ABF7-5528665A37D7}" type="pres">
      <dgm:prSet presAssocID="{58558554-2905-40EE-95B2-3C32D0BECFCF}" presName="hierRoot2" presStyleCnt="0">
        <dgm:presLayoutVars>
          <dgm:hierBranch val="init"/>
        </dgm:presLayoutVars>
      </dgm:prSet>
      <dgm:spPr/>
    </dgm:pt>
    <dgm:pt modelId="{0DAF0582-4683-42B2-8BCE-3C5BF09382A7}" type="pres">
      <dgm:prSet presAssocID="{58558554-2905-40EE-95B2-3C32D0BECFCF}" presName="rootComposite" presStyleCnt="0"/>
      <dgm:spPr/>
    </dgm:pt>
    <dgm:pt modelId="{4A08BDE4-E194-4E29-B8A8-613156E65651}" type="pres">
      <dgm:prSet presAssocID="{58558554-2905-40EE-95B2-3C32D0BECFCF}" presName="rootText" presStyleLbl="node3" presStyleIdx="0" presStyleCnt="1" custLinFactNeighborX="34986" custLinFactNeighborY="-8532">
        <dgm:presLayoutVars>
          <dgm:chPref val="3"/>
        </dgm:presLayoutVars>
      </dgm:prSet>
      <dgm:spPr/>
    </dgm:pt>
    <dgm:pt modelId="{4527D5F9-96DB-4059-A705-56A74F1C6A23}" type="pres">
      <dgm:prSet presAssocID="{58558554-2905-40EE-95B2-3C32D0BECFCF}" presName="rootConnector" presStyleLbl="node3" presStyleIdx="0" presStyleCnt="1"/>
      <dgm:spPr/>
    </dgm:pt>
    <dgm:pt modelId="{DD1EE1AD-78E1-4952-8941-C8969F4461D6}" type="pres">
      <dgm:prSet presAssocID="{58558554-2905-40EE-95B2-3C32D0BECFCF}" presName="hierChild4" presStyleCnt="0"/>
      <dgm:spPr/>
    </dgm:pt>
    <dgm:pt modelId="{0138E219-9B38-4C8D-BDF5-CFBFA579A337}" type="pres">
      <dgm:prSet presAssocID="{58558554-2905-40EE-95B2-3C32D0BECFCF}" presName="hierChild5" presStyleCnt="0"/>
      <dgm:spPr/>
    </dgm:pt>
    <dgm:pt modelId="{6CABDC73-D4CA-4EC6-A53D-5AF237DD22A5}" type="pres">
      <dgm:prSet presAssocID="{93A81EE7-647C-426C-BC4D-C98D32225016}" presName="hierChild5" presStyleCnt="0"/>
      <dgm:spPr/>
    </dgm:pt>
    <dgm:pt modelId="{195F9B8E-A4F2-4430-B131-923C6876DAD7}" type="pres">
      <dgm:prSet presAssocID="{3EC3BDD9-E555-47B4-BCE8-A9475CB564D9}" presName="Name37" presStyleLbl="parChTrans1D2" presStyleIdx="1" presStyleCnt="6"/>
      <dgm:spPr/>
    </dgm:pt>
    <dgm:pt modelId="{A2B3883A-EDFE-4E6D-9F3C-1D4CA1185FF5}" type="pres">
      <dgm:prSet presAssocID="{E0104193-C348-473E-8FE4-87823B5AD24E}" presName="hierRoot2" presStyleCnt="0">
        <dgm:presLayoutVars>
          <dgm:hierBranch val="init"/>
        </dgm:presLayoutVars>
      </dgm:prSet>
      <dgm:spPr/>
    </dgm:pt>
    <dgm:pt modelId="{6131AD08-B1DB-47BC-8EBC-8594872D0CDF}" type="pres">
      <dgm:prSet presAssocID="{E0104193-C348-473E-8FE4-87823B5AD24E}" presName="rootComposite" presStyleCnt="0"/>
      <dgm:spPr/>
    </dgm:pt>
    <dgm:pt modelId="{C1B5E82F-8047-47CA-B98F-1A4A8A61FC94}" type="pres">
      <dgm:prSet presAssocID="{E0104193-C348-473E-8FE4-87823B5AD24E}" presName="rootText" presStyleLbl="node2" presStyleIdx="1" presStyleCnt="2">
        <dgm:presLayoutVars>
          <dgm:chPref val="3"/>
        </dgm:presLayoutVars>
      </dgm:prSet>
      <dgm:spPr/>
    </dgm:pt>
    <dgm:pt modelId="{8492DA21-8583-4633-91FD-D964F3A60294}" type="pres">
      <dgm:prSet presAssocID="{E0104193-C348-473E-8FE4-87823B5AD24E}" presName="rootConnector" presStyleLbl="node2" presStyleIdx="1" presStyleCnt="2"/>
      <dgm:spPr/>
    </dgm:pt>
    <dgm:pt modelId="{33F139C4-E81F-4A07-88BD-2BE0D296B43A}" type="pres">
      <dgm:prSet presAssocID="{E0104193-C348-473E-8FE4-87823B5AD24E}" presName="hierChild4" presStyleCnt="0"/>
      <dgm:spPr/>
    </dgm:pt>
    <dgm:pt modelId="{2602266B-F0D8-4B4C-9B39-2C73C22B4387}" type="pres">
      <dgm:prSet presAssocID="{E0104193-C348-473E-8FE4-87823B5AD24E}" presName="hierChild5" presStyleCnt="0"/>
      <dgm:spPr/>
    </dgm:pt>
    <dgm:pt modelId="{F4ACE63B-8924-433E-9598-9EA79C5152BD}" type="pres">
      <dgm:prSet presAssocID="{D29E100E-1D59-4C85-A67A-CD58A6A73F02}" presName="hierChild3" presStyleCnt="0"/>
      <dgm:spPr/>
    </dgm:pt>
    <dgm:pt modelId="{AACF073C-7B54-40F8-A938-02AB98DF87C8}" type="pres">
      <dgm:prSet presAssocID="{70F84A30-0EFA-4452-9763-298F019E255E}" presName="Name111" presStyleLbl="parChTrans1D2" presStyleIdx="2" presStyleCnt="6"/>
      <dgm:spPr/>
    </dgm:pt>
    <dgm:pt modelId="{ABB00B96-DFED-4883-A94B-8649F8A3131B}" type="pres">
      <dgm:prSet presAssocID="{3904C4D3-1D68-46DE-B4B3-ACEEA1B4C2C2}" presName="hierRoot3" presStyleCnt="0">
        <dgm:presLayoutVars>
          <dgm:hierBranch val="init"/>
        </dgm:presLayoutVars>
      </dgm:prSet>
      <dgm:spPr/>
    </dgm:pt>
    <dgm:pt modelId="{2B975655-CB17-4382-B4C4-6FC0FEF7E737}" type="pres">
      <dgm:prSet presAssocID="{3904C4D3-1D68-46DE-B4B3-ACEEA1B4C2C2}" presName="rootComposite3" presStyleCnt="0"/>
      <dgm:spPr/>
    </dgm:pt>
    <dgm:pt modelId="{C1D931B2-6AA0-423C-94F6-E8AA2FE1B1B8}" type="pres">
      <dgm:prSet presAssocID="{3904C4D3-1D68-46DE-B4B3-ACEEA1B4C2C2}" presName="rootText3" presStyleLbl="asst1" presStyleIdx="0" presStyleCnt="4">
        <dgm:presLayoutVars>
          <dgm:chPref val="3"/>
        </dgm:presLayoutVars>
      </dgm:prSet>
      <dgm:spPr/>
    </dgm:pt>
    <dgm:pt modelId="{835F020C-EC5B-4DE7-AD35-A7A3DD0F0025}" type="pres">
      <dgm:prSet presAssocID="{3904C4D3-1D68-46DE-B4B3-ACEEA1B4C2C2}" presName="rootConnector3" presStyleLbl="asst1" presStyleIdx="0" presStyleCnt="4"/>
      <dgm:spPr/>
    </dgm:pt>
    <dgm:pt modelId="{6D8FC942-C5FA-40E4-AA90-6431B72D38C9}" type="pres">
      <dgm:prSet presAssocID="{3904C4D3-1D68-46DE-B4B3-ACEEA1B4C2C2}" presName="hierChild6" presStyleCnt="0"/>
      <dgm:spPr/>
    </dgm:pt>
    <dgm:pt modelId="{E4954B6E-0392-4EC0-9DF5-7CCA0992ECAD}" type="pres">
      <dgm:prSet presAssocID="{3904C4D3-1D68-46DE-B4B3-ACEEA1B4C2C2}" presName="hierChild7" presStyleCnt="0"/>
      <dgm:spPr/>
    </dgm:pt>
    <dgm:pt modelId="{638A0EFD-A477-4859-9E72-5F49DF1EA362}" type="pres">
      <dgm:prSet presAssocID="{0218E5E5-3A3C-4CEB-91FE-F8AF0A48F470}" presName="Name111" presStyleLbl="parChTrans1D2" presStyleIdx="3" presStyleCnt="6"/>
      <dgm:spPr/>
    </dgm:pt>
    <dgm:pt modelId="{A00731A1-AF58-4383-BE02-862DBF511BBF}" type="pres">
      <dgm:prSet presAssocID="{BA047E36-32CB-49F1-8608-17B959658AEA}" presName="hierRoot3" presStyleCnt="0">
        <dgm:presLayoutVars>
          <dgm:hierBranch val="init"/>
        </dgm:presLayoutVars>
      </dgm:prSet>
      <dgm:spPr/>
    </dgm:pt>
    <dgm:pt modelId="{57C2AC69-478E-4670-A2A8-E4916B4B1111}" type="pres">
      <dgm:prSet presAssocID="{BA047E36-32CB-49F1-8608-17B959658AEA}" presName="rootComposite3" presStyleCnt="0"/>
      <dgm:spPr/>
    </dgm:pt>
    <dgm:pt modelId="{701E0499-CC32-481A-90D8-C2D889E83837}" type="pres">
      <dgm:prSet presAssocID="{BA047E36-32CB-49F1-8608-17B959658AEA}" presName="rootText3" presStyleLbl="asst1" presStyleIdx="1" presStyleCnt="4">
        <dgm:presLayoutVars>
          <dgm:chPref val="3"/>
        </dgm:presLayoutVars>
      </dgm:prSet>
      <dgm:spPr/>
    </dgm:pt>
    <dgm:pt modelId="{7CB71A9B-AB36-4559-BDB7-734C6284B05E}" type="pres">
      <dgm:prSet presAssocID="{BA047E36-32CB-49F1-8608-17B959658AEA}" presName="rootConnector3" presStyleLbl="asst1" presStyleIdx="1" presStyleCnt="4"/>
      <dgm:spPr/>
    </dgm:pt>
    <dgm:pt modelId="{D9A9CFDE-DF82-42E7-B00B-31356B2EF50E}" type="pres">
      <dgm:prSet presAssocID="{BA047E36-32CB-49F1-8608-17B959658AEA}" presName="hierChild6" presStyleCnt="0"/>
      <dgm:spPr/>
    </dgm:pt>
    <dgm:pt modelId="{8123D28C-6A1E-4F9F-8017-5A456EE3909C}" type="pres">
      <dgm:prSet presAssocID="{BA047E36-32CB-49F1-8608-17B959658AEA}" presName="hierChild7" presStyleCnt="0"/>
      <dgm:spPr/>
    </dgm:pt>
    <dgm:pt modelId="{7A8B6128-CD20-47F6-B85C-1BB5A0A3A7B8}" type="pres">
      <dgm:prSet presAssocID="{0353135E-060C-4016-BC37-489230F2CEE6}" presName="Name111" presStyleLbl="parChTrans1D2" presStyleIdx="4" presStyleCnt="6"/>
      <dgm:spPr/>
    </dgm:pt>
    <dgm:pt modelId="{C56504FE-E340-4D8B-9239-59FB21C122AA}" type="pres">
      <dgm:prSet presAssocID="{D2FD7931-9574-4B7E-8737-BA4D3A10A97C}" presName="hierRoot3" presStyleCnt="0">
        <dgm:presLayoutVars>
          <dgm:hierBranch val="init"/>
        </dgm:presLayoutVars>
      </dgm:prSet>
      <dgm:spPr/>
    </dgm:pt>
    <dgm:pt modelId="{0B3531A3-ED8C-490B-8CC5-73308D8449B6}" type="pres">
      <dgm:prSet presAssocID="{D2FD7931-9574-4B7E-8737-BA4D3A10A97C}" presName="rootComposite3" presStyleCnt="0"/>
      <dgm:spPr/>
    </dgm:pt>
    <dgm:pt modelId="{D9E2D020-91DE-4A57-B7CF-5377F5498D18}" type="pres">
      <dgm:prSet presAssocID="{D2FD7931-9574-4B7E-8737-BA4D3A10A97C}" presName="rootText3" presStyleLbl="asst1" presStyleIdx="2" presStyleCnt="4">
        <dgm:presLayoutVars>
          <dgm:chPref val="3"/>
        </dgm:presLayoutVars>
      </dgm:prSet>
      <dgm:spPr/>
    </dgm:pt>
    <dgm:pt modelId="{F026CCD0-5CAD-478E-B1D4-21853FA3AE41}" type="pres">
      <dgm:prSet presAssocID="{D2FD7931-9574-4B7E-8737-BA4D3A10A97C}" presName="rootConnector3" presStyleLbl="asst1" presStyleIdx="2" presStyleCnt="4"/>
      <dgm:spPr/>
    </dgm:pt>
    <dgm:pt modelId="{22A2A941-7362-4493-82D1-F84612B533F5}" type="pres">
      <dgm:prSet presAssocID="{D2FD7931-9574-4B7E-8737-BA4D3A10A97C}" presName="hierChild6" presStyleCnt="0"/>
      <dgm:spPr/>
    </dgm:pt>
    <dgm:pt modelId="{F1A6156E-376B-49F7-BEBB-1361AAC504B5}" type="pres">
      <dgm:prSet presAssocID="{D2FD7931-9574-4B7E-8737-BA4D3A10A97C}" presName="hierChild7" presStyleCnt="0"/>
      <dgm:spPr/>
    </dgm:pt>
    <dgm:pt modelId="{BA70AD05-C0EA-4D51-8501-697D04C78F21}" type="pres">
      <dgm:prSet presAssocID="{D453A631-E65E-40C8-AA8E-5E7C0ED8C2A3}" presName="Name111" presStyleLbl="parChTrans1D2" presStyleIdx="5" presStyleCnt="6"/>
      <dgm:spPr/>
    </dgm:pt>
    <dgm:pt modelId="{86B74B10-F04F-475E-8E94-9F5C8E340E5B}" type="pres">
      <dgm:prSet presAssocID="{B4C70D6C-AA3C-4BEC-A980-7781AA41D641}" presName="hierRoot3" presStyleCnt="0">
        <dgm:presLayoutVars>
          <dgm:hierBranch val="init"/>
        </dgm:presLayoutVars>
      </dgm:prSet>
      <dgm:spPr/>
    </dgm:pt>
    <dgm:pt modelId="{2B5E3829-DE17-4D0B-B7C5-AED4C821808C}" type="pres">
      <dgm:prSet presAssocID="{B4C70D6C-AA3C-4BEC-A980-7781AA41D641}" presName="rootComposite3" presStyleCnt="0"/>
      <dgm:spPr/>
    </dgm:pt>
    <dgm:pt modelId="{7104DA95-7172-4D21-BAD5-500B05322F3A}" type="pres">
      <dgm:prSet presAssocID="{B4C70D6C-AA3C-4BEC-A980-7781AA41D641}" presName="rootText3" presStyleLbl="asst1" presStyleIdx="3" presStyleCnt="4">
        <dgm:presLayoutVars>
          <dgm:chPref val="3"/>
        </dgm:presLayoutVars>
      </dgm:prSet>
      <dgm:spPr/>
    </dgm:pt>
    <dgm:pt modelId="{A7EC0FD9-6AE2-4B87-BAD9-BD84CF1EF9F0}" type="pres">
      <dgm:prSet presAssocID="{B4C70D6C-AA3C-4BEC-A980-7781AA41D641}" presName="rootConnector3" presStyleLbl="asst1" presStyleIdx="3" presStyleCnt="4"/>
      <dgm:spPr/>
    </dgm:pt>
    <dgm:pt modelId="{95A2B41F-3C17-48BD-AB41-0B5EF76752A9}" type="pres">
      <dgm:prSet presAssocID="{B4C70D6C-AA3C-4BEC-A980-7781AA41D641}" presName="hierChild6" presStyleCnt="0"/>
      <dgm:spPr/>
    </dgm:pt>
    <dgm:pt modelId="{0D3BBE69-970B-4EDA-87DB-9A7F841AFB2A}" type="pres">
      <dgm:prSet presAssocID="{B4C70D6C-AA3C-4BEC-A980-7781AA41D641}" presName="hierChild7" presStyleCnt="0"/>
      <dgm:spPr/>
    </dgm:pt>
  </dgm:ptLst>
  <dgm:cxnLst>
    <dgm:cxn modelId="{B05DE17D-B899-459F-AA4A-B52AD8744913}" srcId="{D29E100E-1D59-4C85-A67A-CD58A6A73F02}" destId="{93A81EE7-647C-426C-BC4D-C98D32225016}" srcOrd="4" destOrd="0" parTransId="{01DC1DA4-D142-4EE3-BDD2-7C5DD2747F01}" sibTransId="{D7C8A970-E05F-441A-8E54-489D093E2242}"/>
    <dgm:cxn modelId="{A3309BC9-12E9-4C08-93F5-BC593A3284E4}" type="presOf" srcId="{BA047E36-32CB-49F1-8608-17B959658AEA}" destId="{7CB71A9B-AB36-4559-BDB7-734C6284B05E}" srcOrd="1" destOrd="0" presId="urn:microsoft.com/office/officeart/2005/8/layout/orgChart1"/>
    <dgm:cxn modelId="{4303C0BA-1768-4085-B651-8F190E65555F}" srcId="{93A81EE7-647C-426C-BC4D-C98D32225016}" destId="{58558554-2905-40EE-95B2-3C32D0BECFCF}" srcOrd="0" destOrd="0" parTransId="{9C4827FB-0E53-407E-A021-AC18B15872FB}" sibTransId="{71160458-EC0E-42F7-AF53-0E352BAD04A4}"/>
    <dgm:cxn modelId="{C3203A42-5332-463F-B3C8-A0509A434BF4}" srcId="{D29E100E-1D59-4C85-A67A-CD58A6A73F02}" destId="{3904C4D3-1D68-46DE-B4B3-ACEEA1B4C2C2}" srcOrd="0" destOrd="0" parTransId="{70F84A30-0EFA-4452-9763-298F019E255E}" sibTransId="{5DC405E2-EF6A-413E-992B-EAE9A7CB23BB}"/>
    <dgm:cxn modelId="{0725F9A4-39BA-4EE1-A1A0-BD9452DAF9CD}" type="presOf" srcId="{D453A631-E65E-40C8-AA8E-5E7C0ED8C2A3}" destId="{BA70AD05-C0EA-4D51-8501-697D04C78F21}" srcOrd="0" destOrd="0" presId="urn:microsoft.com/office/officeart/2005/8/layout/orgChart1"/>
    <dgm:cxn modelId="{6F350DB1-822F-4765-9273-20139E37B37F}" type="presOf" srcId="{93A81EE7-647C-426C-BC4D-C98D32225016}" destId="{ED1FD19E-2B4D-4C55-A712-74D1B0EDAF71}" srcOrd="0" destOrd="0" presId="urn:microsoft.com/office/officeart/2005/8/layout/orgChart1"/>
    <dgm:cxn modelId="{E19D0241-BE25-4EB3-8D06-83E1C627A4E4}" type="presOf" srcId="{3EC3BDD9-E555-47B4-BCE8-A9475CB564D9}" destId="{195F9B8E-A4F2-4430-B131-923C6876DAD7}" srcOrd="0" destOrd="0" presId="urn:microsoft.com/office/officeart/2005/8/layout/orgChart1"/>
    <dgm:cxn modelId="{19BF83B5-5626-466C-A1A1-529B84FF6758}" srcId="{D29E100E-1D59-4C85-A67A-CD58A6A73F02}" destId="{B4C70D6C-AA3C-4BEC-A980-7781AA41D641}" srcOrd="3" destOrd="0" parTransId="{D453A631-E65E-40C8-AA8E-5E7C0ED8C2A3}" sibTransId="{D71FAB15-68B9-4A5F-9FCA-ECDB811C4321}"/>
    <dgm:cxn modelId="{A98FEA99-FCBF-4EA4-B924-5A5938B08A73}" type="presOf" srcId="{B4C70D6C-AA3C-4BEC-A980-7781AA41D641}" destId="{A7EC0FD9-6AE2-4B87-BAD9-BD84CF1EF9F0}" srcOrd="1" destOrd="0" presId="urn:microsoft.com/office/officeart/2005/8/layout/orgChart1"/>
    <dgm:cxn modelId="{D24D2AD7-F5E2-4188-91D3-DB6282AAE34A}" type="presOf" srcId="{D29E100E-1D59-4C85-A67A-CD58A6A73F02}" destId="{326EA4BD-096E-4BB9-B9A7-B83CC2B1746C}" srcOrd="0" destOrd="0" presId="urn:microsoft.com/office/officeart/2005/8/layout/orgChart1"/>
    <dgm:cxn modelId="{452ABA39-8A71-442A-9141-4A6E1DA3A909}" type="presOf" srcId="{0218E5E5-3A3C-4CEB-91FE-F8AF0A48F470}" destId="{638A0EFD-A477-4859-9E72-5F49DF1EA362}" srcOrd="0" destOrd="0" presId="urn:microsoft.com/office/officeart/2005/8/layout/orgChart1"/>
    <dgm:cxn modelId="{E9D90365-FF02-4614-9C74-945B0806BC7B}" type="presOf" srcId="{56763FFF-91F4-40A8-88FC-2FD5E9B71518}" destId="{C684A250-EAA3-4BA5-8D1A-5690AB9F1644}" srcOrd="0" destOrd="0" presId="urn:microsoft.com/office/officeart/2005/8/layout/orgChart1"/>
    <dgm:cxn modelId="{EA023C49-A610-407B-A3AE-C4AD8633D699}" type="presOf" srcId="{01DC1DA4-D142-4EE3-BDD2-7C5DD2747F01}" destId="{4C80C71D-8590-41B8-AD22-7EA866125BC5}" srcOrd="0" destOrd="0" presId="urn:microsoft.com/office/officeart/2005/8/layout/orgChart1"/>
    <dgm:cxn modelId="{6E11197F-C4F0-403F-919F-72667DD0386A}" type="presOf" srcId="{BA047E36-32CB-49F1-8608-17B959658AEA}" destId="{701E0499-CC32-481A-90D8-C2D889E83837}" srcOrd="0" destOrd="0" presId="urn:microsoft.com/office/officeart/2005/8/layout/orgChart1"/>
    <dgm:cxn modelId="{5BB1932D-EE3C-4707-A975-7CA0DD6BA023}" srcId="{56763FFF-91F4-40A8-88FC-2FD5E9B71518}" destId="{D29E100E-1D59-4C85-A67A-CD58A6A73F02}" srcOrd="0" destOrd="0" parTransId="{9AA68841-E61C-4502-AFFE-1CD662EB4B91}" sibTransId="{5ED7FFB4-EDC9-4623-A357-6F23A659D94F}"/>
    <dgm:cxn modelId="{F3FE149C-AA75-4F91-B459-6916AFE4C2DF}" type="presOf" srcId="{70F84A30-0EFA-4452-9763-298F019E255E}" destId="{AACF073C-7B54-40F8-A938-02AB98DF87C8}" srcOrd="0" destOrd="0" presId="urn:microsoft.com/office/officeart/2005/8/layout/orgChart1"/>
    <dgm:cxn modelId="{128511D3-445D-4EB1-ACA1-50B2673BCD27}" type="presOf" srcId="{58558554-2905-40EE-95B2-3C32D0BECFCF}" destId="{4527D5F9-96DB-4059-A705-56A74F1C6A23}" srcOrd="1" destOrd="0" presId="urn:microsoft.com/office/officeart/2005/8/layout/orgChart1"/>
    <dgm:cxn modelId="{89F42082-8912-4787-B6C8-E6CE7B8AC083}" type="presOf" srcId="{B4C70D6C-AA3C-4BEC-A980-7781AA41D641}" destId="{7104DA95-7172-4D21-BAD5-500B05322F3A}" srcOrd="0" destOrd="0" presId="urn:microsoft.com/office/officeart/2005/8/layout/orgChart1"/>
    <dgm:cxn modelId="{82A73CA3-59FC-49E5-8FB9-6AB32084E357}" type="presOf" srcId="{9C4827FB-0E53-407E-A021-AC18B15872FB}" destId="{4937FCCD-DAE9-4F2C-AE2A-BB6BE9DF5FA7}" srcOrd="0" destOrd="0" presId="urn:microsoft.com/office/officeart/2005/8/layout/orgChart1"/>
    <dgm:cxn modelId="{D108DD7A-7996-4ABE-A2C7-3CD61EC43887}" type="presOf" srcId="{E0104193-C348-473E-8FE4-87823B5AD24E}" destId="{8492DA21-8583-4633-91FD-D964F3A60294}" srcOrd="1" destOrd="0" presId="urn:microsoft.com/office/officeart/2005/8/layout/orgChart1"/>
    <dgm:cxn modelId="{0B7F02B5-1E26-4635-9044-3F3BA3E22512}" type="presOf" srcId="{D2FD7931-9574-4B7E-8737-BA4D3A10A97C}" destId="{D9E2D020-91DE-4A57-B7CF-5377F5498D18}" srcOrd="0" destOrd="0" presId="urn:microsoft.com/office/officeart/2005/8/layout/orgChart1"/>
    <dgm:cxn modelId="{70088C5A-CF76-434B-9965-6E3FAF770113}" srcId="{D29E100E-1D59-4C85-A67A-CD58A6A73F02}" destId="{BA047E36-32CB-49F1-8608-17B959658AEA}" srcOrd="1" destOrd="0" parTransId="{0218E5E5-3A3C-4CEB-91FE-F8AF0A48F470}" sibTransId="{4B63BA2D-7356-41CB-994B-2343BD065DD7}"/>
    <dgm:cxn modelId="{C2CF226E-8712-4A89-86DE-36900A1AA762}" type="presOf" srcId="{D29E100E-1D59-4C85-A67A-CD58A6A73F02}" destId="{A843FD9B-1BA0-4A98-952A-267B241B1BFA}" srcOrd="1" destOrd="0" presId="urn:microsoft.com/office/officeart/2005/8/layout/orgChart1"/>
    <dgm:cxn modelId="{8BA28FB9-7524-433F-899F-6C48A565A74D}" type="presOf" srcId="{58558554-2905-40EE-95B2-3C32D0BECFCF}" destId="{4A08BDE4-E194-4E29-B8A8-613156E65651}" srcOrd="0" destOrd="0" presId="urn:microsoft.com/office/officeart/2005/8/layout/orgChart1"/>
    <dgm:cxn modelId="{AEC214DE-89E1-4C0E-9C70-639F538FB3F9}" type="presOf" srcId="{D2FD7931-9574-4B7E-8737-BA4D3A10A97C}" destId="{F026CCD0-5CAD-478E-B1D4-21853FA3AE41}" srcOrd="1" destOrd="0" presId="urn:microsoft.com/office/officeart/2005/8/layout/orgChart1"/>
    <dgm:cxn modelId="{F41A889A-4DF0-4D8A-977F-33EC83B29853}" type="presOf" srcId="{3904C4D3-1D68-46DE-B4B3-ACEEA1B4C2C2}" destId="{C1D931B2-6AA0-423C-94F6-E8AA2FE1B1B8}" srcOrd="0" destOrd="0" presId="urn:microsoft.com/office/officeart/2005/8/layout/orgChart1"/>
    <dgm:cxn modelId="{7D914C0F-13CA-43BF-AA83-50EFE7398E92}" type="presOf" srcId="{0353135E-060C-4016-BC37-489230F2CEE6}" destId="{7A8B6128-CD20-47F6-B85C-1BB5A0A3A7B8}" srcOrd="0" destOrd="0" presId="urn:microsoft.com/office/officeart/2005/8/layout/orgChart1"/>
    <dgm:cxn modelId="{B171B1B4-1730-4819-9C22-A2B8D814AF09}" srcId="{D29E100E-1D59-4C85-A67A-CD58A6A73F02}" destId="{D2FD7931-9574-4B7E-8737-BA4D3A10A97C}" srcOrd="2" destOrd="0" parTransId="{0353135E-060C-4016-BC37-489230F2CEE6}" sibTransId="{E2D24745-487C-46CA-BFFA-CA814011960F}"/>
    <dgm:cxn modelId="{50B5CDA9-E7A3-4E86-8F45-92211BC0B488}" srcId="{D29E100E-1D59-4C85-A67A-CD58A6A73F02}" destId="{E0104193-C348-473E-8FE4-87823B5AD24E}" srcOrd="5" destOrd="0" parTransId="{3EC3BDD9-E555-47B4-BCE8-A9475CB564D9}" sibTransId="{E1094563-878A-4B8A-9235-B91F9912FB93}"/>
    <dgm:cxn modelId="{A528CFFF-CCA7-4455-A80A-54757AC7F2FE}" type="presOf" srcId="{3904C4D3-1D68-46DE-B4B3-ACEEA1B4C2C2}" destId="{835F020C-EC5B-4DE7-AD35-A7A3DD0F0025}" srcOrd="1" destOrd="0" presId="urn:microsoft.com/office/officeart/2005/8/layout/orgChart1"/>
    <dgm:cxn modelId="{45F5368C-1E3B-4C15-8526-316BF506C015}" type="presOf" srcId="{93A81EE7-647C-426C-BC4D-C98D32225016}" destId="{459B7A7F-A0FE-4ACF-80B8-1BCAAC1973EF}" srcOrd="1" destOrd="0" presId="urn:microsoft.com/office/officeart/2005/8/layout/orgChart1"/>
    <dgm:cxn modelId="{74ED8C7C-33F6-4AFC-AB9D-23775F97AC7E}" type="presOf" srcId="{E0104193-C348-473E-8FE4-87823B5AD24E}" destId="{C1B5E82F-8047-47CA-B98F-1A4A8A61FC94}" srcOrd="0" destOrd="0" presId="urn:microsoft.com/office/officeart/2005/8/layout/orgChart1"/>
    <dgm:cxn modelId="{9B62A680-DBE5-4976-AC64-FA5BF43C0114}" type="presParOf" srcId="{C684A250-EAA3-4BA5-8D1A-5690AB9F1644}" destId="{F5E84F21-FB1E-4416-A1C3-F2C3E14B15FE}" srcOrd="0" destOrd="0" presId="urn:microsoft.com/office/officeart/2005/8/layout/orgChart1"/>
    <dgm:cxn modelId="{512B6E04-D104-40EF-80AC-9D227E0822CC}" type="presParOf" srcId="{F5E84F21-FB1E-4416-A1C3-F2C3E14B15FE}" destId="{DD64B871-1FFC-4E4B-B324-B8D81C145AFD}" srcOrd="0" destOrd="0" presId="urn:microsoft.com/office/officeart/2005/8/layout/orgChart1"/>
    <dgm:cxn modelId="{341D1FD1-67A1-4FCD-956A-9271E5E65D08}" type="presParOf" srcId="{DD64B871-1FFC-4E4B-B324-B8D81C145AFD}" destId="{326EA4BD-096E-4BB9-B9A7-B83CC2B1746C}" srcOrd="0" destOrd="0" presId="urn:microsoft.com/office/officeart/2005/8/layout/orgChart1"/>
    <dgm:cxn modelId="{F6EF12B5-69E1-489F-B85F-A11EB86E8CDF}" type="presParOf" srcId="{DD64B871-1FFC-4E4B-B324-B8D81C145AFD}" destId="{A843FD9B-1BA0-4A98-952A-267B241B1BFA}" srcOrd="1" destOrd="0" presId="urn:microsoft.com/office/officeart/2005/8/layout/orgChart1"/>
    <dgm:cxn modelId="{4DE7A15A-867C-4A64-A811-F74EDCAED1AB}" type="presParOf" srcId="{F5E84F21-FB1E-4416-A1C3-F2C3E14B15FE}" destId="{99E42839-0506-481D-9BD1-4B2FFDA067EE}" srcOrd="1" destOrd="0" presId="urn:microsoft.com/office/officeart/2005/8/layout/orgChart1"/>
    <dgm:cxn modelId="{8B583194-1EF3-49E4-83A8-CF069B00BDF7}" type="presParOf" srcId="{99E42839-0506-481D-9BD1-4B2FFDA067EE}" destId="{4C80C71D-8590-41B8-AD22-7EA866125BC5}" srcOrd="0" destOrd="0" presId="urn:microsoft.com/office/officeart/2005/8/layout/orgChart1"/>
    <dgm:cxn modelId="{8E6E3804-7CEC-428C-A601-0839D574BA0C}" type="presParOf" srcId="{99E42839-0506-481D-9BD1-4B2FFDA067EE}" destId="{AFD67AE5-9B0D-4A3C-88F6-BCF36D16F83E}" srcOrd="1" destOrd="0" presId="urn:microsoft.com/office/officeart/2005/8/layout/orgChart1"/>
    <dgm:cxn modelId="{B1525F1E-66E3-49FF-85FD-C2BD27E7528C}" type="presParOf" srcId="{AFD67AE5-9B0D-4A3C-88F6-BCF36D16F83E}" destId="{062DB87E-AE52-4FEF-9722-2E53022F1D8D}" srcOrd="0" destOrd="0" presId="urn:microsoft.com/office/officeart/2005/8/layout/orgChart1"/>
    <dgm:cxn modelId="{EFBBF5B7-DEFF-47C1-9D2D-705A6261156B}" type="presParOf" srcId="{062DB87E-AE52-4FEF-9722-2E53022F1D8D}" destId="{ED1FD19E-2B4D-4C55-A712-74D1B0EDAF71}" srcOrd="0" destOrd="0" presId="urn:microsoft.com/office/officeart/2005/8/layout/orgChart1"/>
    <dgm:cxn modelId="{0597D32F-58BC-4522-B81B-CADC76C21189}" type="presParOf" srcId="{062DB87E-AE52-4FEF-9722-2E53022F1D8D}" destId="{459B7A7F-A0FE-4ACF-80B8-1BCAAC1973EF}" srcOrd="1" destOrd="0" presId="urn:microsoft.com/office/officeart/2005/8/layout/orgChart1"/>
    <dgm:cxn modelId="{CB8271E3-4024-4A1F-9A08-B01C89AE2F56}" type="presParOf" srcId="{AFD67AE5-9B0D-4A3C-88F6-BCF36D16F83E}" destId="{BCA31A5A-7086-44AA-A33E-74E76BD1ACB6}" srcOrd="1" destOrd="0" presId="urn:microsoft.com/office/officeart/2005/8/layout/orgChart1"/>
    <dgm:cxn modelId="{79C4616C-45AB-4DD4-AF23-64049DABA2D3}" type="presParOf" srcId="{BCA31A5A-7086-44AA-A33E-74E76BD1ACB6}" destId="{4937FCCD-DAE9-4F2C-AE2A-BB6BE9DF5FA7}" srcOrd="0" destOrd="0" presId="urn:microsoft.com/office/officeart/2005/8/layout/orgChart1"/>
    <dgm:cxn modelId="{D913BA66-93BA-427F-A76D-FD4B315F84E4}" type="presParOf" srcId="{BCA31A5A-7086-44AA-A33E-74E76BD1ACB6}" destId="{034ED834-7145-447C-ABF7-5528665A37D7}" srcOrd="1" destOrd="0" presId="urn:microsoft.com/office/officeart/2005/8/layout/orgChart1"/>
    <dgm:cxn modelId="{221373CD-EB56-47C8-A55A-2DC73B88CD0F}" type="presParOf" srcId="{034ED834-7145-447C-ABF7-5528665A37D7}" destId="{0DAF0582-4683-42B2-8BCE-3C5BF09382A7}" srcOrd="0" destOrd="0" presId="urn:microsoft.com/office/officeart/2005/8/layout/orgChart1"/>
    <dgm:cxn modelId="{6D3DD07B-35DB-4046-BBF7-ACD0540E9188}" type="presParOf" srcId="{0DAF0582-4683-42B2-8BCE-3C5BF09382A7}" destId="{4A08BDE4-E194-4E29-B8A8-613156E65651}" srcOrd="0" destOrd="0" presId="urn:microsoft.com/office/officeart/2005/8/layout/orgChart1"/>
    <dgm:cxn modelId="{8D9599FF-BDF9-45AC-BD5E-3A07D8BBCDBA}" type="presParOf" srcId="{0DAF0582-4683-42B2-8BCE-3C5BF09382A7}" destId="{4527D5F9-96DB-4059-A705-56A74F1C6A23}" srcOrd="1" destOrd="0" presId="urn:microsoft.com/office/officeart/2005/8/layout/orgChart1"/>
    <dgm:cxn modelId="{DCC6BAD2-AE6C-48B4-94E8-F83ABC85D106}" type="presParOf" srcId="{034ED834-7145-447C-ABF7-5528665A37D7}" destId="{DD1EE1AD-78E1-4952-8941-C8969F4461D6}" srcOrd="1" destOrd="0" presId="urn:microsoft.com/office/officeart/2005/8/layout/orgChart1"/>
    <dgm:cxn modelId="{A773F754-65F9-4962-B366-80D4E2FDFFE4}" type="presParOf" srcId="{034ED834-7145-447C-ABF7-5528665A37D7}" destId="{0138E219-9B38-4C8D-BDF5-CFBFA579A337}" srcOrd="2" destOrd="0" presId="urn:microsoft.com/office/officeart/2005/8/layout/orgChart1"/>
    <dgm:cxn modelId="{2946EDEB-63B4-4697-A591-0ED9F69C7984}" type="presParOf" srcId="{AFD67AE5-9B0D-4A3C-88F6-BCF36D16F83E}" destId="{6CABDC73-D4CA-4EC6-A53D-5AF237DD22A5}" srcOrd="2" destOrd="0" presId="urn:microsoft.com/office/officeart/2005/8/layout/orgChart1"/>
    <dgm:cxn modelId="{1911CDBC-70C4-4BF8-8F00-DD7676D0ADD9}" type="presParOf" srcId="{99E42839-0506-481D-9BD1-4B2FFDA067EE}" destId="{195F9B8E-A4F2-4430-B131-923C6876DAD7}" srcOrd="2" destOrd="0" presId="urn:microsoft.com/office/officeart/2005/8/layout/orgChart1"/>
    <dgm:cxn modelId="{72BE2337-65AA-4CDD-8C6F-413CF1E20870}" type="presParOf" srcId="{99E42839-0506-481D-9BD1-4B2FFDA067EE}" destId="{A2B3883A-EDFE-4E6D-9F3C-1D4CA1185FF5}" srcOrd="3" destOrd="0" presId="urn:microsoft.com/office/officeart/2005/8/layout/orgChart1"/>
    <dgm:cxn modelId="{1B230D1C-E823-4E1D-BA86-7F2D5A3B319A}" type="presParOf" srcId="{A2B3883A-EDFE-4E6D-9F3C-1D4CA1185FF5}" destId="{6131AD08-B1DB-47BC-8EBC-8594872D0CDF}" srcOrd="0" destOrd="0" presId="urn:microsoft.com/office/officeart/2005/8/layout/orgChart1"/>
    <dgm:cxn modelId="{1A8A469B-88BA-4C8B-894B-663517069CB1}" type="presParOf" srcId="{6131AD08-B1DB-47BC-8EBC-8594872D0CDF}" destId="{C1B5E82F-8047-47CA-B98F-1A4A8A61FC94}" srcOrd="0" destOrd="0" presId="urn:microsoft.com/office/officeart/2005/8/layout/orgChart1"/>
    <dgm:cxn modelId="{EEC9A46F-E7FC-4EEB-9364-34E89029B22D}" type="presParOf" srcId="{6131AD08-B1DB-47BC-8EBC-8594872D0CDF}" destId="{8492DA21-8583-4633-91FD-D964F3A60294}" srcOrd="1" destOrd="0" presId="urn:microsoft.com/office/officeart/2005/8/layout/orgChart1"/>
    <dgm:cxn modelId="{58B9B491-685E-4AA5-8DFD-A116D2F562D5}" type="presParOf" srcId="{A2B3883A-EDFE-4E6D-9F3C-1D4CA1185FF5}" destId="{33F139C4-E81F-4A07-88BD-2BE0D296B43A}" srcOrd="1" destOrd="0" presId="urn:microsoft.com/office/officeart/2005/8/layout/orgChart1"/>
    <dgm:cxn modelId="{6027A20B-F968-4697-B19F-DD5DF59359F9}" type="presParOf" srcId="{A2B3883A-EDFE-4E6D-9F3C-1D4CA1185FF5}" destId="{2602266B-F0D8-4B4C-9B39-2C73C22B4387}" srcOrd="2" destOrd="0" presId="urn:microsoft.com/office/officeart/2005/8/layout/orgChart1"/>
    <dgm:cxn modelId="{63F29CD9-9B8E-44F5-8605-9A7C0F9EE8F7}" type="presParOf" srcId="{F5E84F21-FB1E-4416-A1C3-F2C3E14B15FE}" destId="{F4ACE63B-8924-433E-9598-9EA79C5152BD}" srcOrd="2" destOrd="0" presId="urn:microsoft.com/office/officeart/2005/8/layout/orgChart1"/>
    <dgm:cxn modelId="{3A97061B-7727-4F9C-8C26-6C1A1C0F8645}" type="presParOf" srcId="{F4ACE63B-8924-433E-9598-9EA79C5152BD}" destId="{AACF073C-7B54-40F8-A938-02AB98DF87C8}" srcOrd="0" destOrd="0" presId="urn:microsoft.com/office/officeart/2005/8/layout/orgChart1"/>
    <dgm:cxn modelId="{64A7DC9A-25F2-4814-9C7F-A323D0119AA2}" type="presParOf" srcId="{F4ACE63B-8924-433E-9598-9EA79C5152BD}" destId="{ABB00B96-DFED-4883-A94B-8649F8A3131B}" srcOrd="1" destOrd="0" presId="urn:microsoft.com/office/officeart/2005/8/layout/orgChart1"/>
    <dgm:cxn modelId="{3EE61D94-3387-47B8-80C9-2B1182BD330A}" type="presParOf" srcId="{ABB00B96-DFED-4883-A94B-8649F8A3131B}" destId="{2B975655-CB17-4382-B4C4-6FC0FEF7E737}" srcOrd="0" destOrd="0" presId="urn:microsoft.com/office/officeart/2005/8/layout/orgChart1"/>
    <dgm:cxn modelId="{4C8A8455-8348-486A-9F33-955FC4D59AB3}" type="presParOf" srcId="{2B975655-CB17-4382-B4C4-6FC0FEF7E737}" destId="{C1D931B2-6AA0-423C-94F6-E8AA2FE1B1B8}" srcOrd="0" destOrd="0" presId="urn:microsoft.com/office/officeart/2005/8/layout/orgChart1"/>
    <dgm:cxn modelId="{24623026-61BF-4178-B1FA-3CCA34DEC38A}" type="presParOf" srcId="{2B975655-CB17-4382-B4C4-6FC0FEF7E737}" destId="{835F020C-EC5B-4DE7-AD35-A7A3DD0F0025}" srcOrd="1" destOrd="0" presId="urn:microsoft.com/office/officeart/2005/8/layout/orgChart1"/>
    <dgm:cxn modelId="{E2F8019D-8181-4A86-9570-B7B1539587E2}" type="presParOf" srcId="{ABB00B96-DFED-4883-A94B-8649F8A3131B}" destId="{6D8FC942-C5FA-40E4-AA90-6431B72D38C9}" srcOrd="1" destOrd="0" presId="urn:microsoft.com/office/officeart/2005/8/layout/orgChart1"/>
    <dgm:cxn modelId="{5CAC1706-7F38-4DE4-807F-16FA00499B43}" type="presParOf" srcId="{ABB00B96-DFED-4883-A94B-8649F8A3131B}" destId="{E4954B6E-0392-4EC0-9DF5-7CCA0992ECAD}" srcOrd="2" destOrd="0" presId="urn:microsoft.com/office/officeart/2005/8/layout/orgChart1"/>
    <dgm:cxn modelId="{4CBBC455-0E2D-4F6D-AE61-6383ABC68064}" type="presParOf" srcId="{F4ACE63B-8924-433E-9598-9EA79C5152BD}" destId="{638A0EFD-A477-4859-9E72-5F49DF1EA362}" srcOrd="2" destOrd="0" presId="urn:microsoft.com/office/officeart/2005/8/layout/orgChart1"/>
    <dgm:cxn modelId="{C40AD200-227D-4F2E-A097-733A66A71BBE}" type="presParOf" srcId="{F4ACE63B-8924-433E-9598-9EA79C5152BD}" destId="{A00731A1-AF58-4383-BE02-862DBF511BBF}" srcOrd="3" destOrd="0" presId="urn:microsoft.com/office/officeart/2005/8/layout/orgChart1"/>
    <dgm:cxn modelId="{FE2C0F96-BEA6-4530-8167-EC6A2144F9ED}" type="presParOf" srcId="{A00731A1-AF58-4383-BE02-862DBF511BBF}" destId="{57C2AC69-478E-4670-A2A8-E4916B4B1111}" srcOrd="0" destOrd="0" presId="urn:microsoft.com/office/officeart/2005/8/layout/orgChart1"/>
    <dgm:cxn modelId="{B4B570AE-D16E-436D-8B41-477D271538C9}" type="presParOf" srcId="{57C2AC69-478E-4670-A2A8-E4916B4B1111}" destId="{701E0499-CC32-481A-90D8-C2D889E83837}" srcOrd="0" destOrd="0" presId="urn:microsoft.com/office/officeart/2005/8/layout/orgChart1"/>
    <dgm:cxn modelId="{C06851AF-883B-47D0-AA97-81A5390BB1F8}" type="presParOf" srcId="{57C2AC69-478E-4670-A2A8-E4916B4B1111}" destId="{7CB71A9B-AB36-4559-BDB7-734C6284B05E}" srcOrd="1" destOrd="0" presId="urn:microsoft.com/office/officeart/2005/8/layout/orgChart1"/>
    <dgm:cxn modelId="{5FFFAB6E-9C88-4114-90E3-28D6E3397660}" type="presParOf" srcId="{A00731A1-AF58-4383-BE02-862DBF511BBF}" destId="{D9A9CFDE-DF82-42E7-B00B-31356B2EF50E}" srcOrd="1" destOrd="0" presId="urn:microsoft.com/office/officeart/2005/8/layout/orgChart1"/>
    <dgm:cxn modelId="{C509B7E4-F691-4B39-B401-3017084ED4BD}" type="presParOf" srcId="{A00731A1-AF58-4383-BE02-862DBF511BBF}" destId="{8123D28C-6A1E-4F9F-8017-5A456EE3909C}" srcOrd="2" destOrd="0" presId="urn:microsoft.com/office/officeart/2005/8/layout/orgChart1"/>
    <dgm:cxn modelId="{FCA2D0ED-5039-4B75-A985-A0D65217DD2E}" type="presParOf" srcId="{F4ACE63B-8924-433E-9598-9EA79C5152BD}" destId="{7A8B6128-CD20-47F6-B85C-1BB5A0A3A7B8}" srcOrd="4" destOrd="0" presId="urn:microsoft.com/office/officeart/2005/8/layout/orgChart1"/>
    <dgm:cxn modelId="{18A83B7C-D583-4264-98B3-F38C7CBA7D4B}" type="presParOf" srcId="{F4ACE63B-8924-433E-9598-9EA79C5152BD}" destId="{C56504FE-E340-4D8B-9239-59FB21C122AA}" srcOrd="5" destOrd="0" presId="urn:microsoft.com/office/officeart/2005/8/layout/orgChart1"/>
    <dgm:cxn modelId="{25AC6279-CED6-45BD-B561-C4D361EBA487}" type="presParOf" srcId="{C56504FE-E340-4D8B-9239-59FB21C122AA}" destId="{0B3531A3-ED8C-490B-8CC5-73308D8449B6}" srcOrd="0" destOrd="0" presId="urn:microsoft.com/office/officeart/2005/8/layout/orgChart1"/>
    <dgm:cxn modelId="{48D1EF46-0A42-4844-84AB-F5AE033A70A3}" type="presParOf" srcId="{0B3531A3-ED8C-490B-8CC5-73308D8449B6}" destId="{D9E2D020-91DE-4A57-B7CF-5377F5498D18}" srcOrd="0" destOrd="0" presId="urn:microsoft.com/office/officeart/2005/8/layout/orgChart1"/>
    <dgm:cxn modelId="{7A885F91-F832-4D83-ABC7-075141396E4C}" type="presParOf" srcId="{0B3531A3-ED8C-490B-8CC5-73308D8449B6}" destId="{F026CCD0-5CAD-478E-B1D4-21853FA3AE41}" srcOrd="1" destOrd="0" presId="urn:microsoft.com/office/officeart/2005/8/layout/orgChart1"/>
    <dgm:cxn modelId="{35AEB289-CBC9-472A-B35E-FC4ECD6BA3A6}" type="presParOf" srcId="{C56504FE-E340-4D8B-9239-59FB21C122AA}" destId="{22A2A941-7362-4493-82D1-F84612B533F5}" srcOrd="1" destOrd="0" presId="urn:microsoft.com/office/officeart/2005/8/layout/orgChart1"/>
    <dgm:cxn modelId="{B4FC3F58-7C6F-41D9-B19B-B89394F70B9D}" type="presParOf" srcId="{C56504FE-E340-4D8B-9239-59FB21C122AA}" destId="{F1A6156E-376B-49F7-BEBB-1361AAC504B5}" srcOrd="2" destOrd="0" presId="urn:microsoft.com/office/officeart/2005/8/layout/orgChart1"/>
    <dgm:cxn modelId="{62066C8B-5722-4754-A6B0-DBB6F6C0D5BE}" type="presParOf" srcId="{F4ACE63B-8924-433E-9598-9EA79C5152BD}" destId="{BA70AD05-C0EA-4D51-8501-697D04C78F21}" srcOrd="6" destOrd="0" presId="urn:microsoft.com/office/officeart/2005/8/layout/orgChart1"/>
    <dgm:cxn modelId="{EFE2E208-2A1E-43F2-BA5E-FC6FF62ABC75}" type="presParOf" srcId="{F4ACE63B-8924-433E-9598-9EA79C5152BD}" destId="{86B74B10-F04F-475E-8E94-9F5C8E340E5B}" srcOrd="7" destOrd="0" presId="urn:microsoft.com/office/officeart/2005/8/layout/orgChart1"/>
    <dgm:cxn modelId="{B44BA084-26F7-44C2-9FFF-4227F9F39663}" type="presParOf" srcId="{86B74B10-F04F-475E-8E94-9F5C8E340E5B}" destId="{2B5E3829-DE17-4D0B-B7C5-AED4C821808C}" srcOrd="0" destOrd="0" presId="urn:microsoft.com/office/officeart/2005/8/layout/orgChart1"/>
    <dgm:cxn modelId="{9923831B-AC6D-42C8-9068-740CEB712A26}" type="presParOf" srcId="{2B5E3829-DE17-4D0B-B7C5-AED4C821808C}" destId="{7104DA95-7172-4D21-BAD5-500B05322F3A}" srcOrd="0" destOrd="0" presId="urn:microsoft.com/office/officeart/2005/8/layout/orgChart1"/>
    <dgm:cxn modelId="{861E1702-B6E5-4BF6-A4C1-13060AC4DD86}" type="presParOf" srcId="{2B5E3829-DE17-4D0B-B7C5-AED4C821808C}" destId="{A7EC0FD9-6AE2-4B87-BAD9-BD84CF1EF9F0}" srcOrd="1" destOrd="0" presId="urn:microsoft.com/office/officeart/2005/8/layout/orgChart1"/>
    <dgm:cxn modelId="{41B2363A-2C42-4D44-BFDB-D3FC6326C8E4}" type="presParOf" srcId="{86B74B10-F04F-475E-8E94-9F5C8E340E5B}" destId="{95A2B41F-3C17-48BD-AB41-0B5EF76752A9}" srcOrd="1" destOrd="0" presId="urn:microsoft.com/office/officeart/2005/8/layout/orgChart1"/>
    <dgm:cxn modelId="{07089F4E-5652-45A1-AEC9-53BC9AB07A8E}" type="presParOf" srcId="{86B74B10-F04F-475E-8E94-9F5C8E340E5B}" destId="{0D3BBE69-970B-4EDA-87DB-9A7F841AFB2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70AD05-C0EA-4D51-8501-697D04C78F21}">
      <dsp:nvSpPr>
        <dsp:cNvPr id="0" name=""/>
        <dsp:cNvSpPr/>
      </dsp:nvSpPr>
      <dsp:spPr>
        <a:xfrm>
          <a:off x="3063240" y="611538"/>
          <a:ext cx="128389" cy="1430621"/>
        </a:xfrm>
        <a:custGeom>
          <a:avLst/>
          <a:gdLst/>
          <a:ahLst/>
          <a:cxnLst/>
          <a:rect l="0" t="0" r="0" b="0"/>
          <a:pathLst>
            <a:path>
              <a:moveTo>
                <a:pt x="0" y="0"/>
              </a:moveTo>
              <a:lnTo>
                <a:pt x="0" y="1430621"/>
              </a:lnTo>
              <a:lnTo>
                <a:pt x="128389"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8B6128-CD20-47F6-B85C-1BB5A0A3A7B8}">
      <dsp:nvSpPr>
        <dsp:cNvPr id="0" name=""/>
        <dsp:cNvSpPr/>
      </dsp:nvSpPr>
      <dsp:spPr>
        <a:xfrm>
          <a:off x="2934850" y="611538"/>
          <a:ext cx="128389" cy="1430621"/>
        </a:xfrm>
        <a:custGeom>
          <a:avLst/>
          <a:gdLst/>
          <a:ahLst/>
          <a:cxnLst/>
          <a:rect l="0" t="0" r="0" b="0"/>
          <a:pathLst>
            <a:path>
              <a:moveTo>
                <a:pt x="128389" y="0"/>
              </a:moveTo>
              <a:lnTo>
                <a:pt x="128389" y="1430621"/>
              </a:lnTo>
              <a:lnTo>
                <a:pt x="0"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A0EFD-A477-4859-9E72-5F49DF1EA362}">
      <dsp:nvSpPr>
        <dsp:cNvPr id="0" name=""/>
        <dsp:cNvSpPr/>
      </dsp:nvSpPr>
      <dsp:spPr>
        <a:xfrm>
          <a:off x="3063240" y="611538"/>
          <a:ext cx="128389" cy="562466"/>
        </a:xfrm>
        <a:custGeom>
          <a:avLst/>
          <a:gdLst/>
          <a:ahLst/>
          <a:cxnLst/>
          <a:rect l="0" t="0" r="0" b="0"/>
          <a:pathLst>
            <a:path>
              <a:moveTo>
                <a:pt x="0" y="0"/>
              </a:moveTo>
              <a:lnTo>
                <a:pt x="0" y="562466"/>
              </a:lnTo>
              <a:lnTo>
                <a:pt x="128389"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CF073C-7B54-40F8-A938-02AB98DF87C8}">
      <dsp:nvSpPr>
        <dsp:cNvPr id="0" name=""/>
        <dsp:cNvSpPr/>
      </dsp:nvSpPr>
      <dsp:spPr>
        <a:xfrm>
          <a:off x="2934850" y="611538"/>
          <a:ext cx="128389" cy="562466"/>
        </a:xfrm>
        <a:custGeom>
          <a:avLst/>
          <a:gdLst/>
          <a:ahLst/>
          <a:cxnLst/>
          <a:rect l="0" t="0" r="0" b="0"/>
          <a:pathLst>
            <a:path>
              <a:moveTo>
                <a:pt x="128389" y="0"/>
              </a:moveTo>
              <a:lnTo>
                <a:pt x="128389" y="562466"/>
              </a:lnTo>
              <a:lnTo>
                <a:pt x="0"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9B8E-A4F2-4430-B131-923C6876DAD7}">
      <dsp:nvSpPr>
        <dsp:cNvPr id="0" name=""/>
        <dsp:cNvSpPr/>
      </dsp:nvSpPr>
      <dsp:spPr>
        <a:xfrm>
          <a:off x="3063240" y="611538"/>
          <a:ext cx="739765" cy="1993087"/>
        </a:xfrm>
        <a:custGeom>
          <a:avLst/>
          <a:gdLst/>
          <a:ahLst/>
          <a:cxnLst/>
          <a:rect l="0" t="0" r="0" b="0"/>
          <a:pathLst>
            <a:path>
              <a:moveTo>
                <a:pt x="0" y="0"/>
              </a:moveTo>
              <a:lnTo>
                <a:pt x="0" y="1864698"/>
              </a:lnTo>
              <a:lnTo>
                <a:pt x="739765" y="1864698"/>
              </a:lnTo>
              <a:lnTo>
                <a:pt x="739765"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37FCCD-DAE9-4F2C-AE2A-BB6BE9DF5FA7}">
      <dsp:nvSpPr>
        <dsp:cNvPr id="0" name=""/>
        <dsp:cNvSpPr/>
      </dsp:nvSpPr>
      <dsp:spPr>
        <a:xfrm>
          <a:off x="1834372" y="3216003"/>
          <a:ext cx="611205" cy="510303"/>
        </a:xfrm>
        <a:custGeom>
          <a:avLst/>
          <a:gdLst/>
          <a:ahLst/>
          <a:cxnLst/>
          <a:rect l="0" t="0" r="0" b="0"/>
          <a:pathLst>
            <a:path>
              <a:moveTo>
                <a:pt x="0" y="0"/>
              </a:moveTo>
              <a:lnTo>
                <a:pt x="0" y="510303"/>
              </a:lnTo>
              <a:lnTo>
                <a:pt x="611205" y="5103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0C71D-8590-41B8-AD22-7EA866125BC5}">
      <dsp:nvSpPr>
        <dsp:cNvPr id="0" name=""/>
        <dsp:cNvSpPr/>
      </dsp:nvSpPr>
      <dsp:spPr>
        <a:xfrm>
          <a:off x="2323474" y="611538"/>
          <a:ext cx="739765" cy="1993087"/>
        </a:xfrm>
        <a:custGeom>
          <a:avLst/>
          <a:gdLst/>
          <a:ahLst/>
          <a:cxnLst/>
          <a:rect l="0" t="0" r="0" b="0"/>
          <a:pathLst>
            <a:path>
              <a:moveTo>
                <a:pt x="739765" y="0"/>
              </a:moveTo>
              <a:lnTo>
                <a:pt x="739765" y="1864698"/>
              </a:lnTo>
              <a:lnTo>
                <a:pt x="0" y="1864698"/>
              </a:lnTo>
              <a:lnTo>
                <a:pt x="0"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EA4BD-096E-4BB9-B9A7-B83CC2B1746C}">
      <dsp:nvSpPr>
        <dsp:cNvPr id="0" name=""/>
        <dsp:cNvSpPr/>
      </dsp:nvSpPr>
      <dsp:spPr>
        <a:xfrm>
          <a:off x="2451863" y="162"/>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Safety Circuit</a:t>
          </a:r>
        </a:p>
      </dsp:txBody>
      <dsp:txXfrm>
        <a:off x="2451863" y="162"/>
        <a:ext cx="1222753" cy="611376"/>
      </dsp:txXfrm>
    </dsp:sp>
    <dsp:sp modelId="{ED1FD19E-2B4D-4C55-A712-74D1B0EDAF71}">
      <dsp:nvSpPr>
        <dsp:cNvPr id="0" name=""/>
        <dsp:cNvSpPr/>
      </dsp:nvSpPr>
      <dsp:spPr>
        <a:xfrm>
          <a:off x="1712097"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AIR</a:t>
          </a:r>
        </a:p>
      </dsp:txBody>
      <dsp:txXfrm>
        <a:off x="1712097" y="2604626"/>
        <a:ext cx="1222753" cy="611376"/>
      </dsp:txXfrm>
    </dsp:sp>
    <dsp:sp modelId="{4A08BDE4-E194-4E29-B8A8-613156E65651}">
      <dsp:nvSpPr>
        <dsp:cNvPr id="0" name=""/>
        <dsp:cNvSpPr/>
      </dsp:nvSpPr>
      <dsp:spPr>
        <a:xfrm>
          <a:off x="2445578" y="3420618"/>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Accumulator</a:t>
          </a:r>
        </a:p>
      </dsp:txBody>
      <dsp:txXfrm>
        <a:off x="2445578" y="3420618"/>
        <a:ext cx="1222753" cy="611376"/>
      </dsp:txXfrm>
    </dsp:sp>
    <dsp:sp modelId="{C1B5E82F-8047-47CA-B98F-1A4A8A61FC94}">
      <dsp:nvSpPr>
        <dsp:cNvPr id="0" name=""/>
        <dsp:cNvSpPr/>
      </dsp:nvSpPr>
      <dsp:spPr>
        <a:xfrm>
          <a:off x="3191629"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BMS</a:t>
          </a:r>
        </a:p>
      </dsp:txBody>
      <dsp:txXfrm>
        <a:off x="3191629" y="2604626"/>
        <a:ext cx="1222753" cy="611376"/>
      </dsp:txXfrm>
    </dsp:sp>
    <dsp:sp modelId="{C1D931B2-6AA0-423C-94F6-E8AA2FE1B1B8}">
      <dsp:nvSpPr>
        <dsp:cNvPr id="0" name=""/>
        <dsp:cNvSpPr/>
      </dsp:nvSpPr>
      <dsp:spPr>
        <a:xfrm>
          <a:off x="1712097"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Control System</a:t>
          </a:r>
        </a:p>
      </dsp:txBody>
      <dsp:txXfrm>
        <a:off x="1712097" y="868316"/>
        <a:ext cx="1222753" cy="611376"/>
      </dsp:txXfrm>
    </dsp:sp>
    <dsp:sp modelId="{701E0499-CC32-481A-90D8-C2D889E83837}">
      <dsp:nvSpPr>
        <dsp:cNvPr id="0" name=""/>
        <dsp:cNvSpPr/>
      </dsp:nvSpPr>
      <dsp:spPr>
        <a:xfrm>
          <a:off x="3191629"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Driver Input</a:t>
          </a:r>
        </a:p>
      </dsp:txBody>
      <dsp:txXfrm>
        <a:off x="3191629" y="868316"/>
        <a:ext cx="1222753" cy="611376"/>
      </dsp:txXfrm>
    </dsp:sp>
    <dsp:sp modelId="{D9E2D020-91DE-4A57-B7CF-5377F5498D18}">
      <dsp:nvSpPr>
        <dsp:cNvPr id="0" name=""/>
        <dsp:cNvSpPr/>
      </dsp:nvSpPr>
      <dsp:spPr>
        <a:xfrm>
          <a:off x="1712097"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 Controller</a:t>
          </a:r>
        </a:p>
      </dsp:txBody>
      <dsp:txXfrm>
        <a:off x="1712097" y="1736471"/>
        <a:ext cx="1222753" cy="611376"/>
      </dsp:txXfrm>
    </dsp:sp>
    <dsp:sp modelId="{7104DA95-7172-4D21-BAD5-500B05322F3A}">
      <dsp:nvSpPr>
        <dsp:cNvPr id="0" name=""/>
        <dsp:cNvSpPr/>
      </dsp:nvSpPr>
      <dsp:spPr>
        <a:xfrm>
          <a:off x="3191629"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a:t>
          </a:r>
        </a:p>
      </dsp:txBody>
      <dsp:txXfrm>
        <a:off x="3191629" y="1736471"/>
        <a:ext cx="1222753" cy="6113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B70BB7-0DD0-4E20-B0EC-9F1C9FCAF033}">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8C6259-7568-40C3-9DB2-12BA5E7EB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Pages>
  <Words>9211</Words>
  <Characters>52504</Characters>
  <Application>Microsoft Office Word</Application>
  <DocSecurity>0</DocSecurity>
  <Lines>437</Lines>
  <Paragraphs>123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61592</CharactersWithSpaces>
  <SharedDoc>false</SharedDoc>
  <HLinks>
    <vt:vector size="138" baseType="variant">
      <vt:variant>
        <vt:i4>6881324</vt:i4>
      </vt:variant>
      <vt:variant>
        <vt:i4>579</vt:i4>
      </vt:variant>
      <vt:variant>
        <vt:i4>0</vt:i4>
      </vt:variant>
      <vt:variant>
        <vt:i4>5</vt:i4>
      </vt:variant>
      <vt:variant>
        <vt:lpwstr>http://www.bender-de.com/fileadmin/products/doc/IR155-32xx-V004_DB_en.pdf</vt:lpwstr>
      </vt:variant>
      <vt:variant>
        <vt:lpwstr/>
      </vt:variant>
      <vt:variant>
        <vt:i4>2031679</vt:i4>
      </vt:variant>
      <vt:variant>
        <vt:i4>443</vt:i4>
      </vt:variant>
      <vt:variant>
        <vt:i4>0</vt:i4>
      </vt:variant>
      <vt:variant>
        <vt:i4>5</vt:i4>
      </vt:variant>
      <vt:variant>
        <vt:lpwstr/>
      </vt:variant>
      <vt:variant>
        <vt:lpwstr>_Toc399226755</vt:lpwstr>
      </vt:variant>
      <vt:variant>
        <vt:i4>2031679</vt:i4>
      </vt:variant>
      <vt:variant>
        <vt:i4>437</vt:i4>
      </vt:variant>
      <vt:variant>
        <vt:i4>0</vt:i4>
      </vt:variant>
      <vt:variant>
        <vt:i4>5</vt:i4>
      </vt:variant>
      <vt:variant>
        <vt:lpwstr/>
      </vt:variant>
      <vt:variant>
        <vt:lpwstr>_Toc399226754</vt:lpwstr>
      </vt:variant>
      <vt:variant>
        <vt:i4>2031679</vt:i4>
      </vt:variant>
      <vt:variant>
        <vt:i4>431</vt:i4>
      </vt:variant>
      <vt:variant>
        <vt:i4>0</vt:i4>
      </vt:variant>
      <vt:variant>
        <vt:i4>5</vt:i4>
      </vt:variant>
      <vt:variant>
        <vt:lpwstr/>
      </vt:variant>
      <vt:variant>
        <vt:lpwstr>_Toc399226753</vt:lpwstr>
      </vt:variant>
      <vt:variant>
        <vt:i4>2031679</vt:i4>
      </vt:variant>
      <vt:variant>
        <vt:i4>425</vt:i4>
      </vt:variant>
      <vt:variant>
        <vt:i4>0</vt:i4>
      </vt:variant>
      <vt:variant>
        <vt:i4>5</vt:i4>
      </vt:variant>
      <vt:variant>
        <vt:lpwstr/>
      </vt:variant>
      <vt:variant>
        <vt:lpwstr>_Toc399226752</vt:lpwstr>
      </vt:variant>
      <vt:variant>
        <vt:i4>2031679</vt:i4>
      </vt:variant>
      <vt:variant>
        <vt:i4>419</vt:i4>
      </vt:variant>
      <vt:variant>
        <vt:i4>0</vt:i4>
      </vt:variant>
      <vt:variant>
        <vt:i4>5</vt:i4>
      </vt:variant>
      <vt:variant>
        <vt:lpwstr/>
      </vt:variant>
      <vt:variant>
        <vt:lpwstr>_Toc399226751</vt:lpwstr>
      </vt:variant>
      <vt:variant>
        <vt:i4>2031679</vt:i4>
      </vt:variant>
      <vt:variant>
        <vt:i4>413</vt:i4>
      </vt:variant>
      <vt:variant>
        <vt:i4>0</vt:i4>
      </vt:variant>
      <vt:variant>
        <vt:i4>5</vt:i4>
      </vt:variant>
      <vt:variant>
        <vt:lpwstr/>
      </vt:variant>
      <vt:variant>
        <vt:lpwstr>_Toc399226750</vt:lpwstr>
      </vt:variant>
      <vt:variant>
        <vt:i4>1966143</vt:i4>
      </vt:variant>
      <vt:variant>
        <vt:i4>407</vt:i4>
      </vt:variant>
      <vt:variant>
        <vt:i4>0</vt:i4>
      </vt:variant>
      <vt:variant>
        <vt:i4>5</vt:i4>
      </vt:variant>
      <vt:variant>
        <vt:lpwstr/>
      </vt:variant>
      <vt:variant>
        <vt:lpwstr>_Toc399226749</vt:lpwstr>
      </vt:variant>
      <vt:variant>
        <vt:i4>1966143</vt:i4>
      </vt:variant>
      <vt:variant>
        <vt:i4>401</vt:i4>
      </vt:variant>
      <vt:variant>
        <vt:i4>0</vt:i4>
      </vt:variant>
      <vt:variant>
        <vt:i4>5</vt:i4>
      </vt:variant>
      <vt:variant>
        <vt:lpwstr/>
      </vt:variant>
      <vt:variant>
        <vt:lpwstr>_Toc399226748</vt:lpwstr>
      </vt:variant>
      <vt:variant>
        <vt:i4>1966143</vt:i4>
      </vt:variant>
      <vt:variant>
        <vt:i4>395</vt:i4>
      </vt:variant>
      <vt:variant>
        <vt:i4>0</vt:i4>
      </vt:variant>
      <vt:variant>
        <vt:i4>5</vt:i4>
      </vt:variant>
      <vt:variant>
        <vt:lpwstr/>
      </vt:variant>
      <vt:variant>
        <vt:lpwstr>_Toc399226747</vt:lpwstr>
      </vt:variant>
      <vt:variant>
        <vt:i4>1966143</vt:i4>
      </vt:variant>
      <vt:variant>
        <vt:i4>389</vt:i4>
      </vt:variant>
      <vt:variant>
        <vt:i4>0</vt:i4>
      </vt:variant>
      <vt:variant>
        <vt:i4>5</vt:i4>
      </vt:variant>
      <vt:variant>
        <vt:lpwstr/>
      </vt:variant>
      <vt:variant>
        <vt:lpwstr>_Toc399226746</vt:lpwstr>
      </vt:variant>
      <vt:variant>
        <vt:i4>1966143</vt:i4>
      </vt:variant>
      <vt:variant>
        <vt:i4>383</vt:i4>
      </vt:variant>
      <vt:variant>
        <vt:i4>0</vt:i4>
      </vt:variant>
      <vt:variant>
        <vt:i4>5</vt:i4>
      </vt:variant>
      <vt:variant>
        <vt:lpwstr/>
      </vt:variant>
      <vt:variant>
        <vt:lpwstr>_Toc399226745</vt:lpwstr>
      </vt:variant>
      <vt:variant>
        <vt:i4>1966143</vt:i4>
      </vt:variant>
      <vt:variant>
        <vt:i4>377</vt:i4>
      </vt:variant>
      <vt:variant>
        <vt:i4>0</vt:i4>
      </vt:variant>
      <vt:variant>
        <vt:i4>5</vt:i4>
      </vt:variant>
      <vt:variant>
        <vt:lpwstr/>
      </vt:variant>
      <vt:variant>
        <vt:lpwstr>_Toc399226744</vt:lpwstr>
      </vt:variant>
      <vt:variant>
        <vt:i4>1966143</vt:i4>
      </vt:variant>
      <vt:variant>
        <vt:i4>371</vt:i4>
      </vt:variant>
      <vt:variant>
        <vt:i4>0</vt:i4>
      </vt:variant>
      <vt:variant>
        <vt:i4>5</vt:i4>
      </vt:variant>
      <vt:variant>
        <vt:lpwstr/>
      </vt:variant>
      <vt:variant>
        <vt:lpwstr>_Toc399226743</vt:lpwstr>
      </vt:variant>
      <vt:variant>
        <vt:i4>1966143</vt:i4>
      </vt:variant>
      <vt:variant>
        <vt:i4>365</vt:i4>
      </vt:variant>
      <vt:variant>
        <vt:i4>0</vt:i4>
      </vt:variant>
      <vt:variant>
        <vt:i4>5</vt:i4>
      </vt:variant>
      <vt:variant>
        <vt:lpwstr/>
      </vt:variant>
      <vt:variant>
        <vt:lpwstr>_Toc399226742</vt:lpwstr>
      </vt:variant>
      <vt:variant>
        <vt:i4>1966143</vt:i4>
      </vt:variant>
      <vt:variant>
        <vt:i4>359</vt:i4>
      </vt:variant>
      <vt:variant>
        <vt:i4>0</vt:i4>
      </vt:variant>
      <vt:variant>
        <vt:i4>5</vt:i4>
      </vt:variant>
      <vt:variant>
        <vt:lpwstr/>
      </vt:variant>
      <vt:variant>
        <vt:lpwstr>_Toc399226741</vt:lpwstr>
      </vt:variant>
      <vt:variant>
        <vt:i4>1966143</vt:i4>
      </vt:variant>
      <vt:variant>
        <vt:i4>353</vt:i4>
      </vt:variant>
      <vt:variant>
        <vt:i4>0</vt:i4>
      </vt:variant>
      <vt:variant>
        <vt:i4>5</vt:i4>
      </vt:variant>
      <vt:variant>
        <vt:lpwstr/>
      </vt:variant>
      <vt:variant>
        <vt:lpwstr>_Toc399226740</vt:lpwstr>
      </vt:variant>
      <vt:variant>
        <vt:i4>1638463</vt:i4>
      </vt:variant>
      <vt:variant>
        <vt:i4>347</vt:i4>
      </vt:variant>
      <vt:variant>
        <vt:i4>0</vt:i4>
      </vt:variant>
      <vt:variant>
        <vt:i4>5</vt:i4>
      </vt:variant>
      <vt:variant>
        <vt:lpwstr/>
      </vt:variant>
      <vt:variant>
        <vt:lpwstr>_Toc399226739</vt:lpwstr>
      </vt:variant>
      <vt:variant>
        <vt:i4>1638463</vt:i4>
      </vt:variant>
      <vt:variant>
        <vt:i4>341</vt:i4>
      </vt:variant>
      <vt:variant>
        <vt:i4>0</vt:i4>
      </vt:variant>
      <vt:variant>
        <vt:i4>5</vt:i4>
      </vt:variant>
      <vt:variant>
        <vt:lpwstr/>
      </vt:variant>
      <vt:variant>
        <vt:lpwstr>_Toc399226738</vt:lpwstr>
      </vt:variant>
      <vt:variant>
        <vt:i4>1638463</vt:i4>
      </vt:variant>
      <vt:variant>
        <vt:i4>335</vt:i4>
      </vt:variant>
      <vt:variant>
        <vt:i4>0</vt:i4>
      </vt:variant>
      <vt:variant>
        <vt:i4>5</vt:i4>
      </vt:variant>
      <vt:variant>
        <vt:lpwstr/>
      </vt:variant>
      <vt:variant>
        <vt:lpwstr>_Toc399226737</vt:lpwstr>
      </vt:variant>
      <vt:variant>
        <vt:i4>1638463</vt:i4>
      </vt:variant>
      <vt:variant>
        <vt:i4>329</vt:i4>
      </vt:variant>
      <vt:variant>
        <vt:i4>0</vt:i4>
      </vt:variant>
      <vt:variant>
        <vt:i4>5</vt:i4>
      </vt:variant>
      <vt:variant>
        <vt:lpwstr/>
      </vt:variant>
      <vt:variant>
        <vt:lpwstr>_Toc399226736</vt:lpwstr>
      </vt:variant>
      <vt:variant>
        <vt:i4>1638463</vt:i4>
      </vt:variant>
      <vt:variant>
        <vt:i4>323</vt:i4>
      </vt:variant>
      <vt:variant>
        <vt:i4>0</vt:i4>
      </vt:variant>
      <vt:variant>
        <vt:i4>5</vt:i4>
      </vt:variant>
      <vt:variant>
        <vt:lpwstr/>
      </vt:variant>
      <vt:variant>
        <vt:lpwstr>_Toc399226735</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Committee;Joseph Drockton</dc:creator>
  <cp:keywords/>
  <dc:description/>
  <cp:lastModifiedBy>USAF_TPARSH</cp:lastModifiedBy>
  <cp:revision>39</cp:revision>
  <cp:lastPrinted>2016-03-14T22:45:00Z</cp:lastPrinted>
  <dcterms:created xsi:type="dcterms:W3CDTF">2016-01-15T03:13:00Z</dcterms:created>
  <dcterms:modified xsi:type="dcterms:W3CDTF">2016-03-14T22:48:00Z</dcterms:modified>
</cp:coreProperties>
</file>